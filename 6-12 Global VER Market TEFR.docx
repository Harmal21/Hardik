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2.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3.xml" ContentType="application/vnd.openxmlformats-officedocument.drawingml.chartshapes+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290.xml" ContentType="application/vnd.openxmlformats-officedocument.drawingml.chart+xml"/>
  <Override PartName="/word/charts/colors290.xml" ContentType="application/vnd.ms-office.chartcolorstyle+xml"/>
  <Override PartName="/word/charts/style29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575855B"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5BEAF7E">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52FB9625" w:rsidR="00932517" w:rsidRPr="002B5730" w:rsidRDefault="006601A8"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0356C836">
                <wp:simplePos x="0" y="0"/>
                <wp:positionH relativeFrom="column">
                  <wp:posOffset>-135890</wp:posOffset>
                </wp:positionH>
                <wp:positionV relativeFrom="paragraph">
                  <wp:posOffset>3033868</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3B63F"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238.9pt" to="516.9pt,2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18BBE921">
                <wp:simplePos x="0" y="0"/>
                <wp:positionH relativeFrom="margin">
                  <wp:align>center</wp:align>
                </wp:positionH>
                <wp:positionV relativeFrom="paragraph">
                  <wp:posOffset>617220</wp:posOffset>
                </wp:positionV>
                <wp:extent cx="6942455" cy="267906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679404"/>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sidR="006601A8">
                              <w:rPr>
                                <w:b/>
                                <w:bCs/>
                                <w:color w:val="404040" w:themeColor="text1" w:themeTint="BF"/>
                                <w:sz w:val="72"/>
                                <w:szCs w:val="72"/>
                              </w:rPr>
                              <w:t>2015-</w:t>
                            </w:r>
                            <w:r w:rsidRPr="00E23B7C">
                              <w:rPr>
                                <w:b/>
                                <w:bCs/>
                                <w:color w:val="404040" w:themeColor="text1" w:themeTint="BF"/>
                                <w:sz w:val="72"/>
                                <w:szCs w:val="72"/>
                              </w:rPr>
                              <w:t>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210.9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sidR="006601A8">
                        <w:rPr>
                          <w:b/>
                          <w:bCs/>
                          <w:color w:val="404040" w:themeColor="text1" w:themeTint="BF"/>
                          <w:sz w:val="72"/>
                          <w:szCs w:val="72"/>
                        </w:rPr>
                        <w:t>2015-</w:t>
                      </w:r>
                      <w:r w:rsidRPr="00E23B7C">
                        <w:rPr>
                          <w:b/>
                          <w:bCs/>
                          <w:color w:val="404040" w:themeColor="text1" w:themeTint="BF"/>
                          <w:sz w:val="72"/>
                          <w:szCs w:val="72"/>
                        </w:rPr>
                        <w:t>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3649AC2A" w:rsidR="00932517" w:rsidRPr="002B5730" w:rsidRDefault="006601A8"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0A52B55A">
                <wp:simplePos x="0" y="0"/>
                <wp:positionH relativeFrom="column">
                  <wp:posOffset>-121063</wp:posOffset>
                </wp:positionH>
                <wp:positionV relativeFrom="paragraph">
                  <wp:posOffset>3053450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9.55pt;margin-top:240.4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bookmarkStart w:id="1" w:name="_Hlk85760564"/>
    <w:bookmarkEnd w:id="1"/>
    <w:p w14:paraId="73BB2636" w14:textId="2889B3AD" w:rsidR="00932517" w:rsidRPr="002B5730" w:rsidRDefault="006601A8"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593ACE7A">
                <wp:simplePos x="0" y="0"/>
                <wp:positionH relativeFrom="column">
                  <wp:posOffset>-41113</wp:posOffset>
                </wp:positionH>
                <wp:positionV relativeFrom="paragraph">
                  <wp:posOffset>384810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1163A"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30.3pt" to="275.7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" strokecolor="black [3200]" strokeweight=".5pt">
                <v:stroke joinstyle="miter"/>
                <o:lock v:ext="edit" shapetype="f"/>
              </v:line>
            </w:pict>
          </mc:Fallback>
        </mc:AlternateContent>
      </w:r>
      <w:r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40889575">
                <wp:simplePos x="0" y="0"/>
                <wp:positionH relativeFrom="column">
                  <wp:posOffset>-104436</wp:posOffset>
                </wp:positionH>
                <wp:positionV relativeFrom="paragraph">
                  <wp:posOffset>156889</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8.2pt;margin-top:12.3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r w:rsidR="003C6DF1">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2CC590C7">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p>
    <w:p w14:paraId="3F7AFBC3" w14:textId="792D4D19" w:rsidR="009B3664" w:rsidRDefault="009B3664" w:rsidP="00110D4F">
      <w:pPr>
        <w:pStyle w:val="BodyText"/>
        <w:spacing w:line="360" w:lineRule="auto"/>
        <w:rPr>
          <w:rFonts w:ascii="Verdana" w:hAnsi="Verdana"/>
          <w:b/>
          <w:color w:val="000000" w:themeColor="text1"/>
          <w:sz w:val="20"/>
          <w:szCs w:val="20"/>
          <w:lang w:val="en-IN"/>
        </w:rPr>
      </w:pPr>
      <w:bookmarkStart w:id="2" w:name="_Hlk82606546"/>
    </w:p>
    <w:p w14:paraId="59F39E5C" w14:textId="720F0703" w:rsidR="00C75366" w:rsidRDefault="00C75366" w:rsidP="00110D4F">
      <w:pPr>
        <w:pStyle w:val="BodyText"/>
        <w:spacing w:line="360" w:lineRule="auto"/>
        <w:rPr>
          <w:rFonts w:ascii="Verdana" w:hAnsi="Verdana"/>
          <w:b/>
          <w:color w:val="000000" w:themeColor="text1"/>
          <w:sz w:val="20"/>
          <w:szCs w:val="20"/>
          <w:lang w:val="en-IN"/>
        </w:rPr>
      </w:pPr>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46512F" w:rsidRPr="002A2D14" w14:paraId="1CFD7AB0" w14:textId="77777777" w:rsidTr="0031177D">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4D5799C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B42750"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E54F9BB"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Page No.</w:t>
            </w:r>
          </w:p>
        </w:tc>
      </w:tr>
      <w:tr w:rsidR="0046512F" w:rsidRPr="002A2D14" w14:paraId="61382F4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4358803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53C76E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6BA983F5"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w:t>
            </w:r>
          </w:p>
        </w:tc>
      </w:tr>
      <w:tr w:rsidR="0046512F" w:rsidRPr="002A2D14" w14:paraId="1539067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379EE7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7BF006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57E9A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5500A7F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50AF11"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7B9417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91079D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81E4B1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3D33E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8441F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158E1D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9DDA816"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78634C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Brief Project summary </w:t>
            </w:r>
          </w:p>
        </w:tc>
        <w:tc>
          <w:tcPr>
            <w:tcW w:w="986" w:type="dxa"/>
            <w:tcBorders>
              <w:top w:val="single" w:sz="4" w:space="0" w:color="000000"/>
              <w:left w:val="single" w:sz="4" w:space="0" w:color="000000"/>
              <w:bottom w:val="single" w:sz="4" w:space="0" w:color="000000"/>
              <w:right w:val="single" w:sz="4" w:space="0" w:color="000000"/>
            </w:tcBorders>
          </w:tcPr>
          <w:p w14:paraId="42A46A0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487CB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4E2AB9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6DEA9E9"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291D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2F5D606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039C8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3E5CA94"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19975E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074C9BD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9</w:t>
            </w:r>
          </w:p>
        </w:tc>
      </w:tr>
      <w:tr w:rsidR="0046512F" w:rsidRPr="002A2D14" w14:paraId="4CD4A4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22982EC6"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43472BF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1C6E4187" w14:textId="77777777" w:rsidR="0046512F" w:rsidRPr="002A2D14" w:rsidRDefault="0046512F" w:rsidP="0031177D">
            <w:pPr>
              <w:pStyle w:val="BodyText"/>
              <w:jc w:val="center"/>
              <w:rPr>
                <w:b/>
                <w:color w:val="000000" w:themeColor="text1"/>
                <w:sz w:val="20"/>
                <w:szCs w:val="20"/>
                <w:lang w:val="en-IN"/>
              </w:rPr>
            </w:pPr>
          </w:p>
        </w:tc>
      </w:tr>
      <w:tr w:rsidR="0046512F" w:rsidRPr="002A2D14" w14:paraId="6BCE58F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4BC33A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316DAA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ECFD11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Demand Supply Outlook – Global </w:t>
            </w:r>
            <w:r>
              <w:rPr>
                <w:b/>
                <w:color w:val="000000" w:themeColor="text1"/>
                <w:sz w:val="20"/>
                <w:szCs w:val="20"/>
                <w:lang w:val="en-IN"/>
              </w:rPr>
              <w:t>Vinyl Ester Resin</w:t>
            </w:r>
            <w:r w:rsidRPr="002A2D14">
              <w:rPr>
                <w:b/>
                <w:color w:val="000000" w:themeColor="text1"/>
                <w:sz w:val="20"/>
                <w:szCs w:val="20"/>
                <w:lang w:val="en-IN"/>
              </w:rPr>
              <w:t xml:space="preserve"> Market</w:t>
            </w:r>
          </w:p>
        </w:tc>
        <w:tc>
          <w:tcPr>
            <w:tcW w:w="986" w:type="dxa"/>
            <w:tcBorders>
              <w:top w:val="single" w:sz="4" w:space="0" w:color="000000"/>
              <w:left w:val="single" w:sz="4" w:space="0" w:color="000000"/>
              <w:bottom w:val="single" w:sz="4" w:space="0" w:color="000000"/>
              <w:right w:val="single" w:sz="4" w:space="0" w:color="000000"/>
            </w:tcBorders>
            <w:hideMark/>
          </w:tcPr>
          <w:p w14:paraId="35968DE5" w14:textId="43173B52"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r w:rsidR="00E63464">
              <w:rPr>
                <w:b/>
                <w:color w:val="000000" w:themeColor="text1"/>
                <w:sz w:val="20"/>
                <w:szCs w:val="20"/>
                <w:lang w:val="en-IN"/>
              </w:rPr>
              <w:t>8</w:t>
            </w:r>
          </w:p>
        </w:tc>
      </w:tr>
      <w:tr w:rsidR="0046512F" w:rsidRPr="002A2D14" w14:paraId="21ABE4E8"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36EBB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3FDC77C"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DAD1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A382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6DCE62A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6C271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A79675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7DF38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0F579F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5491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5B4EADB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35D5E3"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7423973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46DAD8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EA771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8C3E52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E3B2CE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4CB113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F5B1BA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540229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87AF34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FD507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A87B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C359E9"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D60DBF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E2D91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4AFED4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5</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C2F6C8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026445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CF78F98"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705D2FA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FA6C7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F1F033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6</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CC335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DA9E4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51DDBE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04C86E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2DEEBE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D0C12E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3DC29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35E563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BCCE7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58A5D6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2CFCA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E53E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5A717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64867A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1EA4627"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04903B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21746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A7C62B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w:t>
            </w:r>
            <w:r>
              <w:rPr>
                <w:bCs/>
                <w:color w:val="000000" w:themeColor="text1"/>
                <w:sz w:val="20"/>
                <w:szCs w:val="20"/>
                <w:lang w:val="en-IN"/>
              </w:rPr>
              <w:t>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0E426F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5BB8218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898DC9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3921C6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758C49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37B4D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C6061E7" w14:textId="37660682" w:rsidR="0046512F" w:rsidRPr="002A2D14" w:rsidRDefault="00E63464" w:rsidP="0031177D">
            <w:pPr>
              <w:pStyle w:val="BodyText"/>
              <w:jc w:val="center"/>
              <w:rPr>
                <w:b/>
                <w:color w:val="000000" w:themeColor="text1"/>
                <w:sz w:val="20"/>
                <w:szCs w:val="20"/>
                <w:lang w:val="en-IN"/>
              </w:rPr>
            </w:pPr>
            <w:r>
              <w:rPr>
                <w:b/>
                <w:color w:val="000000" w:themeColor="text1"/>
                <w:sz w:val="20"/>
                <w:szCs w:val="20"/>
                <w:lang w:val="en-IN"/>
              </w:rPr>
              <w:t>32</w:t>
            </w:r>
          </w:p>
        </w:tc>
      </w:tr>
      <w:tr w:rsidR="0046512F" w:rsidRPr="002A2D14" w14:paraId="35E9E44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B54836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42A0E6"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23692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885CF9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079A63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8D3763"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8E6FA9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275BCE"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F99A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9A58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76349D8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DC416C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392C9F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5B3CB5"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434D1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47D5F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APAC </w:t>
            </w: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3E89C6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196E87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AB569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26C264"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7FC4BC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4F2BAE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F9D61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55BE19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5616C0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7A5555"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28835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432B7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DE7816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B591A1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0EB7A3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B4CB8"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7AFB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8FDCAC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B59492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DB1B9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44BB16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E1F20B"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50F75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D10F4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E8A834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AAF7A6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ABEB07F"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85D1E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D255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82B924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A97554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5DFE541"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8F8AEB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752A93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33B3C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F847D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C62E0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1294C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96AE95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86C33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DFAE9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DE422A9" w14:textId="57B4CC0D" w:rsidR="0046512F" w:rsidRPr="002A2D14" w:rsidRDefault="00E63464" w:rsidP="0031177D">
            <w:pPr>
              <w:pStyle w:val="BodyText"/>
              <w:jc w:val="center"/>
              <w:rPr>
                <w:b/>
                <w:color w:val="000000" w:themeColor="text1"/>
                <w:sz w:val="20"/>
                <w:szCs w:val="20"/>
                <w:lang w:val="en-IN"/>
              </w:rPr>
            </w:pPr>
            <w:r>
              <w:rPr>
                <w:b/>
                <w:color w:val="000000" w:themeColor="text1"/>
                <w:sz w:val="20"/>
                <w:szCs w:val="20"/>
                <w:lang w:val="en-IN"/>
              </w:rPr>
              <w:t>43</w:t>
            </w:r>
          </w:p>
        </w:tc>
      </w:tr>
      <w:tr w:rsidR="0046512F" w:rsidRPr="002A2D14" w14:paraId="2DFBB06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7E3231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FC4E54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F9C54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5C8A5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834D5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C50E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BAC4F5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C6BAAB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813BF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E58A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9F99DE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CAA482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728BCE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2F37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A2A2A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79227" w14:textId="77777777" w:rsidR="0046512F" w:rsidRPr="002A2D14" w:rsidRDefault="0046512F" w:rsidP="0031177D">
            <w:pPr>
              <w:pStyle w:val="BodyText"/>
              <w:rPr>
                <w:bCs/>
                <w:color w:val="000000" w:themeColor="text1"/>
                <w:sz w:val="20"/>
                <w:szCs w:val="20"/>
                <w:lang w:val="en-IN"/>
              </w:rPr>
            </w:pP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BBEAA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84DB5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B9E819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DE690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6F1B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E7D5E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A9A60E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66EF828"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6DF1C0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844065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4B4663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C121D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273B3BB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7DCE70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A32E91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256ABA"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C7C4B1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758C1C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30F2A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D7E79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097E28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DAB0A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9B805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3C2AC6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2E5D216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0BC913D"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6DBED3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E27FF4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F79AF7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4C820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42529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491D5FC"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D1C9E4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F046A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5D37E7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w:t>
            </w:r>
            <w:r>
              <w:rPr>
                <w:bCs/>
                <w:color w:val="000000" w:themeColor="text1"/>
                <w:sz w:val="20"/>
                <w:szCs w:val="20"/>
                <w:lang w:val="en-IN"/>
              </w:rPr>
              <w:t>9</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DA750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6B9E4F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0395B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9CB00D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BECC95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5F6060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1A50E23A" w14:textId="29AD41F3" w:rsidR="0046512F" w:rsidRPr="002A2D14" w:rsidRDefault="00E63464" w:rsidP="0031177D">
            <w:pPr>
              <w:pStyle w:val="BodyText"/>
              <w:jc w:val="center"/>
              <w:rPr>
                <w:b/>
                <w:color w:val="000000" w:themeColor="text1"/>
                <w:sz w:val="20"/>
                <w:szCs w:val="20"/>
                <w:lang w:val="en-IN"/>
              </w:rPr>
            </w:pPr>
            <w:r>
              <w:rPr>
                <w:b/>
                <w:color w:val="000000" w:themeColor="text1"/>
                <w:sz w:val="20"/>
                <w:szCs w:val="20"/>
                <w:lang w:val="en-IN"/>
              </w:rPr>
              <w:t>50</w:t>
            </w:r>
          </w:p>
        </w:tc>
      </w:tr>
      <w:tr w:rsidR="0046512F" w:rsidRPr="002A2D14" w14:paraId="2DC413A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092CA9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72150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59CE2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EBCE80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01DAEB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F63347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6327C2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D0D9F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C480DF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34B85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340289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973C26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BE1088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12206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72E4B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7BD28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ECC94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BFEF56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8F4A5E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C8E791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0C976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BC297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344A87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C5C39B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F186D8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72E54A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77202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BE2498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32C0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0C3E396"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91FA1A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89AB6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5828F6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CC4203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15720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8334E5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5FECD2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104A7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04E0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38213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55E92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ECBB0C"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351477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2F23E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B812AF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5900B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27E64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3142F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5D0A14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FC7796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288699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6486AAD" w14:textId="0972FD6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w:t>
            </w:r>
            <w:r w:rsidR="00E63464">
              <w:rPr>
                <w:b/>
                <w:color w:val="000000" w:themeColor="text1"/>
                <w:sz w:val="20"/>
                <w:szCs w:val="20"/>
                <w:lang w:val="en-IN"/>
              </w:rPr>
              <w:t>9</w:t>
            </w:r>
          </w:p>
        </w:tc>
      </w:tr>
      <w:tr w:rsidR="0046512F" w:rsidRPr="002A2D14" w14:paraId="0FF915B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3E3E37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8991F5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55557A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60F86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CA1A30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6935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1C21DC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CA25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CED08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C670ED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78B0F7F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068594A"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AEFDA0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8B514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BAB0E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22104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7AFDA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85477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E36155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DCAF6C"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C42AA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49DBD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271318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C8B8F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313175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7240A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2783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6DDC2B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483650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21C2632"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26D486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80763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C44A0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FC8A4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F6007E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8ECD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CF240F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3978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8C9E92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502F48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D6AE98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CC4A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67308E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62A66D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3B7C11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773C5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51A2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F1759A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E57B01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0C609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E16348"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FAA9B5F" w14:textId="2538CDD2"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67</w:t>
            </w:r>
          </w:p>
        </w:tc>
      </w:tr>
      <w:tr w:rsidR="0046512F" w:rsidRPr="002A2D14" w14:paraId="5691F5F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DD7938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440B9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77DA6B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72059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334E1BE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CD7A5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894E3C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3699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25A7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2960DC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Middle East &amp; Africa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19BF9D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770D9F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0DA1F8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AF8A7C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4880E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88656C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4BB7B2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0E54D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F65CAA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F1CCCF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EF057F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6C04D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0C02589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0FC018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DD9220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DFB5EA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F6B0D0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8DF8FC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39C5F2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6CA7E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ED4BE6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99BED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F3A88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38368F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5EB5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35C4DC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A72451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D0C2E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D283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9FCF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8800C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F2849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71FD3F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B12441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6CB6FD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58E4F3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F81CF1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49A97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FD5698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93E1D42"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EF55641"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4FAB6F4" w14:textId="3126B16D"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74</w:t>
            </w:r>
          </w:p>
        </w:tc>
      </w:tr>
      <w:tr w:rsidR="0046512F" w:rsidRPr="002A2D14" w14:paraId="1ADCD32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1F66F8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621643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A0E41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FE4B2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3A779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14E634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49C4AD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EF05C0"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EBC57B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7DCD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47401AB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5B77D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7448C5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C8B9C0"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E8ADF6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A863E7"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070D82B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968F0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C10A3F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56FB53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987E17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CE0531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Type</w:t>
            </w:r>
          </w:p>
        </w:tc>
        <w:tc>
          <w:tcPr>
            <w:tcW w:w="986" w:type="dxa"/>
            <w:tcBorders>
              <w:top w:val="single" w:sz="4" w:space="0" w:color="000000"/>
              <w:left w:val="single" w:sz="4" w:space="0" w:color="000000"/>
              <w:bottom w:val="single" w:sz="4" w:space="0" w:color="000000"/>
              <w:right w:val="single" w:sz="4" w:space="0" w:color="000000"/>
            </w:tcBorders>
          </w:tcPr>
          <w:p w14:paraId="14E0653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441408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DF98F9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A05F5C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1B3E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D9546B8"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Demand Supply Gap</w:t>
            </w:r>
          </w:p>
        </w:tc>
        <w:tc>
          <w:tcPr>
            <w:tcW w:w="986" w:type="dxa"/>
            <w:tcBorders>
              <w:top w:val="single" w:sz="4" w:space="0" w:color="000000"/>
              <w:left w:val="single" w:sz="4" w:space="0" w:color="000000"/>
              <w:bottom w:val="single" w:sz="4" w:space="0" w:color="000000"/>
              <w:right w:val="single" w:sz="4" w:space="0" w:color="000000"/>
            </w:tcBorders>
          </w:tcPr>
          <w:p w14:paraId="62C6EB6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0D40ED"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65670A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2BEA04"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8BD7C4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854E3E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Application</w:t>
            </w:r>
          </w:p>
        </w:tc>
        <w:tc>
          <w:tcPr>
            <w:tcW w:w="986" w:type="dxa"/>
            <w:tcBorders>
              <w:top w:val="single" w:sz="4" w:space="0" w:color="000000"/>
              <w:left w:val="single" w:sz="4" w:space="0" w:color="000000"/>
              <w:bottom w:val="single" w:sz="4" w:space="0" w:color="000000"/>
              <w:right w:val="single" w:sz="4" w:space="0" w:color="000000"/>
            </w:tcBorders>
          </w:tcPr>
          <w:p w14:paraId="3BB77B9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FB4BC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C807B3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804EDB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0213AF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15DEC369" w14:textId="7A63C3B3"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8</w:t>
            </w:r>
            <w:r w:rsidR="0046512F">
              <w:rPr>
                <w:b/>
                <w:color w:val="000000" w:themeColor="text1"/>
                <w:sz w:val="20"/>
                <w:szCs w:val="20"/>
                <w:lang w:val="en-IN"/>
              </w:rPr>
              <w:t>3</w:t>
            </w:r>
          </w:p>
        </w:tc>
      </w:tr>
      <w:tr w:rsidR="0046512F" w:rsidRPr="002A2D14" w14:paraId="614787C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C9778E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A051C6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11EFB3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7C97A951" w14:textId="0D6B1C72"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8</w:t>
            </w:r>
            <w:r w:rsidR="0046512F">
              <w:rPr>
                <w:b/>
                <w:color w:val="000000" w:themeColor="text1"/>
                <w:sz w:val="20"/>
                <w:szCs w:val="20"/>
                <w:lang w:val="en-IN"/>
              </w:rPr>
              <w:t>6</w:t>
            </w:r>
          </w:p>
        </w:tc>
      </w:tr>
      <w:tr w:rsidR="0046512F" w:rsidRPr="002A2D14" w14:paraId="16F4CE1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031BB9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F6237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3.10.</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3BC3C8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Technology Evaluation</w:t>
            </w:r>
          </w:p>
        </w:tc>
        <w:tc>
          <w:tcPr>
            <w:tcW w:w="986" w:type="dxa"/>
            <w:tcBorders>
              <w:top w:val="single" w:sz="4" w:space="0" w:color="000000"/>
              <w:left w:val="single" w:sz="4" w:space="0" w:color="000000"/>
              <w:bottom w:val="single" w:sz="4" w:space="0" w:color="000000"/>
              <w:right w:val="single" w:sz="4" w:space="0" w:color="000000"/>
            </w:tcBorders>
            <w:hideMark/>
          </w:tcPr>
          <w:p w14:paraId="076A6016" w14:textId="428537F8"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88</w:t>
            </w:r>
          </w:p>
        </w:tc>
      </w:tr>
      <w:tr w:rsidR="0046512F" w:rsidRPr="002A2D14" w14:paraId="310E54CE"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892EE4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7CBA37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A4AA9E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4D64DA0F" w14:textId="37F3FD9A"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89</w:t>
            </w:r>
          </w:p>
        </w:tc>
      </w:tr>
      <w:tr w:rsidR="0046512F" w:rsidRPr="002A2D14" w14:paraId="27E931A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DD8372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AC7D417"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F204DC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355563FA" w14:textId="4EC4927B"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93</w:t>
            </w:r>
          </w:p>
        </w:tc>
      </w:tr>
      <w:tr w:rsidR="0046512F" w:rsidRPr="002A2D14" w14:paraId="00B6E25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8CCAA5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EAF9DE0" w14:textId="6ED67F5C"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sidR="00F20C11">
              <w:rPr>
                <w:b/>
                <w:color w:val="000000" w:themeColor="text1"/>
                <w:sz w:val="20"/>
                <w:szCs w:val="20"/>
                <w:lang w:val="en-IN"/>
              </w:rPr>
              <w:t>3</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248852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7328D66C" w14:textId="3AC6455F"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97</w:t>
            </w:r>
          </w:p>
        </w:tc>
      </w:tr>
      <w:tr w:rsidR="0046512F" w:rsidRPr="002A2D14" w14:paraId="767C90C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316469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89E51DE" w14:textId="110DA603"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sidR="00F20C11">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CB7762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653D29E1" w14:textId="2FC63550"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99</w:t>
            </w:r>
          </w:p>
        </w:tc>
      </w:tr>
      <w:tr w:rsidR="0046512F" w:rsidRPr="002A2D14" w14:paraId="1E11E547"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3CBF02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1C9B0CF" w14:textId="3254618D"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sidR="00F20C11">
              <w:rPr>
                <w:b/>
                <w:color w:val="000000" w:themeColor="text1"/>
                <w:sz w:val="20"/>
                <w:szCs w:val="20"/>
                <w:lang w:val="en-IN"/>
              </w:rPr>
              <w:t>5</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190D37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7C0D1CAC" w14:textId="5EA7624C"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101</w:t>
            </w:r>
          </w:p>
        </w:tc>
      </w:tr>
      <w:tr w:rsidR="0046512F" w:rsidRPr="002A2D14" w14:paraId="7129A95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F9592C3"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182BFEA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6AD464BD" w14:textId="1BBC0E56" w:rsidR="0046512F" w:rsidRPr="002A2D14" w:rsidRDefault="00F20C11" w:rsidP="0031177D">
            <w:pPr>
              <w:pStyle w:val="BodyText"/>
              <w:jc w:val="center"/>
              <w:rPr>
                <w:b/>
                <w:color w:val="000000" w:themeColor="text1"/>
                <w:sz w:val="20"/>
                <w:szCs w:val="20"/>
                <w:lang w:val="en-IN"/>
              </w:rPr>
            </w:pPr>
            <w:r>
              <w:rPr>
                <w:b/>
                <w:color w:val="000000" w:themeColor="text1"/>
                <w:sz w:val="20"/>
                <w:szCs w:val="20"/>
                <w:lang w:val="en-IN"/>
              </w:rPr>
              <w:t>105</w:t>
            </w:r>
          </w:p>
        </w:tc>
      </w:tr>
      <w:tr w:rsidR="0046512F" w:rsidRPr="002A2D14" w14:paraId="172C6B7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5219B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6B05FD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5A5C7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109AA15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A96A1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E23541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5D3E4F"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2C3B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F8950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7A7961C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3E736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757907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4D9067"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BA986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18F2B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2C848B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D230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81E4BD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50ECF3"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49ED8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CDDF53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3A16269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E67770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0972A2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238A1BD"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A190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2D70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1041911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DA131D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24EC57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AA30D"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244DF96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648E9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52BE6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5FC8B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C01BD1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9BF761E"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51232C2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D62749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551EBDA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1A287CC"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0A36AF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4B942C"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6801AE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95BF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Waste generation, </w:t>
            </w:r>
            <w:proofErr w:type="gramStart"/>
            <w:r w:rsidRPr="002A2D14">
              <w:rPr>
                <w:bCs/>
                <w:color w:val="000000" w:themeColor="text1"/>
                <w:sz w:val="20"/>
                <w:szCs w:val="20"/>
                <w:lang w:val="en-IN"/>
              </w:rPr>
              <w:t>management</w:t>
            </w:r>
            <w:proofErr w:type="gramEnd"/>
            <w:r w:rsidRPr="002A2D14">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AEA17DF" w14:textId="77777777" w:rsidR="0046512F" w:rsidRPr="002A2D14" w:rsidRDefault="0046512F" w:rsidP="0031177D">
            <w:pPr>
              <w:pStyle w:val="BodyText"/>
              <w:jc w:val="center"/>
              <w:rPr>
                <w:bCs/>
                <w:color w:val="000000" w:themeColor="text1"/>
                <w:sz w:val="20"/>
                <w:szCs w:val="20"/>
                <w:lang w:val="en-IN"/>
              </w:rPr>
            </w:pPr>
          </w:p>
        </w:tc>
      </w:tr>
      <w:tr w:rsidR="00D22F7A" w:rsidRPr="002A2D14" w14:paraId="1AEA668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3408963"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E33A35"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3CF9A4" w14:textId="77937200"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B41F91F" w14:textId="7777777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3CFEED82" w14:textId="77777777" w:rsidR="00D22F7A" w:rsidRPr="002A2D14" w:rsidRDefault="00D22F7A" w:rsidP="00D22F7A">
            <w:pPr>
              <w:pStyle w:val="BodyText"/>
              <w:jc w:val="center"/>
              <w:rPr>
                <w:bCs/>
                <w:color w:val="000000" w:themeColor="text1"/>
                <w:sz w:val="20"/>
                <w:szCs w:val="20"/>
                <w:lang w:val="en-IN"/>
              </w:rPr>
            </w:pPr>
          </w:p>
        </w:tc>
      </w:tr>
      <w:tr w:rsidR="00D22F7A" w:rsidRPr="002A2D14" w14:paraId="0A0F546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744ADDB"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CE61EF"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tcPr>
          <w:p w14:paraId="488FD5B8" w14:textId="158CC48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w:t>
            </w:r>
            <w:r>
              <w:rPr>
                <w:bCs/>
                <w:color w:val="000000" w:themeColor="text1"/>
                <w:sz w:val="20"/>
                <w:szCs w:val="20"/>
                <w:lang w:val="en-IN"/>
              </w:rPr>
              <w:t>9</w:t>
            </w:r>
            <w:r w:rsidRPr="002A2D14">
              <w:rPr>
                <w:bCs/>
                <w:color w:val="000000" w:themeColor="text1"/>
                <w:sz w:val="20"/>
                <w:szCs w:val="20"/>
                <w:lang w:val="en-IN"/>
              </w:rPr>
              <w:t>.</w:t>
            </w:r>
          </w:p>
        </w:tc>
        <w:tc>
          <w:tcPr>
            <w:tcW w:w="5958" w:type="dxa"/>
            <w:tcBorders>
              <w:top w:val="single" w:sz="4" w:space="0" w:color="000000"/>
              <w:left w:val="single" w:sz="4" w:space="0" w:color="000000"/>
              <w:bottom w:val="single" w:sz="4" w:space="0" w:color="000000"/>
              <w:right w:val="single" w:sz="4" w:space="0" w:color="000000"/>
            </w:tcBorders>
            <w:vAlign w:val="center"/>
          </w:tcPr>
          <w:p w14:paraId="5106C55D" w14:textId="1AEFDA74" w:rsidR="00D22F7A" w:rsidRPr="002A2D14" w:rsidRDefault="00D22F7A" w:rsidP="00D22F7A">
            <w:pPr>
              <w:pStyle w:val="BodyText"/>
              <w:rPr>
                <w:bCs/>
                <w:color w:val="000000" w:themeColor="text1"/>
                <w:sz w:val="20"/>
                <w:szCs w:val="20"/>
                <w:lang w:val="en-IN"/>
              </w:rPr>
            </w:pPr>
            <w:r>
              <w:rPr>
                <w:bCs/>
                <w:color w:val="000000" w:themeColor="text1"/>
                <w:sz w:val="20"/>
                <w:szCs w:val="20"/>
                <w:lang w:val="en-IN"/>
              </w:rPr>
              <w:t>Upcoming Developments in Technology</w:t>
            </w:r>
          </w:p>
        </w:tc>
        <w:tc>
          <w:tcPr>
            <w:tcW w:w="986" w:type="dxa"/>
            <w:tcBorders>
              <w:top w:val="single" w:sz="4" w:space="0" w:color="000000"/>
              <w:left w:val="single" w:sz="4" w:space="0" w:color="000000"/>
              <w:bottom w:val="single" w:sz="4" w:space="0" w:color="000000"/>
              <w:right w:val="single" w:sz="4" w:space="0" w:color="000000"/>
            </w:tcBorders>
          </w:tcPr>
          <w:p w14:paraId="0BCE729B" w14:textId="77777777" w:rsidR="00D22F7A" w:rsidRPr="002A2D14" w:rsidRDefault="00D22F7A" w:rsidP="00D22F7A">
            <w:pPr>
              <w:pStyle w:val="BodyText"/>
              <w:jc w:val="center"/>
              <w:rPr>
                <w:bCs/>
                <w:color w:val="000000" w:themeColor="text1"/>
                <w:sz w:val="20"/>
                <w:szCs w:val="20"/>
                <w:lang w:val="en-IN"/>
              </w:rPr>
            </w:pPr>
          </w:p>
        </w:tc>
      </w:tr>
      <w:tr w:rsidR="00D22F7A" w:rsidRPr="002A2D14" w14:paraId="312C09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D6B00E9"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7D0EBE43" w14:textId="77777777" w:rsidR="00D22F7A" w:rsidRPr="002A2D14" w:rsidRDefault="00D22F7A" w:rsidP="00D22F7A">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39A60574" w14:textId="61C512EB"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sidR="00270086">
              <w:rPr>
                <w:b/>
                <w:color w:val="000000" w:themeColor="text1"/>
                <w:sz w:val="20"/>
                <w:szCs w:val="20"/>
                <w:lang w:val="en-IN"/>
              </w:rPr>
              <w:t>21</w:t>
            </w:r>
          </w:p>
        </w:tc>
      </w:tr>
      <w:tr w:rsidR="00270086" w:rsidRPr="002A2D14" w14:paraId="59A7934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DF1A4E8" w14:textId="7A61110B" w:rsidR="00270086" w:rsidRPr="002A2D14" w:rsidRDefault="00270086" w:rsidP="00D22F7A">
            <w:pPr>
              <w:pStyle w:val="BodyText"/>
              <w:jc w:val="center"/>
              <w:rPr>
                <w:b/>
                <w:color w:val="000000" w:themeColor="text1"/>
                <w:sz w:val="20"/>
                <w:szCs w:val="20"/>
                <w:lang w:val="en-IN"/>
              </w:rPr>
            </w:pPr>
            <w:r>
              <w:rPr>
                <w:b/>
                <w:color w:val="000000" w:themeColor="text1"/>
                <w:sz w:val="20"/>
                <w:szCs w:val="20"/>
                <w:lang w:val="en-IN"/>
              </w:rPr>
              <w:t>6.</w:t>
            </w:r>
          </w:p>
        </w:tc>
        <w:tc>
          <w:tcPr>
            <w:tcW w:w="7901" w:type="dxa"/>
            <w:gridSpan w:val="4"/>
            <w:tcBorders>
              <w:top w:val="single" w:sz="4" w:space="0" w:color="000000"/>
              <w:left w:val="single" w:sz="4" w:space="0" w:color="000000"/>
              <w:bottom w:val="single" w:sz="4" w:space="0" w:color="000000"/>
              <w:right w:val="single" w:sz="4" w:space="0" w:color="000000"/>
            </w:tcBorders>
          </w:tcPr>
          <w:p w14:paraId="0A5011FB" w14:textId="1749F8DE" w:rsidR="00270086" w:rsidRPr="002A2D14" w:rsidRDefault="00270086" w:rsidP="00D22F7A">
            <w:pPr>
              <w:pStyle w:val="BodyText"/>
              <w:rPr>
                <w:b/>
                <w:color w:val="000000" w:themeColor="text1"/>
                <w:sz w:val="20"/>
                <w:szCs w:val="20"/>
                <w:lang w:val="en-IN"/>
              </w:rPr>
            </w:pPr>
            <w:r>
              <w:rPr>
                <w:b/>
                <w:color w:val="000000" w:themeColor="text1"/>
                <w:sz w:val="20"/>
                <w:szCs w:val="20"/>
                <w:lang w:val="en-IN"/>
              </w:rPr>
              <w:t>Project Schedule</w:t>
            </w:r>
          </w:p>
        </w:tc>
        <w:tc>
          <w:tcPr>
            <w:tcW w:w="986" w:type="dxa"/>
            <w:tcBorders>
              <w:top w:val="single" w:sz="4" w:space="0" w:color="000000"/>
              <w:left w:val="single" w:sz="4" w:space="0" w:color="000000"/>
              <w:bottom w:val="single" w:sz="4" w:space="0" w:color="000000"/>
              <w:right w:val="single" w:sz="4" w:space="0" w:color="000000"/>
            </w:tcBorders>
          </w:tcPr>
          <w:p w14:paraId="3CCE83EB" w14:textId="73A34A58" w:rsidR="00270086" w:rsidRPr="002A2D14" w:rsidRDefault="00270086" w:rsidP="00D22F7A">
            <w:pPr>
              <w:pStyle w:val="BodyText"/>
              <w:jc w:val="center"/>
              <w:rPr>
                <w:b/>
                <w:color w:val="000000" w:themeColor="text1"/>
                <w:sz w:val="20"/>
                <w:szCs w:val="20"/>
                <w:lang w:val="en-IN"/>
              </w:rPr>
            </w:pPr>
            <w:r>
              <w:rPr>
                <w:b/>
                <w:color w:val="000000" w:themeColor="text1"/>
                <w:sz w:val="20"/>
                <w:szCs w:val="20"/>
                <w:lang w:val="en-IN"/>
              </w:rPr>
              <w:t>127</w:t>
            </w:r>
          </w:p>
        </w:tc>
      </w:tr>
      <w:tr w:rsidR="00D22F7A" w:rsidRPr="002A2D14" w14:paraId="653B8E5E"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0170D111" w14:textId="3E7DA23B" w:rsidR="00D22F7A" w:rsidRPr="002A2D14" w:rsidRDefault="00270086" w:rsidP="00D22F7A">
            <w:pPr>
              <w:pStyle w:val="BodyText"/>
              <w:jc w:val="center"/>
              <w:rPr>
                <w:b/>
                <w:color w:val="000000" w:themeColor="text1"/>
                <w:sz w:val="20"/>
                <w:szCs w:val="20"/>
                <w:lang w:val="en-IN"/>
              </w:rPr>
            </w:pPr>
            <w:r>
              <w:rPr>
                <w:b/>
                <w:color w:val="000000" w:themeColor="text1"/>
                <w:sz w:val="20"/>
                <w:szCs w:val="20"/>
                <w:lang w:val="en-IN"/>
              </w:rPr>
              <w:t>7</w:t>
            </w:r>
            <w:r w:rsidR="00D22F7A" w:rsidRPr="002A2D14">
              <w:rPr>
                <w:b/>
                <w:color w:val="000000" w:themeColor="text1"/>
                <w:sz w:val="20"/>
                <w:szCs w:val="20"/>
                <w:lang w:val="en-IN"/>
              </w:rPr>
              <w:t>.</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0113232" w14:textId="0DD21A74" w:rsidR="00D22F7A" w:rsidRPr="002A2D14" w:rsidRDefault="00270086" w:rsidP="00D22F7A">
            <w:pPr>
              <w:pStyle w:val="BodyText"/>
              <w:rPr>
                <w:b/>
                <w:color w:val="000000" w:themeColor="text1"/>
                <w:sz w:val="20"/>
                <w:szCs w:val="20"/>
                <w:lang w:val="en-IN"/>
              </w:rPr>
            </w:pPr>
            <w:r>
              <w:rPr>
                <w:b/>
                <w:color w:val="000000" w:themeColor="text1"/>
                <w:sz w:val="20"/>
                <w:szCs w:val="20"/>
                <w:lang w:val="en-IN"/>
              </w:rPr>
              <w:t>Annexures</w:t>
            </w:r>
          </w:p>
        </w:tc>
        <w:tc>
          <w:tcPr>
            <w:tcW w:w="986" w:type="dxa"/>
            <w:tcBorders>
              <w:top w:val="single" w:sz="4" w:space="0" w:color="000000"/>
              <w:left w:val="single" w:sz="4" w:space="0" w:color="000000"/>
              <w:bottom w:val="single" w:sz="4" w:space="0" w:color="000000"/>
              <w:right w:val="single" w:sz="4" w:space="0" w:color="000000"/>
            </w:tcBorders>
            <w:hideMark/>
          </w:tcPr>
          <w:p w14:paraId="0EBF8AC6" w14:textId="1087B074"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sidR="00270086">
              <w:rPr>
                <w:b/>
                <w:color w:val="000000" w:themeColor="text1"/>
                <w:sz w:val="20"/>
                <w:szCs w:val="20"/>
                <w:lang w:val="en-IN"/>
              </w:rPr>
              <w:t>29</w:t>
            </w:r>
          </w:p>
        </w:tc>
      </w:tr>
    </w:tbl>
    <w:p w14:paraId="458CE4E4" w14:textId="4935E0C2" w:rsidR="00C75366" w:rsidRDefault="00C75366" w:rsidP="00110D4F">
      <w:pPr>
        <w:pStyle w:val="BodyText"/>
        <w:spacing w:line="360" w:lineRule="auto"/>
        <w:rPr>
          <w:rFonts w:ascii="Verdana" w:hAnsi="Verdana"/>
          <w:b/>
          <w:color w:val="000000" w:themeColor="text1"/>
          <w:sz w:val="20"/>
          <w:szCs w:val="20"/>
          <w:lang w:val="en-IN"/>
        </w:rPr>
      </w:pPr>
    </w:p>
    <w:p w14:paraId="32FC5BD4" w14:textId="165B9654" w:rsidR="00C75366" w:rsidRDefault="00C75366" w:rsidP="00110D4F">
      <w:pPr>
        <w:pStyle w:val="BodyText"/>
        <w:spacing w:line="360" w:lineRule="auto"/>
        <w:rPr>
          <w:rFonts w:ascii="Verdana" w:hAnsi="Verdana"/>
          <w:b/>
          <w:color w:val="000000" w:themeColor="text1"/>
          <w:sz w:val="20"/>
          <w:szCs w:val="20"/>
          <w:lang w:val="en-IN"/>
        </w:rPr>
      </w:pPr>
    </w:p>
    <w:p w14:paraId="52A2E4D7" w14:textId="4E31DB27" w:rsidR="00C75366" w:rsidRDefault="00C75366" w:rsidP="00110D4F">
      <w:pPr>
        <w:pStyle w:val="BodyText"/>
        <w:spacing w:line="360" w:lineRule="auto"/>
        <w:rPr>
          <w:rFonts w:ascii="Verdana" w:hAnsi="Verdana"/>
          <w:b/>
          <w:color w:val="000000" w:themeColor="text1"/>
          <w:sz w:val="20"/>
          <w:szCs w:val="20"/>
          <w:lang w:val="en-IN"/>
        </w:rPr>
      </w:pPr>
    </w:p>
    <w:p w14:paraId="69B15935" w14:textId="53B831A0" w:rsidR="00C75366" w:rsidRDefault="00C75366" w:rsidP="00110D4F">
      <w:pPr>
        <w:pStyle w:val="BodyText"/>
        <w:spacing w:line="360" w:lineRule="auto"/>
        <w:rPr>
          <w:rFonts w:ascii="Verdana" w:hAnsi="Verdana"/>
          <w:b/>
          <w:color w:val="000000" w:themeColor="text1"/>
          <w:sz w:val="20"/>
          <w:szCs w:val="20"/>
          <w:lang w:val="en-IN"/>
        </w:rPr>
      </w:pPr>
    </w:p>
    <w:p w14:paraId="5C54AC20" w14:textId="375C4222" w:rsidR="00C75366" w:rsidRDefault="00C75366" w:rsidP="00110D4F">
      <w:pPr>
        <w:pStyle w:val="BodyText"/>
        <w:spacing w:line="360" w:lineRule="auto"/>
        <w:rPr>
          <w:rFonts w:ascii="Verdana" w:hAnsi="Verdana"/>
          <w:b/>
          <w:color w:val="000000" w:themeColor="text1"/>
          <w:sz w:val="20"/>
          <w:szCs w:val="20"/>
          <w:lang w:val="en-IN"/>
        </w:rPr>
      </w:pPr>
    </w:p>
    <w:p w14:paraId="6961EB84" w14:textId="6C9506A2" w:rsidR="00C75366" w:rsidRDefault="00C75366" w:rsidP="00110D4F">
      <w:pPr>
        <w:pStyle w:val="BodyText"/>
        <w:spacing w:line="360" w:lineRule="auto"/>
        <w:rPr>
          <w:rFonts w:ascii="Verdana" w:hAnsi="Verdana"/>
          <w:b/>
          <w:color w:val="000000" w:themeColor="text1"/>
          <w:sz w:val="20"/>
          <w:szCs w:val="20"/>
          <w:lang w:val="en-IN"/>
        </w:rPr>
      </w:pPr>
    </w:p>
    <w:p w14:paraId="2C2C7355" w14:textId="40514EBC" w:rsidR="00C75366" w:rsidRDefault="00C75366" w:rsidP="00110D4F">
      <w:pPr>
        <w:pStyle w:val="BodyText"/>
        <w:spacing w:line="360" w:lineRule="auto"/>
        <w:rPr>
          <w:rFonts w:ascii="Verdana" w:hAnsi="Verdana"/>
          <w:b/>
          <w:color w:val="000000" w:themeColor="text1"/>
          <w:sz w:val="20"/>
          <w:szCs w:val="20"/>
          <w:lang w:val="en-IN"/>
        </w:rPr>
      </w:pPr>
    </w:p>
    <w:p w14:paraId="0A464762" w14:textId="452D4036" w:rsidR="00C75366" w:rsidRDefault="00C75366" w:rsidP="00110D4F">
      <w:pPr>
        <w:pStyle w:val="BodyText"/>
        <w:spacing w:line="360" w:lineRule="auto"/>
        <w:rPr>
          <w:rFonts w:ascii="Verdana" w:hAnsi="Verdana"/>
          <w:b/>
          <w:color w:val="000000" w:themeColor="text1"/>
          <w:sz w:val="20"/>
          <w:szCs w:val="20"/>
          <w:lang w:val="en-IN"/>
        </w:rPr>
      </w:pPr>
    </w:p>
    <w:p w14:paraId="740527A3" w14:textId="04CE981F" w:rsidR="00C75366" w:rsidRDefault="00C75366" w:rsidP="00110D4F">
      <w:pPr>
        <w:pStyle w:val="BodyText"/>
        <w:spacing w:line="360" w:lineRule="auto"/>
        <w:rPr>
          <w:rFonts w:ascii="Verdana" w:hAnsi="Verdana"/>
          <w:b/>
          <w:color w:val="000000" w:themeColor="text1"/>
          <w:sz w:val="20"/>
          <w:szCs w:val="20"/>
          <w:lang w:val="en-IN"/>
        </w:rPr>
      </w:pPr>
    </w:p>
    <w:p w14:paraId="04AE9324" w14:textId="384F7032" w:rsidR="00C75366" w:rsidRDefault="00C75366" w:rsidP="00110D4F">
      <w:pPr>
        <w:pStyle w:val="BodyText"/>
        <w:spacing w:line="360" w:lineRule="auto"/>
        <w:rPr>
          <w:rFonts w:ascii="Verdana" w:hAnsi="Verdana"/>
          <w:b/>
          <w:color w:val="000000" w:themeColor="text1"/>
          <w:sz w:val="20"/>
          <w:szCs w:val="20"/>
          <w:lang w:val="en-IN"/>
        </w:rPr>
      </w:pPr>
    </w:p>
    <w:p w14:paraId="5A8FF6C5" w14:textId="5FFABDC7" w:rsidR="00C75366" w:rsidRDefault="00C75366" w:rsidP="00110D4F">
      <w:pPr>
        <w:pStyle w:val="BodyText"/>
        <w:spacing w:line="360" w:lineRule="auto"/>
        <w:rPr>
          <w:rFonts w:ascii="Verdana" w:hAnsi="Verdana"/>
          <w:b/>
          <w:color w:val="000000" w:themeColor="text1"/>
          <w:sz w:val="20"/>
          <w:szCs w:val="20"/>
          <w:lang w:val="en-IN"/>
        </w:rPr>
      </w:pPr>
    </w:p>
    <w:p w14:paraId="314F6FCF" w14:textId="4F811CFC" w:rsidR="00C75366" w:rsidRDefault="00C75366" w:rsidP="00110D4F">
      <w:pPr>
        <w:pStyle w:val="BodyText"/>
        <w:spacing w:line="360" w:lineRule="auto"/>
        <w:rPr>
          <w:rFonts w:ascii="Verdana" w:hAnsi="Verdana"/>
          <w:b/>
          <w:color w:val="000000" w:themeColor="text1"/>
          <w:sz w:val="20"/>
          <w:szCs w:val="20"/>
          <w:lang w:val="en-IN"/>
        </w:rPr>
      </w:pPr>
    </w:p>
    <w:p w14:paraId="2741BFA6" w14:textId="2061FD74" w:rsidR="00C75366" w:rsidRDefault="00C75366" w:rsidP="00110D4F">
      <w:pPr>
        <w:pStyle w:val="BodyText"/>
        <w:spacing w:line="360" w:lineRule="auto"/>
        <w:rPr>
          <w:rFonts w:ascii="Verdana" w:hAnsi="Verdana"/>
          <w:b/>
          <w:color w:val="000000" w:themeColor="text1"/>
          <w:sz w:val="20"/>
          <w:szCs w:val="20"/>
          <w:lang w:val="en-IN"/>
        </w:rPr>
      </w:pPr>
    </w:p>
    <w:p w14:paraId="6A44FCD1" w14:textId="73A3C82C" w:rsidR="00C75366" w:rsidRDefault="00C75366" w:rsidP="00110D4F">
      <w:pPr>
        <w:pStyle w:val="BodyText"/>
        <w:spacing w:line="360" w:lineRule="auto"/>
        <w:rPr>
          <w:rFonts w:ascii="Verdana" w:hAnsi="Verdana"/>
          <w:b/>
          <w:color w:val="000000" w:themeColor="text1"/>
          <w:sz w:val="20"/>
          <w:szCs w:val="20"/>
          <w:lang w:val="en-IN"/>
        </w:rPr>
      </w:pPr>
    </w:p>
    <w:p w14:paraId="6D432F8D" w14:textId="45841FE5" w:rsidR="00C75366" w:rsidRDefault="00C75366" w:rsidP="00110D4F">
      <w:pPr>
        <w:pStyle w:val="BodyText"/>
        <w:spacing w:line="360" w:lineRule="auto"/>
        <w:rPr>
          <w:rFonts w:ascii="Verdana" w:hAnsi="Verdana"/>
          <w:b/>
          <w:color w:val="000000" w:themeColor="text1"/>
          <w:sz w:val="20"/>
          <w:szCs w:val="20"/>
          <w:lang w:val="en-IN"/>
        </w:rPr>
      </w:pPr>
    </w:p>
    <w:p w14:paraId="14D4DD5E" w14:textId="77777777" w:rsidR="0046512F" w:rsidRDefault="0046512F" w:rsidP="0046512F">
      <w:pPr>
        <w:pStyle w:val="BodyText"/>
        <w:spacing w:line="360" w:lineRule="auto"/>
        <w:rPr>
          <w:rFonts w:ascii="Verdana" w:hAnsi="Verdana"/>
          <w:b/>
          <w:color w:val="000000" w:themeColor="text1"/>
          <w:sz w:val="20"/>
          <w:szCs w:val="20"/>
          <w:lang w:val="en-IN"/>
        </w:rPr>
      </w:pPr>
    </w:p>
    <w:p w14:paraId="55A6B746" w14:textId="77777777" w:rsidR="0046512F" w:rsidRDefault="0046512F" w:rsidP="009B3664">
      <w:pPr>
        <w:pStyle w:val="BodyText"/>
        <w:spacing w:line="360" w:lineRule="auto"/>
        <w:jc w:val="center"/>
        <w:rPr>
          <w:rFonts w:ascii="Verdana" w:hAnsi="Verdana"/>
          <w:b/>
          <w:color w:val="000000" w:themeColor="text1"/>
          <w:sz w:val="20"/>
          <w:szCs w:val="20"/>
          <w:lang w:val="en-IN"/>
        </w:rPr>
      </w:pPr>
    </w:p>
    <w:p w14:paraId="523D2BE4" w14:textId="453D244F" w:rsidR="00110D4F" w:rsidRDefault="00110D4F" w:rsidP="009B3664">
      <w:pPr>
        <w:pStyle w:val="BodyText"/>
        <w:spacing w:line="360" w:lineRule="auto"/>
        <w:jc w:val="center"/>
        <w:rPr>
          <w:rFonts w:ascii="Verdana" w:hAnsi="Verdana"/>
          <w:b/>
          <w:color w:val="000000" w:themeColor="text1"/>
          <w:sz w:val="20"/>
          <w:szCs w:val="20"/>
          <w:lang w:val="en-IN"/>
        </w:rPr>
      </w:pPr>
      <w:r>
        <w:rPr>
          <w:rFonts w:ascii="Verdana" w:hAnsi="Verdana"/>
          <w:b/>
          <w:color w:val="000000" w:themeColor="text1"/>
          <w:sz w:val="20"/>
          <w:szCs w:val="20"/>
          <w:lang w:val="en-IN"/>
        </w:rPr>
        <w:t>Executive Summary</w:t>
      </w:r>
    </w:p>
    <w:p w14:paraId="3EEC7D14" w14:textId="77777777" w:rsidR="00110D4F" w:rsidRDefault="00110D4F" w:rsidP="00110D4F">
      <w:pPr>
        <w:pStyle w:val="BodyText"/>
        <w:spacing w:line="360" w:lineRule="auto"/>
        <w:rPr>
          <w:rFonts w:ascii="Verdana" w:hAnsi="Verdana"/>
          <w:b/>
          <w:color w:val="000000" w:themeColor="text1"/>
          <w:sz w:val="20"/>
          <w:szCs w:val="20"/>
          <w:lang w:val="en-IN"/>
        </w:rPr>
      </w:pPr>
    </w:p>
    <w:p w14:paraId="710B971A" w14:textId="442ECB61" w:rsidR="00B03E75" w:rsidRDefault="00B03E75" w:rsidP="00110D4F">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Brief insight about the company and project: </w:t>
      </w:r>
    </w:p>
    <w:p w14:paraId="64B0A945" w14:textId="43AC3F8F"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ab/>
        <w:t xml:space="preserve">               </w:t>
      </w:r>
      <w:r w:rsidR="00C75366">
        <w:rPr>
          <w:rFonts w:ascii="Verdana" w:hAnsi="Verdana"/>
          <w:b/>
          <w:color w:val="000000" w:themeColor="text1"/>
          <w:sz w:val="20"/>
          <w:szCs w:val="20"/>
          <w:lang w:val="en-IN"/>
        </w:rPr>
        <w:tab/>
      </w:r>
      <w:r w:rsidR="00C75366">
        <w:rPr>
          <w:rFonts w:ascii="Verdana" w:hAnsi="Verdana"/>
          <w:b/>
          <w:color w:val="000000" w:themeColor="text1"/>
          <w:sz w:val="20"/>
          <w:szCs w:val="20"/>
          <w:lang w:val="en-IN"/>
        </w:rPr>
        <w:tab/>
      </w:r>
      <w:r>
        <w:rPr>
          <w:rFonts w:ascii="Verdana" w:hAnsi="Verdana"/>
          <w:b/>
          <w:color w:val="000000" w:themeColor="text1"/>
          <w:sz w:val="20"/>
          <w:szCs w:val="20"/>
          <w:lang w:val="en-IN"/>
        </w:rPr>
        <w:t xml:space="preserve">       </w:t>
      </w:r>
      <w:r w:rsidR="00C75366">
        <w:rPr>
          <w:rFonts w:ascii="Verdana" w:hAnsi="Verdana"/>
          <w:b/>
          <w:noProof/>
          <w:color w:val="000000" w:themeColor="text1"/>
          <w:sz w:val="20"/>
          <w:szCs w:val="20"/>
          <w:lang w:val="en-IN"/>
        </w:rPr>
        <w:drawing>
          <wp:inline distT="0" distB="0" distL="0" distR="0" wp14:anchorId="0C7A4AD0" wp14:editId="4A94C59C">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p>
    <w:p w14:paraId="685A9A66" w14:textId="77777777"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Established - 1973          Turnover (Consolidated) - INR 5,39,238 Crore (FY Year 2020-21)                   </w:t>
      </w:r>
    </w:p>
    <w:p w14:paraId="76E22F31" w14:textId="77777777" w:rsidR="00B03E75" w:rsidRDefault="00B03E75" w:rsidP="00B03E75">
      <w:pPr>
        <w:pStyle w:val="BodyText"/>
        <w:spacing w:line="360" w:lineRule="auto"/>
        <w:rPr>
          <w:rFonts w:ascii="Verdana" w:hAnsi="Verdana"/>
          <w:b/>
          <w:color w:val="000000" w:themeColor="text1"/>
          <w:sz w:val="20"/>
          <w:szCs w:val="20"/>
          <w:lang w:val="en-IN"/>
        </w:rPr>
      </w:pPr>
    </w:p>
    <w:p w14:paraId="5E395978" w14:textId="77777777" w:rsidR="00B03E75" w:rsidRDefault="00B03E75" w:rsidP="00F14E20">
      <w:pPr>
        <w:pStyle w:val="BodyText"/>
        <w:numPr>
          <w:ilvl w:val="1"/>
          <w:numId w:val="20"/>
        </w:numPr>
        <w:spacing w:line="360" w:lineRule="auto"/>
        <w:rPr>
          <w:rFonts w:ascii="Verdana" w:hAnsi="Verdana"/>
          <w:b/>
          <w:color w:val="000000" w:themeColor="text1"/>
          <w:sz w:val="20"/>
          <w:szCs w:val="20"/>
        </w:rPr>
      </w:pPr>
      <w:r>
        <w:rPr>
          <w:rFonts w:ascii="Verdana" w:hAnsi="Verdana"/>
          <w:b/>
          <w:color w:val="000000" w:themeColor="text1"/>
          <w:sz w:val="20"/>
          <w:szCs w:val="20"/>
        </w:rPr>
        <w:t xml:space="preserve">Overview of the Company:  </w:t>
      </w:r>
    </w:p>
    <w:p w14:paraId="535D7359" w14:textId="77777777" w:rsidR="00A03ADD" w:rsidRDefault="00A03ADD" w:rsidP="002B5226">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 xml:space="preserve">India based Reliance Industries Limited, one of the well-known MNCs which manufacture and sale diverse range of products including polymers, aromatics, elastomers etc. globally. </w:t>
      </w:r>
    </w:p>
    <w:p w14:paraId="434E631D" w14:textId="2C8A5EA4"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caters customers and various industries viz., healthcare, automotive, packaging etc across over 70 countries worldwide.</w:t>
      </w:r>
    </w:p>
    <w:p w14:paraId="2E07A24A" w14:textId="77777777" w:rsidR="00A03ADD" w:rsidRDefault="00A03ADD"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company’s total production capacity of PE, PP and PVC is 2.3, 2.9 and 0.7 million MT per annum, respectively as of 2019.</w:t>
      </w:r>
    </w:p>
    <w:p w14:paraId="14298560" w14:textId="279F86EB" w:rsidR="00B03E75" w:rsidRPr="00A03ADD" w:rsidRDefault="00B03E75"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 exported 1.1 million MT of polymers globally in 2019.</w:t>
      </w:r>
    </w:p>
    <w:p w14:paraId="17EE7032" w14:textId="77777777"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has 6 state-of-the-art manufacturing facilities to produce polymers.</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2752CA67" w14:textId="77777777" w:rsidR="00376389" w:rsidRDefault="00376389" w:rsidP="004D184B">
      <w:pPr>
        <w:spacing w:line="360" w:lineRule="auto"/>
        <w:jc w:val="both"/>
        <w:rPr>
          <w:rFonts w:ascii="Arial" w:eastAsia="Verdana" w:hAnsi="Arial" w:cs="Arial"/>
          <w:b/>
          <w:bCs/>
          <w:color w:val="000000" w:themeColor="text1"/>
          <w:kern w:val="24"/>
          <w:sz w:val="24"/>
          <w:szCs w:val="24"/>
        </w:rPr>
        <w:sectPr w:rsidR="00376389" w:rsidSect="00600A5E">
          <w:headerReference w:type="default" r:id="rId12"/>
          <w:footerReference w:type="default" r:id="rId1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BB9254" w14:textId="6F6F992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4D184B">
      <w:pPr>
        <w:spacing w:line="360" w:lineRule="auto"/>
        <w:jc w:val="both"/>
        <w:rPr>
          <w:rFonts w:ascii="Arial" w:eastAsia="Verdana" w:hAnsi="Arial" w:cs="Arial"/>
          <w:color w:val="000000" w:themeColor="text1"/>
          <w:kern w:val="24"/>
          <w:sz w:val="24"/>
          <w:szCs w:val="24"/>
        </w:rPr>
      </w:pPr>
      <w:proofErr w:type="spellStart"/>
      <w:r w:rsidRPr="00DE31A8">
        <w:rPr>
          <w:rFonts w:ascii="Arial" w:eastAsia="Verdana" w:hAnsi="Arial" w:cs="Arial"/>
          <w:b/>
          <w:bCs/>
          <w:color w:val="000000" w:themeColor="text1"/>
          <w:kern w:val="24"/>
          <w:sz w:val="24"/>
          <w:szCs w:val="24"/>
        </w:rPr>
        <w:t>Hital</w:t>
      </w:r>
      <w:proofErr w:type="spellEnd"/>
      <w:r w:rsidRPr="00DE31A8">
        <w:rPr>
          <w:rFonts w:ascii="Arial" w:eastAsia="Verdana" w:hAnsi="Arial" w:cs="Arial"/>
          <w:b/>
          <w:bCs/>
          <w:color w:val="000000" w:themeColor="text1"/>
          <w:kern w:val="24"/>
          <w:sz w:val="24"/>
          <w:szCs w:val="24"/>
        </w:rPr>
        <w:t xml:space="preserve"> R. </w:t>
      </w:r>
      <w:proofErr w:type="spellStart"/>
      <w:r w:rsidRPr="00DE31A8">
        <w:rPr>
          <w:rFonts w:ascii="Arial" w:eastAsia="Verdana" w:hAnsi="Arial" w:cs="Arial"/>
          <w:b/>
          <w:bCs/>
          <w:color w:val="000000" w:themeColor="text1"/>
          <w:kern w:val="24"/>
          <w:sz w:val="24"/>
          <w:szCs w:val="24"/>
        </w:rPr>
        <w:t>Meswani</w:t>
      </w:r>
      <w:proofErr w:type="spellEnd"/>
      <w:r w:rsidRPr="00DE31A8">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Mr. </w:t>
      </w:r>
      <w:proofErr w:type="spellStart"/>
      <w:r w:rsidRPr="00DE31A8">
        <w:rPr>
          <w:rFonts w:ascii="Arial" w:eastAsia="Verdana" w:hAnsi="Arial" w:cs="Arial"/>
          <w:color w:val="000000" w:themeColor="text1"/>
          <w:kern w:val="24"/>
          <w:sz w:val="24"/>
          <w:szCs w:val="24"/>
        </w:rPr>
        <w:t>Hital</w:t>
      </w:r>
      <w:proofErr w:type="spellEnd"/>
      <w:r w:rsidRPr="00DE31A8">
        <w:rPr>
          <w:rFonts w:ascii="Arial" w:eastAsia="Verdana" w:hAnsi="Arial" w:cs="Arial"/>
          <w:color w:val="000000" w:themeColor="text1"/>
          <w:kern w:val="24"/>
          <w:sz w:val="24"/>
          <w:szCs w:val="24"/>
        </w:rPr>
        <w:t xml:space="preserve"> R.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Nikhil R. </w:t>
      </w:r>
      <w:proofErr w:type="spellStart"/>
      <w:r w:rsidRPr="00DE31A8">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6AEA6593" w14:textId="537CE29D"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PMS Prasad is an Executive Director at Reliance and one of the longest serving </w:t>
      </w:r>
      <w:r w:rsidRPr="00DE31A8">
        <w:rPr>
          <w:rFonts w:ascii="Arial" w:eastAsia="Verdana" w:hAnsi="Arial" w:cs="Arial"/>
          <w:color w:val="000000" w:themeColor="text1"/>
          <w:kern w:val="24"/>
          <w:sz w:val="24"/>
          <w:szCs w:val="24"/>
        </w:rPr>
        <w:lastRenderedPageBreak/>
        <w:t>members on the Board and the company.</w:t>
      </w:r>
    </w:p>
    <w:p w14:paraId="790E8FDA" w14:textId="392B771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DE31A8" w:rsidRDefault="00F42DBE" w:rsidP="004D184B">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 xml:space="preserve">R.A. </w:t>
      </w:r>
      <w:proofErr w:type="spellStart"/>
      <w:r w:rsidRPr="00F42DBE">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w:t>
      </w:r>
      <w:proofErr w:type="spellStart"/>
      <w:r w:rsidRPr="00F42DBE">
        <w:rPr>
          <w:rFonts w:ascii="Arial" w:eastAsia="Verdana" w:hAnsi="Arial" w:cs="Arial"/>
          <w:color w:val="000000" w:themeColor="text1"/>
          <w:kern w:val="24"/>
          <w:sz w:val="24"/>
          <w:szCs w:val="24"/>
        </w:rPr>
        <w:t>Mashelkar</w:t>
      </w:r>
      <w:proofErr w:type="spellEnd"/>
      <w:r w:rsidRPr="00F42DBE">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Adil </w:t>
      </w:r>
      <w:proofErr w:type="spellStart"/>
      <w:r w:rsidRPr="00F42DBE">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Adil </w:t>
      </w:r>
      <w:proofErr w:type="spellStart"/>
      <w:r w:rsidRPr="00F42DBE">
        <w:rPr>
          <w:rFonts w:eastAsia="Verdana"/>
          <w:color w:val="000000" w:themeColor="text1"/>
          <w:kern w:val="24"/>
          <w:lang w:val="en-IN"/>
        </w:rPr>
        <w:t>Zainulbhai</w:t>
      </w:r>
      <w:proofErr w:type="spellEnd"/>
      <w:r w:rsidRPr="00F42DBE">
        <w:rPr>
          <w:rFonts w:eastAsia="Verdana"/>
          <w:color w:val="000000" w:themeColor="text1"/>
          <w:kern w:val="24"/>
          <w:lang w:val="en-IN"/>
        </w:rPr>
        <w:t xml:space="preserve">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4D184B">
      <w:pPr>
        <w:pStyle w:val="BodyText"/>
        <w:spacing w:line="360" w:lineRule="auto"/>
        <w:jc w:val="both"/>
        <w:rPr>
          <w:rFonts w:eastAsia="Verdana"/>
          <w:color w:val="000000" w:themeColor="text1"/>
          <w:kern w:val="24"/>
          <w:lang w:val="en-IN"/>
        </w:rPr>
      </w:pPr>
      <w:proofErr w:type="spellStart"/>
      <w:r w:rsidRPr="00F42DBE">
        <w:rPr>
          <w:rFonts w:eastAsia="Verdana"/>
          <w:b/>
          <w:bCs/>
          <w:color w:val="000000" w:themeColor="text1"/>
          <w:kern w:val="24"/>
          <w:lang w:val="en-IN"/>
        </w:rPr>
        <w:t>Mansingh</w:t>
      </w:r>
      <w:proofErr w:type="spellEnd"/>
      <w:r w:rsidRPr="00F42DBE">
        <w:rPr>
          <w:rFonts w:eastAsia="Verdana"/>
          <w:b/>
          <w:bCs/>
          <w:color w:val="000000" w:themeColor="text1"/>
          <w:kern w:val="24"/>
          <w:lang w:val="en-IN"/>
        </w:rPr>
        <w:t xml:space="preserve"> L. Bhakta</w:t>
      </w:r>
      <w:r>
        <w:rPr>
          <w:rFonts w:eastAsia="Verdana"/>
          <w:b/>
          <w:bCs/>
          <w:color w:val="000000" w:themeColor="text1"/>
          <w:kern w:val="24"/>
          <w:lang w:val="en-IN"/>
        </w:rPr>
        <w:t xml:space="preserve">: </w:t>
      </w:r>
      <w:proofErr w:type="spellStart"/>
      <w:r w:rsidRPr="00F42DBE">
        <w:rPr>
          <w:rFonts w:eastAsia="Verdana"/>
          <w:color w:val="000000" w:themeColor="text1"/>
          <w:kern w:val="24"/>
          <w:lang w:val="en-IN"/>
        </w:rPr>
        <w:t>Mansingh</w:t>
      </w:r>
      <w:proofErr w:type="spellEnd"/>
      <w:r w:rsidRPr="00F42DBE">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F42DBE" w:rsidRDefault="00F42DBE" w:rsidP="004D184B">
      <w:pPr>
        <w:pStyle w:val="BodyText"/>
        <w:spacing w:line="360" w:lineRule="auto"/>
        <w:jc w:val="both"/>
        <w:rPr>
          <w:rFonts w:eastAsia="Verdana"/>
          <w:color w:val="000000" w:themeColor="text1"/>
          <w:kern w:val="24"/>
          <w:lang w:val="en-IN"/>
        </w:rPr>
      </w:pPr>
    </w:p>
    <w:p w14:paraId="5B74DB65" w14:textId="40E32582"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4D184B">
      <w:pPr>
        <w:pStyle w:val="BodyText"/>
        <w:spacing w:line="360" w:lineRule="auto"/>
        <w:jc w:val="both"/>
        <w:rPr>
          <w:rFonts w:eastAsia="Verdana"/>
          <w:color w:val="000000" w:themeColor="text1"/>
          <w:kern w:val="24"/>
          <w:lang w:val="en-IN"/>
        </w:rPr>
      </w:pPr>
    </w:p>
    <w:p w14:paraId="1536D12D" w14:textId="4BBD082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Dharam </w:t>
      </w:r>
      <w:proofErr w:type="spellStart"/>
      <w:r w:rsidRPr="00F42DBE">
        <w:rPr>
          <w:rFonts w:eastAsia="Verdana"/>
          <w:b/>
          <w:bCs/>
          <w:color w:val="000000" w:themeColor="text1"/>
          <w:kern w:val="24"/>
          <w:lang w:val="en-IN"/>
        </w:rPr>
        <w:t>Vir</w:t>
      </w:r>
      <w:proofErr w:type="spellEnd"/>
      <w:r w:rsidRPr="00F42DBE">
        <w:rPr>
          <w:rFonts w:eastAsia="Verdana"/>
          <w:b/>
          <w:bCs/>
          <w:color w:val="000000" w:themeColor="text1"/>
          <w:kern w:val="24"/>
          <w:lang w:val="en-IN"/>
        </w:rPr>
        <w:t xml:space="preserve"> </w:t>
      </w:r>
      <w:proofErr w:type="spellStart"/>
      <w:r w:rsidRPr="00F42DBE">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w:t>
      </w:r>
      <w:proofErr w:type="spellStart"/>
      <w:r w:rsidRPr="00F42DBE">
        <w:rPr>
          <w:rFonts w:eastAsia="Verdana"/>
          <w:color w:val="000000" w:themeColor="text1"/>
          <w:kern w:val="24"/>
          <w:lang w:val="en-IN"/>
        </w:rPr>
        <w:t>Vir</w:t>
      </w:r>
      <w:proofErr w:type="spellEnd"/>
      <w:r w:rsidRPr="00F42DBE">
        <w:rPr>
          <w:rFonts w:eastAsia="Verdana"/>
          <w:color w:val="000000" w:themeColor="text1"/>
          <w:kern w:val="24"/>
          <w:lang w:val="en-IN"/>
        </w:rPr>
        <w:t xml:space="preserve"> </w:t>
      </w:r>
      <w:proofErr w:type="spellStart"/>
      <w:r w:rsidRPr="00F42DBE">
        <w:rPr>
          <w:rFonts w:eastAsia="Verdana"/>
          <w:color w:val="000000" w:themeColor="text1"/>
          <w:kern w:val="24"/>
          <w:lang w:val="en-IN"/>
        </w:rPr>
        <w:t>Kapur</w:t>
      </w:r>
      <w:proofErr w:type="spellEnd"/>
      <w:r w:rsidRPr="00F42DBE">
        <w:rPr>
          <w:rFonts w:eastAsia="Verdana"/>
          <w:color w:val="000000" w:themeColor="text1"/>
          <w:kern w:val="24"/>
          <w:lang w:val="en-IN"/>
        </w:rPr>
        <w:t xml:space="preserve"> is an independent Director on the Board of Reliance. A technology, industrial </w:t>
      </w:r>
      <w:r w:rsidR="006B261A" w:rsidRPr="00F42DBE">
        <w:rPr>
          <w:rFonts w:eastAsia="Verdana"/>
          <w:color w:val="000000" w:themeColor="text1"/>
          <w:kern w:val="24"/>
          <w:lang w:val="en-IN"/>
        </w:rPr>
        <w:t>development,</w:t>
      </w:r>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4D184B">
      <w:pPr>
        <w:pStyle w:val="BodyText"/>
        <w:spacing w:line="360" w:lineRule="auto"/>
        <w:jc w:val="both"/>
        <w:rPr>
          <w:rFonts w:eastAsia="Verdana"/>
          <w:color w:val="000000" w:themeColor="text1"/>
          <w:kern w:val="24"/>
          <w:lang w:val="en-IN"/>
        </w:rPr>
      </w:pPr>
    </w:p>
    <w:p w14:paraId="3F4C06B1" w14:textId="77777777" w:rsidR="00376389" w:rsidRDefault="00376389" w:rsidP="004D184B">
      <w:pPr>
        <w:pStyle w:val="BodyText"/>
        <w:spacing w:line="360" w:lineRule="auto"/>
        <w:jc w:val="both"/>
        <w:rPr>
          <w:rFonts w:eastAsia="Verdana"/>
          <w:b/>
          <w:bCs/>
          <w:color w:val="000000" w:themeColor="text1"/>
          <w:kern w:val="24"/>
          <w:lang w:val="en-IN"/>
        </w:rPr>
      </w:pPr>
    </w:p>
    <w:p w14:paraId="2DA2C817" w14:textId="5C302D70" w:rsidR="00F42DBE" w:rsidRP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r w:rsidR="006B261A" w:rsidRPr="00F42DBE">
        <w:rPr>
          <w:rFonts w:eastAsia="Verdana"/>
          <w:color w:val="000000" w:themeColor="text1"/>
          <w:kern w:val="24"/>
          <w:lang w:val="en-IN"/>
        </w:rPr>
        <w:t>energy,</w:t>
      </w:r>
      <w:r w:rsidRPr="00F42DBE">
        <w:rPr>
          <w:rFonts w:eastAsia="Verdana"/>
          <w:color w:val="000000" w:themeColor="text1"/>
          <w:kern w:val="24"/>
          <w:lang w:val="en-IN"/>
        </w:rPr>
        <w:t xml:space="preserve"> and insurance industries.</w:t>
      </w:r>
    </w:p>
    <w:p w14:paraId="1191A3F3" w14:textId="6850372D" w:rsidR="00F42DBE"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4D184B">
      <w:pPr>
        <w:pStyle w:val="BodyText"/>
        <w:spacing w:line="360" w:lineRule="auto"/>
        <w:jc w:val="both"/>
        <w:rPr>
          <w:rFonts w:eastAsia="Verdana"/>
          <w:color w:val="000000" w:themeColor="text1"/>
          <w:kern w:val="24"/>
          <w:lang w:val="en-IN"/>
        </w:rPr>
      </w:pPr>
    </w:p>
    <w:p w14:paraId="436216E1" w14:textId="5EE3A5D2" w:rsidR="00F42DBE" w:rsidRDefault="00F42DBE" w:rsidP="004D184B">
      <w:pPr>
        <w:pStyle w:val="BodyText"/>
        <w:spacing w:line="360" w:lineRule="auto"/>
        <w:jc w:val="both"/>
        <w:rPr>
          <w:rFonts w:eastAsia="Verdana"/>
          <w:b/>
          <w:bCs/>
          <w:color w:val="000000" w:themeColor="text1"/>
          <w:kern w:val="24"/>
          <w:lang w:val="en-IN"/>
        </w:rPr>
      </w:pPr>
      <w:r w:rsidRPr="00F42DBE">
        <w:rPr>
          <w:rFonts w:eastAsia="Verdana"/>
          <w:b/>
          <w:bCs/>
          <w:color w:val="000000" w:themeColor="text1"/>
          <w:kern w:val="24"/>
          <w:lang w:val="en-IN"/>
        </w:rPr>
        <w:t xml:space="preserve">Ashok </w:t>
      </w:r>
      <w:proofErr w:type="spellStart"/>
      <w:r w:rsidRPr="00F42DBE">
        <w:rPr>
          <w:rFonts w:eastAsia="Verdana"/>
          <w:b/>
          <w:bCs/>
          <w:color w:val="000000" w:themeColor="text1"/>
          <w:kern w:val="24"/>
          <w:lang w:val="en-IN"/>
        </w:rPr>
        <w:t>Misra</w:t>
      </w:r>
      <w:proofErr w:type="spellEnd"/>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 xml:space="preserve">Ashok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is an independent Director on the Board of Reliance. An IIT Director from 2000-2008,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was the driving force behind its transformation into a leading research and development institute.</w:t>
      </w:r>
      <w:r>
        <w:rPr>
          <w:rFonts w:eastAsia="Verdana"/>
          <w:b/>
          <w:bCs/>
          <w:color w:val="000000" w:themeColor="text1"/>
          <w:kern w:val="24"/>
          <w:lang w:val="en-IN"/>
        </w:rPr>
        <w:t xml:space="preserve"> </w:t>
      </w:r>
    </w:p>
    <w:p w14:paraId="644FC80B" w14:textId="77777777" w:rsidR="006B261A" w:rsidRDefault="006B261A" w:rsidP="00F42DBE">
      <w:pPr>
        <w:pStyle w:val="BodyText"/>
        <w:spacing w:line="360" w:lineRule="auto"/>
        <w:rPr>
          <w:rFonts w:eastAsia="Verdana"/>
          <w:b/>
          <w:bCs/>
          <w:color w:val="000000" w:themeColor="text1"/>
          <w:kern w:val="24"/>
          <w:lang w:val="en-IN"/>
        </w:rPr>
        <w:sectPr w:rsidR="006B261A" w:rsidSect="0037638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14:paraId="0130A3C6" w14:textId="549526D0" w:rsidR="00884E69" w:rsidRDefault="00884E69" w:rsidP="00AF0610">
      <w:pPr>
        <w:pStyle w:val="BodyText"/>
        <w:spacing w:line="360" w:lineRule="auto"/>
        <w:rPr>
          <w:rFonts w:ascii="Verdana" w:hAnsi="Verdana"/>
          <w:b/>
          <w:color w:val="000000" w:themeColor="text1"/>
        </w:rPr>
      </w:pPr>
    </w:p>
    <w:p w14:paraId="78FED546" w14:textId="0B9E7C75" w:rsidR="0003629E" w:rsidRDefault="0003629E" w:rsidP="00AF0610">
      <w:pPr>
        <w:pStyle w:val="BodyText"/>
        <w:spacing w:line="360" w:lineRule="auto"/>
        <w:rPr>
          <w:rFonts w:ascii="Verdana" w:hAnsi="Verdana"/>
          <w:b/>
          <w:color w:val="000000" w:themeColor="text1"/>
        </w:rPr>
      </w:pPr>
    </w:p>
    <w:p w14:paraId="5A195218" w14:textId="186F4866" w:rsidR="001211F4" w:rsidRDefault="001211F4" w:rsidP="00AF0610">
      <w:pPr>
        <w:pStyle w:val="BodyText"/>
        <w:spacing w:line="360" w:lineRule="auto"/>
        <w:rPr>
          <w:rFonts w:ascii="Verdana" w:hAnsi="Verdana"/>
          <w:b/>
          <w:color w:val="000000" w:themeColor="text1"/>
        </w:rPr>
      </w:pPr>
    </w:p>
    <w:p w14:paraId="3FBCCA83" w14:textId="77777777" w:rsidR="006B261A" w:rsidRDefault="006B261A" w:rsidP="00477C5A">
      <w:pPr>
        <w:pStyle w:val="BodyText"/>
        <w:spacing w:line="360" w:lineRule="auto"/>
        <w:ind w:left="720"/>
        <w:rPr>
          <w:rFonts w:ascii="Verdana" w:eastAsia="Verdana" w:hAnsi="Verdana"/>
          <w:b/>
          <w:bCs/>
          <w:color w:val="000000" w:themeColor="text1"/>
          <w:kern w:val="24"/>
          <w:sz w:val="20"/>
          <w:szCs w:val="20"/>
          <w:lang w:val="en-IN"/>
        </w:rPr>
      </w:pPr>
    </w:p>
    <w:p w14:paraId="6630A21E" w14:textId="1E911AC5" w:rsidR="00477C5A" w:rsidRPr="00AF0610" w:rsidRDefault="00477C5A" w:rsidP="00477C5A">
      <w:pPr>
        <w:pStyle w:val="BodyText"/>
        <w:spacing w:line="360" w:lineRule="auto"/>
        <w:ind w:left="720"/>
        <w:rPr>
          <w:rFonts w:ascii="Verdana" w:eastAsia="Verdana" w:hAnsi="Verdana"/>
          <w:b/>
          <w:bCs/>
          <w:color w:val="000000" w:themeColor="text1"/>
          <w:kern w:val="24"/>
          <w:sz w:val="20"/>
          <w:szCs w:val="20"/>
          <w:lang w:val="en-IN"/>
        </w:rPr>
        <w:sectPr w:rsidR="00477C5A" w:rsidRPr="00AF0610"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21567" w14:textId="77777777" w:rsidR="00477C5A" w:rsidRDefault="00477C5A" w:rsidP="00477C5A">
      <w:pPr>
        <w:spacing w:line="360" w:lineRule="auto"/>
        <w:jc w:val="both"/>
        <w:rPr>
          <w:rFonts w:ascii="Verdana" w:hAnsi="Verdana" w:cs="Arial"/>
          <w:b/>
          <w:bCs/>
          <w:sz w:val="20"/>
          <w:szCs w:val="20"/>
        </w:rPr>
      </w:pPr>
      <w:bookmarkStart w:id="3" w:name="_Hlk82606483"/>
      <w:bookmarkEnd w:id="2"/>
      <w:r>
        <w:rPr>
          <w:rFonts w:ascii="Verdana" w:hAnsi="Verdana" w:cs="Arial"/>
          <w:b/>
          <w:bCs/>
          <w:sz w:val="20"/>
          <w:szCs w:val="20"/>
        </w:rPr>
        <w:t>1.3</w:t>
      </w:r>
      <w:r>
        <w:rPr>
          <w:rFonts w:ascii="Verdana" w:hAnsi="Verdana" w:cs="Arial"/>
          <w:b/>
          <w:bCs/>
          <w:sz w:val="20"/>
          <w:szCs w:val="20"/>
        </w:rPr>
        <w:tab/>
      </w:r>
      <w:r w:rsidRPr="00E270BC">
        <w:rPr>
          <w:rFonts w:ascii="Verdana" w:hAnsi="Verdana" w:cs="Arial"/>
          <w:b/>
          <w:bCs/>
          <w:sz w:val="20"/>
          <w:szCs w:val="20"/>
        </w:rPr>
        <w:t>Brief Project Summary</w:t>
      </w:r>
      <w:r>
        <w:rPr>
          <w:rFonts w:ascii="Verdana" w:hAnsi="Verdana" w:cs="Arial"/>
          <w:b/>
          <w:bCs/>
          <w:sz w:val="20"/>
          <w:szCs w:val="20"/>
        </w:rPr>
        <w:t>:</w:t>
      </w:r>
    </w:p>
    <w:p w14:paraId="0C8B7BB3" w14:textId="34682072" w:rsidR="005B086A" w:rsidRDefault="006601A8" w:rsidP="006601A8">
      <w:pPr>
        <w:spacing w:line="360" w:lineRule="auto"/>
        <w:jc w:val="both"/>
        <w:rPr>
          <w:rFonts w:ascii="Arial" w:hAnsi="Arial" w:cs="Arial"/>
          <w:sz w:val="24"/>
          <w:szCs w:val="24"/>
        </w:rPr>
      </w:pPr>
      <w:r>
        <w:rPr>
          <w:rFonts w:ascii="Arial" w:hAnsi="Arial" w:cs="Arial"/>
          <w:sz w:val="24"/>
          <w:szCs w:val="24"/>
        </w:rPr>
        <w:t xml:space="preserve">The client intends to establish </w:t>
      </w:r>
      <w:r w:rsidR="005B086A">
        <w:rPr>
          <w:rFonts w:ascii="Arial" w:hAnsi="Arial" w:cs="Arial"/>
          <w:sz w:val="24"/>
          <w:szCs w:val="24"/>
        </w:rPr>
        <w:t xml:space="preserve">a manufacturing facility or the production of vinyl ester resin to cater the potential demand in domestic market as well as export sales in neighbouring regions. To assess this opportunity the </w:t>
      </w:r>
      <w:r w:rsidR="00EB1E2D">
        <w:rPr>
          <w:rFonts w:ascii="Arial" w:hAnsi="Arial" w:cs="Arial"/>
          <w:sz w:val="24"/>
          <w:szCs w:val="24"/>
        </w:rPr>
        <w:t>client</w:t>
      </w:r>
      <w:r w:rsidR="005B086A">
        <w:rPr>
          <w:rFonts w:ascii="Arial" w:hAnsi="Arial" w:cs="Arial"/>
          <w:sz w:val="24"/>
          <w:szCs w:val="24"/>
        </w:rPr>
        <w:t xml:space="preserve"> has thus requested TechSci Research for </w:t>
      </w:r>
      <w:r w:rsidR="00EB1E2D">
        <w:rPr>
          <w:rFonts w:ascii="Arial" w:hAnsi="Arial" w:cs="Arial"/>
          <w:sz w:val="24"/>
          <w:szCs w:val="24"/>
        </w:rPr>
        <w:t>undertaking</w:t>
      </w:r>
      <w:r w:rsidR="005B086A">
        <w:rPr>
          <w:rFonts w:ascii="Arial" w:hAnsi="Arial" w:cs="Arial"/>
          <w:sz w:val="24"/>
          <w:szCs w:val="24"/>
        </w:rPr>
        <w:t xml:space="preserve"> feasibility study covering the following datapoints:</w:t>
      </w:r>
    </w:p>
    <w:p w14:paraId="33E4EEE1" w14:textId="19840964" w:rsidR="00B46B4C" w:rsidRDefault="005B086A" w:rsidP="005B086A">
      <w:pPr>
        <w:pStyle w:val="ListParagraph"/>
        <w:numPr>
          <w:ilvl w:val="0"/>
          <w:numId w:val="31"/>
        </w:numPr>
        <w:spacing w:line="360" w:lineRule="auto"/>
        <w:jc w:val="both"/>
        <w:rPr>
          <w:sz w:val="24"/>
          <w:szCs w:val="24"/>
        </w:rPr>
      </w:pPr>
      <w:r>
        <w:rPr>
          <w:sz w:val="24"/>
          <w:szCs w:val="24"/>
        </w:rPr>
        <w:t xml:space="preserve">Market </w:t>
      </w:r>
      <w:r w:rsidR="0048315B">
        <w:rPr>
          <w:sz w:val="24"/>
          <w:szCs w:val="24"/>
        </w:rPr>
        <w:t>Analysis and Forecast 2015 – 2030F (By Application, By Type, By Sales Channel)</w:t>
      </w:r>
    </w:p>
    <w:p w14:paraId="4CD8DBF0" w14:textId="77E76527" w:rsidR="0048315B" w:rsidRDefault="0048315B" w:rsidP="005B086A">
      <w:pPr>
        <w:pStyle w:val="ListParagraph"/>
        <w:numPr>
          <w:ilvl w:val="0"/>
          <w:numId w:val="31"/>
        </w:numPr>
        <w:spacing w:line="360" w:lineRule="auto"/>
        <w:jc w:val="both"/>
        <w:rPr>
          <w:sz w:val="24"/>
          <w:szCs w:val="24"/>
        </w:rPr>
      </w:pPr>
      <w:r>
        <w:rPr>
          <w:sz w:val="24"/>
          <w:szCs w:val="24"/>
        </w:rPr>
        <w:t>Regions – Asia Pacific, Europe, North America, South America, Middle East &amp; Africa.</w:t>
      </w:r>
    </w:p>
    <w:p w14:paraId="4F621819" w14:textId="77777777" w:rsidR="00EB1E2D" w:rsidRDefault="0048315B" w:rsidP="005B086A">
      <w:pPr>
        <w:pStyle w:val="ListParagraph"/>
        <w:numPr>
          <w:ilvl w:val="0"/>
          <w:numId w:val="31"/>
        </w:numPr>
        <w:spacing w:line="360" w:lineRule="auto"/>
        <w:jc w:val="both"/>
        <w:rPr>
          <w:sz w:val="24"/>
          <w:szCs w:val="24"/>
        </w:rPr>
      </w:pPr>
      <w:r>
        <w:rPr>
          <w:sz w:val="24"/>
          <w:szCs w:val="24"/>
        </w:rPr>
        <w:t>Customer Analysis</w:t>
      </w:r>
    </w:p>
    <w:p w14:paraId="1C42A754" w14:textId="3A75942C" w:rsidR="00EB1E2D" w:rsidRPr="00EB1E2D" w:rsidRDefault="0048315B" w:rsidP="00EB1E2D">
      <w:pPr>
        <w:pStyle w:val="ListParagraph"/>
        <w:numPr>
          <w:ilvl w:val="0"/>
          <w:numId w:val="31"/>
        </w:numPr>
        <w:spacing w:line="360" w:lineRule="auto"/>
        <w:jc w:val="both"/>
        <w:rPr>
          <w:sz w:val="24"/>
          <w:szCs w:val="24"/>
        </w:rPr>
      </w:pPr>
      <w:r>
        <w:rPr>
          <w:sz w:val="24"/>
          <w:szCs w:val="24"/>
        </w:rPr>
        <w:t>Production Process</w:t>
      </w:r>
      <w:r w:rsidR="00EB1E2D">
        <w:rPr>
          <w:sz w:val="24"/>
          <w:szCs w:val="24"/>
        </w:rPr>
        <w:t xml:space="preserve"> Overview, Technology Evaluation and Cost Tear Analysis by Component. </w:t>
      </w:r>
    </w:p>
    <w:p w14:paraId="6418156E" w14:textId="5434A6A8" w:rsidR="0048315B" w:rsidRDefault="00EB1E2D" w:rsidP="005B086A">
      <w:pPr>
        <w:pStyle w:val="ListParagraph"/>
        <w:numPr>
          <w:ilvl w:val="0"/>
          <w:numId w:val="31"/>
        </w:numPr>
        <w:spacing w:line="360" w:lineRule="auto"/>
        <w:jc w:val="both"/>
        <w:rPr>
          <w:sz w:val="24"/>
          <w:szCs w:val="24"/>
        </w:rPr>
      </w:pPr>
      <w:r>
        <w:rPr>
          <w:sz w:val="24"/>
          <w:szCs w:val="24"/>
        </w:rPr>
        <w:t xml:space="preserve">Project </w:t>
      </w:r>
      <w:r w:rsidR="0048315B">
        <w:rPr>
          <w:sz w:val="24"/>
          <w:szCs w:val="24"/>
        </w:rPr>
        <w:t>Economic Evaluation</w:t>
      </w:r>
    </w:p>
    <w:p w14:paraId="5851C345" w14:textId="77777777" w:rsidR="00EB1E2D" w:rsidRDefault="00EB1E2D" w:rsidP="00EB1E2D">
      <w:pPr>
        <w:pStyle w:val="ListParagraph"/>
        <w:numPr>
          <w:ilvl w:val="0"/>
          <w:numId w:val="31"/>
        </w:numPr>
        <w:spacing w:line="360" w:lineRule="auto"/>
        <w:rPr>
          <w:sz w:val="24"/>
          <w:szCs w:val="24"/>
        </w:rPr>
      </w:pPr>
      <w:r>
        <w:rPr>
          <w:sz w:val="24"/>
          <w:szCs w:val="24"/>
        </w:rPr>
        <w:t>Strategic Recommendations</w:t>
      </w:r>
    </w:p>
    <w:p w14:paraId="11A63B54" w14:textId="004E5FD8" w:rsidR="00EB1E2D" w:rsidRPr="005B086A" w:rsidRDefault="00EB1E2D" w:rsidP="00EB1E2D">
      <w:pPr>
        <w:pStyle w:val="ListParagraph"/>
        <w:numPr>
          <w:ilvl w:val="0"/>
          <w:numId w:val="31"/>
        </w:numPr>
        <w:spacing w:line="360" w:lineRule="auto"/>
        <w:rPr>
          <w:sz w:val="24"/>
          <w:szCs w:val="24"/>
        </w:rPr>
      </w:pPr>
      <w:r>
        <w:rPr>
          <w:sz w:val="24"/>
          <w:szCs w:val="24"/>
        </w:rPr>
        <w:t>Other Value-Added Data such as carbon footprint overview, Pricing Analysis, Market Trends and Development.</w:t>
      </w:r>
      <w:r>
        <w:rPr>
          <w:sz w:val="24"/>
          <w:szCs w:val="24"/>
        </w:rPr>
        <w:br/>
      </w:r>
    </w:p>
    <w:p w14:paraId="764BF99D" w14:textId="0FBADC94" w:rsidR="00477C5A" w:rsidRDefault="00477C5A" w:rsidP="00F56843">
      <w:pPr>
        <w:spacing w:line="360" w:lineRule="auto"/>
        <w:jc w:val="both"/>
        <w:rPr>
          <w:rFonts w:ascii="Arial" w:hAnsi="Arial" w:cs="Arial"/>
          <w:sz w:val="24"/>
          <w:szCs w:val="24"/>
        </w:rPr>
      </w:pPr>
      <w:r w:rsidRPr="00182ED2">
        <w:rPr>
          <w:rFonts w:ascii="Arial" w:hAnsi="Arial" w:cs="Arial"/>
          <w:sz w:val="24"/>
          <w:szCs w:val="24"/>
        </w:rPr>
        <w:t>Vinyl ester resins (VERs) are high-performance unsaturated resins derived by the addition reaction of various epoxide resins with unsaturated carboxylic acids. These resins have been classified under unsaturated polyester resins</w:t>
      </w:r>
      <w:r>
        <w:rPr>
          <w:rFonts w:ascii="Arial" w:hAnsi="Arial" w:cs="Arial"/>
          <w:sz w:val="24"/>
          <w:szCs w:val="24"/>
        </w:rPr>
        <w:t xml:space="preserve"> &amp; comes with different grades such as </w:t>
      </w:r>
      <w:r w:rsidRPr="00182ED2">
        <w:rPr>
          <w:rFonts w:ascii="Arial" w:hAnsi="Arial" w:cs="Arial"/>
          <w:sz w:val="24"/>
          <w:szCs w:val="24"/>
        </w:rPr>
        <w:t>Bisphenol</w:t>
      </w:r>
      <w:r w:rsidRPr="00DB6B8E">
        <w:rPr>
          <w:rFonts w:ascii="Arial" w:hAnsi="Arial" w:cs="Arial"/>
          <w:sz w:val="24"/>
          <w:szCs w:val="24"/>
        </w:rPr>
        <w:t>-A Epoxy Resin</w:t>
      </w:r>
      <w:r w:rsidRPr="00182ED2">
        <w:rPr>
          <w:rFonts w:ascii="Arial" w:hAnsi="Arial" w:cs="Arial"/>
          <w:sz w:val="24"/>
          <w:szCs w:val="24"/>
        </w:rPr>
        <w:t xml:space="preserve">, </w:t>
      </w:r>
      <w:r w:rsidRPr="00DB6B8E">
        <w:rPr>
          <w:rFonts w:ascii="Arial" w:hAnsi="Arial" w:cs="Arial"/>
          <w:sz w:val="24"/>
          <w:szCs w:val="24"/>
        </w:rPr>
        <w:t>Low styrene Monomer Bisphenol-A</w:t>
      </w:r>
      <w:r>
        <w:rPr>
          <w:rFonts w:ascii="Arial" w:hAnsi="Arial" w:cs="Arial"/>
          <w:sz w:val="24"/>
          <w:szCs w:val="24"/>
        </w:rPr>
        <w:t xml:space="preserve"> Resin</w:t>
      </w:r>
      <w:r w:rsidRPr="00182ED2">
        <w:rPr>
          <w:rFonts w:ascii="Arial" w:hAnsi="Arial" w:cs="Arial"/>
          <w:sz w:val="24"/>
          <w:szCs w:val="24"/>
        </w:rPr>
        <w:t xml:space="preserve">, </w:t>
      </w:r>
      <w:proofErr w:type="spellStart"/>
      <w:r w:rsidRPr="00DB6B8E">
        <w:rPr>
          <w:rFonts w:ascii="Arial" w:hAnsi="Arial" w:cs="Arial"/>
          <w:sz w:val="24"/>
          <w:szCs w:val="24"/>
        </w:rPr>
        <w:t>Novolac</w:t>
      </w:r>
      <w:proofErr w:type="spellEnd"/>
      <w:r w:rsidRPr="00DB6B8E">
        <w:rPr>
          <w:rFonts w:ascii="Arial" w:hAnsi="Arial" w:cs="Arial"/>
          <w:sz w:val="24"/>
          <w:szCs w:val="24"/>
        </w:rPr>
        <w:t xml:space="preserve"> Based Epoxy Resin</w:t>
      </w:r>
      <w:r>
        <w:rPr>
          <w:rFonts w:ascii="Arial" w:hAnsi="Arial" w:cs="Arial"/>
          <w:sz w:val="24"/>
          <w:szCs w:val="24"/>
        </w:rPr>
        <w:t xml:space="preserve">, </w:t>
      </w:r>
      <w:r w:rsidRPr="00DB6B8E">
        <w:rPr>
          <w:rFonts w:ascii="Arial" w:hAnsi="Arial" w:cs="Arial"/>
          <w:sz w:val="24"/>
          <w:szCs w:val="24"/>
        </w:rPr>
        <w:t xml:space="preserve">Brominated Epoxy </w:t>
      </w:r>
      <w:r>
        <w:rPr>
          <w:rFonts w:ascii="Arial" w:hAnsi="Arial" w:cs="Arial"/>
          <w:sz w:val="24"/>
          <w:szCs w:val="24"/>
        </w:rPr>
        <w:t>R</w:t>
      </w:r>
      <w:r w:rsidRPr="00DB6B8E">
        <w:rPr>
          <w:rFonts w:ascii="Arial" w:hAnsi="Arial" w:cs="Arial"/>
          <w:sz w:val="24"/>
          <w:szCs w:val="24"/>
        </w:rPr>
        <w:t>esin,</w:t>
      </w:r>
      <w:r w:rsidRPr="00182ED2">
        <w:rPr>
          <w:rFonts w:ascii="Arial" w:hAnsi="Arial" w:cs="Arial"/>
          <w:sz w:val="24"/>
          <w:szCs w:val="24"/>
        </w:rPr>
        <w:t xml:space="preserve"> and multifunctional epoxy resins</w:t>
      </w:r>
      <w:proofErr w:type="gramStart"/>
      <w:r>
        <w:rPr>
          <w:rFonts w:ascii="Arial" w:hAnsi="Arial" w:cs="Arial"/>
          <w:sz w:val="24"/>
          <w:szCs w:val="24"/>
        </w:rPr>
        <w:t xml:space="preserve">.  </w:t>
      </w:r>
      <w:proofErr w:type="gramEnd"/>
    </w:p>
    <w:p w14:paraId="5BB3FD23" w14:textId="77777777" w:rsidR="00477C5A" w:rsidRDefault="00477C5A" w:rsidP="00477C5A">
      <w:pPr>
        <w:spacing w:line="360" w:lineRule="auto"/>
        <w:jc w:val="both"/>
        <w:rPr>
          <w:rFonts w:ascii="Arial" w:hAnsi="Arial" w:cs="Arial"/>
          <w:sz w:val="24"/>
          <w:szCs w:val="24"/>
        </w:rPr>
      </w:pPr>
      <w:r>
        <w:rPr>
          <w:rFonts w:ascii="Arial" w:hAnsi="Arial" w:cs="Arial"/>
          <w:sz w:val="24"/>
          <w:szCs w:val="24"/>
        </w:rPr>
        <w:t xml:space="preserve">Vinyl ester resin </w:t>
      </w:r>
      <w:r w:rsidRPr="00601F80">
        <w:rPr>
          <w:rFonts w:ascii="Arial" w:hAnsi="Arial" w:cs="Arial"/>
          <w:sz w:val="24"/>
          <w:szCs w:val="24"/>
        </w:rPr>
        <w:t>are easy to manufacture</w:t>
      </w:r>
      <w:r>
        <w:rPr>
          <w:rFonts w:ascii="Arial" w:hAnsi="Arial" w:cs="Arial"/>
          <w:sz w:val="24"/>
          <w:szCs w:val="24"/>
        </w:rPr>
        <w:t xml:space="preserve"> as process is simple and all raw materials are available</w:t>
      </w:r>
      <w:proofErr w:type="gramStart"/>
      <w:r>
        <w:rPr>
          <w:rFonts w:ascii="Arial" w:hAnsi="Arial" w:cs="Arial"/>
          <w:sz w:val="24"/>
          <w:szCs w:val="24"/>
        </w:rPr>
        <w:t xml:space="preserve">. </w:t>
      </w:r>
      <w:r w:rsidRPr="00601F80">
        <w:rPr>
          <w:rFonts w:ascii="Arial" w:hAnsi="Arial" w:cs="Arial"/>
          <w:sz w:val="24"/>
          <w:szCs w:val="24"/>
        </w:rPr>
        <w:t xml:space="preserve"> </w:t>
      </w:r>
      <w:proofErr w:type="gramEnd"/>
      <w:r w:rsidRPr="00732EC7">
        <w:rPr>
          <w:rFonts w:ascii="Arial" w:hAnsi="Arial" w:cs="Arial"/>
          <w:sz w:val="24"/>
          <w:szCs w:val="24"/>
        </w:rPr>
        <w:t xml:space="preserve">Backward integration into raw materials such as </w:t>
      </w:r>
      <w:r>
        <w:rPr>
          <w:rFonts w:ascii="Arial" w:hAnsi="Arial" w:cs="Arial"/>
          <w:sz w:val="24"/>
          <w:szCs w:val="24"/>
        </w:rPr>
        <w:t>Epoxy Resin, Styrene and Methacrylic Acid will a</w:t>
      </w:r>
      <w:r w:rsidRPr="00732EC7">
        <w:rPr>
          <w:rFonts w:ascii="Arial" w:hAnsi="Arial" w:cs="Arial"/>
          <w:sz w:val="24"/>
          <w:szCs w:val="24"/>
        </w:rPr>
        <w:t xml:space="preserve">llow consistent supply and competitive pricing of </w:t>
      </w:r>
      <w:r>
        <w:rPr>
          <w:rFonts w:ascii="Arial" w:hAnsi="Arial" w:cs="Arial"/>
          <w:sz w:val="24"/>
          <w:szCs w:val="24"/>
        </w:rPr>
        <w:t>vinyl ester resin</w:t>
      </w:r>
      <w:r w:rsidRPr="00732EC7">
        <w:rPr>
          <w:rFonts w:ascii="Arial" w:hAnsi="Arial" w:cs="Arial"/>
          <w:sz w:val="24"/>
          <w:szCs w:val="24"/>
        </w:rPr>
        <w:t>.</w:t>
      </w:r>
    </w:p>
    <w:p w14:paraId="2EC7B664" w14:textId="77777777" w:rsidR="006B261A" w:rsidRDefault="006B261A" w:rsidP="006B261A">
      <w:pPr>
        <w:pStyle w:val="BodyText"/>
        <w:rPr>
          <w:rFonts w:ascii="Verdana" w:hAnsi="Verdana"/>
          <w:b/>
          <w:color w:val="000000" w:themeColor="text1"/>
        </w:rPr>
      </w:pPr>
    </w:p>
    <w:p w14:paraId="05B18BAC" w14:textId="2F6810B0" w:rsidR="00477C5A" w:rsidRDefault="00477C5A" w:rsidP="00477C5A">
      <w:pPr>
        <w:spacing w:line="360" w:lineRule="auto"/>
        <w:jc w:val="both"/>
      </w:pPr>
      <w:r>
        <w:rPr>
          <w:rFonts w:ascii="Verdana" w:hAnsi="Verdana" w:cs="Arial"/>
          <w:b/>
          <w:bCs/>
          <w:sz w:val="20"/>
          <w:szCs w:val="20"/>
        </w:rPr>
        <w:t>1.4</w:t>
      </w:r>
      <w:r>
        <w:rPr>
          <w:rFonts w:ascii="Verdana" w:hAnsi="Verdana" w:cs="Arial"/>
          <w:b/>
          <w:bCs/>
          <w:sz w:val="20"/>
          <w:szCs w:val="20"/>
        </w:rPr>
        <w:tab/>
        <w:t>Key Highlights of the projects</w:t>
      </w:r>
    </w:p>
    <w:p w14:paraId="7477944E" w14:textId="38A7EC84" w:rsidR="00477C5A" w:rsidRPr="00AA2E1A" w:rsidRDefault="00477C5A" w:rsidP="00477C5A">
      <w:pPr>
        <w:spacing w:line="360" w:lineRule="auto"/>
        <w:jc w:val="both"/>
        <w:rPr>
          <w:rFonts w:ascii="Arial" w:hAnsi="Arial" w:cs="Arial"/>
          <w:sz w:val="24"/>
          <w:szCs w:val="24"/>
        </w:rPr>
      </w:pPr>
      <w:r w:rsidRPr="00F61C25">
        <w:rPr>
          <w:rFonts w:ascii="Arial" w:hAnsi="Arial" w:cs="Arial"/>
          <w:sz w:val="24"/>
          <w:szCs w:val="24"/>
        </w:rPr>
        <w:t>Reliance Industries Limited</w:t>
      </w:r>
      <w:r>
        <w:rPr>
          <w:rFonts w:ascii="Arial" w:hAnsi="Arial" w:cs="Arial"/>
          <w:sz w:val="24"/>
          <w:szCs w:val="24"/>
        </w:rPr>
        <w:t xml:space="preserve"> (RIL)</w:t>
      </w:r>
      <w:r w:rsidRPr="00F61C25">
        <w:rPr>
          <w:rFonts w:ascii="Arial" w:hAnsi="Arial" w:cs="Arial"/>
          <w:sz w:val="24"/>
          <w:szCs w:val="24"/>
        </w:rPr>
        <w:t xml:space="preserve"> proposes to enter Vinyl Ester </w:t>
      </w:r>
      <w:r>
        <w:rPr>
          <w:rFonts w:ascii="Arial" w:hAnsi="Arial" w:cs="Arial"/>
          <w:sz w:val="24"/>
          <w:szCs w:val="24"/>
        </w:rPr>
        <w:t>R</w:t>
      </w:r>
      <w:r w:rsidRPr="00F61C25">
        <w:rPr>
          <w:rFonts w:ascii="Arial" w:hAnsi="Arial" w:cs="Arial"/>
          <w:sz w:val="24"/>
          <w:szCs w:val="24"/>
        </w:rPr>
        <w:t>esin business.</w:t>
      </w:r>
      <w:r>
        <w:rPr>
          <w:rFonts w:ascii="Arial" w:hAnsi="Arial" w:cs="Arial"/>
          <w:sz w:val="24"/>
          <w:szCs w:val="24"/>
        </w:rPr>
        <w:t xml:space="preserve"> </w:t>
      </w:r>
      <w:r w:rsidRPr="00F61C25">
        <w:rPr>
          <w:rFonts w:ascii="Arial" w:hAnsi="Arial" w:cs="Arial"/>
          <w:sz w:val="24"/>
          <w:szCs w:val="24"/>
        </w:rPr>
        <w:t xml:space="preserve">With the increasing demand </w:t>
      </w:r>
      <w:r>
        <w:rPr>
          <w:rFonts w:ascii="Arial" w:hAnsi="Arial" w:cs="Arial"/>
          <w:sz w:val="24"/>
          <w:szCs w:val="24"/>
        </w:rPr>
        <w:t>within</w:t>
      </w:r>
      <w:r w:rsidRPr="00F61C25">
        <w:rPr>
          <w:rFonts w:ascii="Arial" w:hAnsi="Arial" w:cs="Arial"/>
          <w:sz w:val="24"/>
          <w:szCs w:val="24"/>
        </w:rPr>
        <w:t xml:space="preserve"> India and across the globe, there is </w:t>
      </w:r>
      <w:r>
        <w:rPr>
          <w:rFonts w:ascii="Arial" w:hAnsi="Arial" w:cs="Arial"/>
          <w:sz w:val="24"/>
          <w:szCs w:val="24"/>
        </w:rPr>
        <w:t>a great opportunity to enter in this</w:t>
      </w:r>
      <w:r w:rsidRPr="00F61C25">
        <w:rPr>
          <w:rFonts w:ascii="Arial" w:hAnsi="Arial" w:cs="Arial"/>
          <w:sz w:val="24"/>
          <w:szCs w:val="24"/>
        </w:rPr>
        <w:t xml:space="preserve"> manufacturing </w:t>
      </w:r>
      <w:r>
        <w:rPr>
          <w:rFonts w:ascii="Arial" w:hAnsi="Arial" w:cs="Arial"/>
          <w:sz w:val="24"/>
          <w:szCs w:val="24"/>
        </w:rPr>
        <w:t>business</w:t>
      </w:r>
      <w:r w:rsidRPr="00F61C25">
        <w:rPr>
          <w:rFonts w:ascii="Arial" w:hAnsi="Arial" w:cs="Arial"/>
          <w:sz w:val="24"/>
          <w:szCs w:val="24"/>
        </w:rPr>
        <w:t>.</w:t>
      </w:r>
      <w:r>
        <w:rPr>
          <w:rFonts w:ascii="Arial" w:hAnsi="Arial" w:cs="Arial"/>
          <w:sz w:val="24"/>
          <w:szCs w:val="24"/>
        </w:rPr>
        <w:t xml:space="preserve"> </w:t>
      </w:r>
      <w:r w:rsidR="00A03ADD" w:rsidRPr="00A03ADD">
        <w:rPr>
          <w:rFonts w:ascii="Arial" w:hAnsi="Arial" w:cs="Arial"/>
          <w:sz w:val="24"/>
          <w:szCs w:val="24"/>
        </w:rPr>
        <w:t>The company’s total production capacity of PE, PP and PVC is 2.3, 2.9 and 0.7 million MT per annum, respectively as of 2019.</w:t>
      </w:r>
      <w:r w:rsidRPr="00AA2E1A">
        <w:rPr>
          <w:rFonts w:ascii="Arial" w:hAnsi="Arial" w:cs="Arial"/>
          <w:sz w:val="24"/>
          <w:szCs w:val="24"/>
        </w:rPr>
        <w:t xml:space="preserve">Success for the </w:t>
      </w:r>
      <w:r>
        <w:rPr>
          <w:rFonts w:ascii="Arial" w:hAnsi="Arial" w:cs="Arial"/>
          <w:sz w:val="24"/>
          <w:szCs w:val="24"/>
        </w:rPr>
        <w:t xml:space="preserve">greenfield </w:t>
      </w:r>
      <w:r w:rsidRPr="00AA2E1A">
        <w:rPr>
          <w:rFonts w:ascii="Arial" w:hAnsi="Arial" w:cs="Arial"/>
          <w:sz w:val="24"/>
          <w:szCs w:val="24"/>
        </w:rPr>
        <w:t xml:space="preserve">project </w:t>
      </w:r>
      <w:r>
        <w:rPr>
          <w:rFonts w:ascii="Arial" w:hAnsi="Arial" w:cs="Arial"/>
          <w:sz w:val="24"/>
          <w:szCs w:val="24"/>
        </w:rPr>
        <w:t>is mainly due to</w:t>
      </w:r>
      <w:r w:rsidRPr="00AA2E1A">
        <w:rPr>
          <w:rFonts w:ascii="Arial" w:hAnsi="Arial" w:cs="Arial"/>
          <w:sz w:val="24"/>
          <w:szCs w:val="24"/>
        </w:rPr>
        <w:t>:</w:t>
      </w:r>
    </w:p>
    <w:p w14:paraId="2A815D03" w14:textId="1D6D0DDF"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lastRenderedPageBreak/>
        <w:t>Cost Competitiveness</w:t>
      </w:r>
      <w:r>
        <w:rPr>
          <w:sz w:val="24"/>
          <w:szCs w:val="24"/>
        </w:rPr>
        <w:t xml:space="preserve"> against all major companies operating in the market</w:t>
      </w:r>
    </w:p>
    <w:p w14:paraId="3FDA0C7D" w14:textId="6B0D4047"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Pr>
          <w:sz w:val="24"/>
          <w:szCs w:val="24"/>
        </w:rPr>
        <w:t xml:space="preserve">Early Adaptation of 5G Technology </w:t>
      </w:r>
      <w:r w:rsidR="00CF60F6">
        <w:rPr>
          <w:sz w:val="24"/>
          <w:szCs w:val="24"/>
        </w:rPr>
        <w:t>by telecom sector</w:t>
      </w:r>
    </w:p>
    <w:p w14:paraId="2B1DED6E" w14:textId="7667CEDD" w:rsidR="00477C5A" w:rsidRPr="00383BFD"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Top 10 preference for FDI Inflows in the country.</w:t>
      </w:r>
    </w:p>
    <w:p w14:paraId="362A5C85" w14:textId="0777E3DB"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4th largest producer of Chemicals</w:t>
      </w:r>
      <w:r>
        <w:rPr>
          <w:sz w:val="24"/>
          <w:szCs w:val="24"/>
        </w:rPr>
        <w:t xml:space="preserve"> </w:t>
      </w:r>
      <w:r w:rsidRPr="00AA2E1A">
        <w:rPr>
          <w:sz w:val="24"/>
          <w:szCs w:val="24"/>
        </w:rPr>
        <w:t>in Asia Pacific region.</w:t>
      </w:r>
    </w:p>
    <w:p w14:paraId="122C1FB4" w14:textId="7E5B5DA2" w:rsidR="00477C5A" w:rsidRPr="004102C9"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w:t>
      </w:r>
      <w:proofErr w:type="spellStart"/>
      <w:r w:rsidRPr="00AA2E1A">
        <w:rPr>
          <w:sz w:val="24"/>
          <w:szCs w:val="24"/>
        </w:rPr>
        <w:t>AatmaNirbhar</w:t>
      </w:r>
      <w:proofErr w:type="spellEnd"/>
      <w:r w:rsidRPr="00AA2E1A">
        <w:rPr>
          <w:sz w:val="24"/>
          <w:szCs w:val="24"/>
        </w:rPr>
        <w:t xml:space="preserve"> Bharat” and “Make in India” policies are </w:t>
      </w:r>
      <w:r w:rsidR="00A03ADD" w:rsidRPr="00A03ADD">
        <w:rPr>
          <w:sz w:val="24"/>
          <w:szCs w:val="24"/>
        </w:rPr>
        <w:t xml:space="preserve">further incentivizing </w:t>
      </w:r>
      <w:r w:rsidR="0008641D" w:rsidRPr="00A03ADD">
        <w:rPr>
          <w:sz w:val="24"/>
          <w:szCs w:val="24"/>
        </w:rPr>
        <w:t xml:space="preserve">domestic </w:t>
      </w:r>
      <w:r w:rsidR="0008641D" w:rsidRPr="00AA2E1A">
        <w:rPr>
          <w:sz w:val="24"/>
          <w:szCs w:val="24"/>
        </w:rPr>
        <w:t>manufacturer</w:t>
      </w:r>
      <w:r w:rsidRPr="00AA2E1A">
        <w:rPr>
          <w:sz w:val="24"/>
          <w:szCs w:val="24"/>
        </w:rPr>
        <w:t xml:space="preserve"> to come up with green field capacity.</w:t>
      </w:r>
    </w:p>
    <w:p w14:paraId="41C8F782" w14:textId="1727C8F4" w:rsidR="00477C5A" w:rsidRDefault="00A03ADD" w:rsidP="00477C5A">
      <w:pPr>
        <w:spacing w:line="360" w:lineRule="auto"/>
        <w:jc w:val="both"/>
        <w:rPr>
          <w:rFonts w:ascii="Arial" w:hAnsi="Arial" w:cs="Arial"/>
          <w:sz w:val="24"/>
          <w:szCs w:val="24"/>
        </w:rPr>
      </w:pPr>
      <w:r w:rsidRPr="00A03ADD">
        <w:rPr>
          <w:rFonts w:ascii="Arial" w:hAnsi="Arial" w:cs="Arial"/>
          <w:sz w:val="24"/>
          <w:szCs w:val="24"/>
        </w:rPr>
        <w:t>Demand for vinyl ester resin has been proposed to have double digit growth in India due to the robust growth in end user industries. India’s Fiberglass Reinforced Plastics (FRP) coating and lining Industry has been witnessing high growth numbers due to increasing inclination towards corrosion resistant products and other technological advancements</w:t>
      </w:r>
      <w:proofErr w:type="gramStart"/>
      <w:r w:rsidRPr="00A03ADD">
        <w:rPr>
          <w:rFonts w:ascii="Arial" w:hAnsi="Arial" w:cs="Arial"/>
          <w:sz w:val="24"/>
          <w:szCs w:val="24"/>
        </w:rPr>
        <w:t xml:space="preserve">.  </w:t>
      </w:r>
      <w:proofErr w:type="gramEnd"/>
      <w:r w:rsidRPr="00A03ADD">
        <w:rPr>
          <w:rFonts w:ascii="Arial" w:hAnsi="Arial" w:cs="Arial"/>
          <w:sz w:val="24"/>
          <w:szCs w:val="24"/>
        </w:rPr>
        <w:t>Vinyl ester resin is also finding its wide applications majorly in materials for pipe</w:t>
      </w:r>
      <w:r>
        <w:rPr>
          <w:rFonts w:ascii="Arial" w:hAnsi="Arial" w:cs="Arial"/>
          <w:sz w:val="24"/>
          <w:szCs w:val="24"/>
        </w:rPr>
        <w:t xml:space="preserve"> </w:t>
      </w:r>
      <w:r w:rsidR="00477C5A" w:rsidRPr="00F10B84">
        <w:rPr>
          <w:rFonts w:ascii="Arial" w:hAnsi="Arial" w:cs="Arial"/>
          <w:sz w:val="24"/>
          <w:szCs w:val="24"/>
        </w:rPr>
        <w:t>linings, steel and concrete linings, secondary containment, and to fabricate FRP (Fiberglass Reinforced Plastics) storage tanks. Vinyl ester resin prevents the hydrolysis induced osmotic blistering by the formation of skin between the gel coat and the glass/polyester laminate or over the gel coat. It can be used for the entire lamination of boats which provides greater flexibility and toughness than polyester.</w:t>
      </w:r>
    </w:p>
    <w:p w14:paraId="07F5AFD1" w14:textId="291BE909" w:rsidR="00477C5A" w:rsidRDefault="00477C5A" w:rsidP="006B261A">
      <w:pPr>
        <w:pStyle w:val="BodyText"/>
        <w:rPr>
          <w:rFonts w:ascii="Verdana" w:hAnsi="Verdana"/>
          <w:b/>
          <w:color w:val="000000" w:themeColor="text1"/>
        </w:rPr>
        <w:sectPr w:rsidR="00477C5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26615" w14:textId="77777777" w:rsidR="006B261A" w:rsidRDefault="006B261A" w:rsidP="006B261A">
      <w:pPr>
        <w:pStyle w:val="BodyText"/>
        <w:rPr>
          <w:rFonts w:ascii="Verdana" w:hAnsi="Verdana"/>
          <w:b/>
          <w:color w:val="000000" w:themeColor="text1"/>
        </w:rPr>
      </w:pPr>
      <w:bookmarkStart w:id="4" w:name="_Ref83655239"/>
    </w:p>
    <w:p w14:paraId="47CC01E8" w14:textId="77777777" w:rsidR="006B261A" w:rsidRDefault="006B261A" w:rsidP="006B261A">
      <w:pPr>
        <w:pStyle w:val="BodyText"/>
        <w:rPr>
          <w:rFonts w:ascii="Verdana" w:hAnsi="Verdana"/>
          <w:b/>
          <w:color w:val="000000" w:themeColor="text1"/>
        </w:rPr>
      </w:pPr>
    </w:p>
    <w:bookmarkEnd w:id="3"/>
    <w:bookmarkEnd w:id="4"/>
    <w:p w14:paraId="79312A4E" w14:textId="0B2FB0E7" w:rsidR="00CF60F6" w:rsidRDefault="00CF60F6" w:rsidP="00CF60F6">
      <w:pPr>
        <w:spacing w:line="360" w:lineRule="auto"/>
        <w:rPr>
          <w:rFonts w:ascii="Arial" w:eastAsia="Verdana" w:hAnsi="Arial" w:cs="Arial"/>
          <w:b/>
          <w:bCs/>
          <w:color w:val="000000"/>
          <w:kern w:val="24"/>
          <w:sz w:val="24"/>
          <w:szCs w:val="24"/>
        </w:rPr>
      </w:pPr>
      <w:r w:rsidRPr="00CF60F6">
        <w:rPr>
          <w:rFonts w:ascii="Arial" w:eastAsia="Verdana" w:hAnsi="Arial" w:cs="Arial"/>
          <w:b/>
          <w:bCs/>
          <w:color w:val="000000"/>
          <w:kern w:val="24"/>
          <w:sz w:val="24"/>
          <w:szCs w:val="24"/>
        </w:rPr>
        <w:t>Growth Drivers for India Vinyl Ester Market</w:t>
      </w:r>
    </w:p>
    <w:tbl>
      <w:tblPr>
        <w:tblW w:w="10464" w:type="dxa"/>
        <w:tblLook w:val="0420" w:firstRow="1" w:lastRow="0" w:firstColumn="0" w:lastColumn="0" w:noHBand="0" w:noVBand="1"/>
      </w:tblPr>
      <w:tblGrid>
        <w:gridCol w:w="2616"/>
        <w:gridCol w:w="2616"/>
        <w:gridCol w:w="2616"/>
        <w:gridCol w:w="2616"/>
      </w:tblGrid>
      <w:tr w:rsidR="00CF60F6" w:rsidRPr="000E7563" w14:paraId="4C074105" w14:textId="77777777" w:rsidTr="00996FDB">
        <w:trPr>
          <w:trHeight w:val="816"/>
        </w:trPr>
        <w:tc>
          <w:tcPr>
            <w:tcW w:w="2616"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58823C2F"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 xml:space="preserve">Name of the Product </w:t>
            </w:r>
          </w:p>
        </w:tc>
        <w:tc>
          <w:tcPr>
            <w:tcW w:w="2616" w:type="dxa"/>
            <w:tcBorders>
              <w:top w:val="single" w:sz="8" w:space="0" w:color="FFC000"/>
              <w:left w:val="nil"/>
              <w:bottom w:val="single" w:sz="12" w:space="0" w:color="FFC000"/>
              <w:right w:val="single" w:sz="8" w:space="0" w:color="FFC000"/>
            </w:tcBorders>
            <w:shd w:val="clear" w:color="auto" w:fill="auto"/>
            <w:vAlign w:val="center"/>
            <w:hideMark/>
          </w:tcPr>
          <w:p w14:paraId="174BBD0E"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Domestic Demand Market</w:t>
            </w:r>
          </w:p>
        </w:tc>
        <w:tc>
          <w:tcPr>
            <w:tcW w:w="2616" w:type="dxa"/>
            <w:tcBorders>
              <w:top w:val="single" w:sz="8" w:space="0" w:color="FFC000"/>
              <w:left w:val="nil"/>
              <w:bottom w:val="single" w:sz="12" w:space="0" w:color="FFC000"/>
              <w:right w:val="single" w:sz="8" w:space="0" w:color="FFC000"/>
            </w:tcBorders>
            <w:shd w:val="clear" w:color="auto" w:fill="auto"/>
            <w:vAlign w:val="center"/>
            <w:hideMark/>
          </w:tcPr>
          <w:p w14:paraId="4FA07DBA"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Export Potential</w:t>
            </w:r>
          </w:p>
        </w:tc>
        <w:tc>
          <w:tcPr>
            <w:tcW w:w="2616" w:type="dxa"/>
            <w:tcBorders>
              <w:top w:val="single" w:sz="8" w:space="0" w:color="FFC000"/>
              <w:left w:val="nil"/>
              <w:bottom w:val="single" w:sz="12" w:space="0" w:color="FFC000"/>
              <w:right w:val="single" w:sz="8" w:space="0" w:color="FFC000"/>
            </w:tcBorders>
            <w:shd w:val="clear" w:color="auto" w:fill="auto"/>
            <w:vAlign w:val="center"/>
            <w:hideMark/>
          </w:tcPr>
          <w:p w14:paraId="5B0438E3"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Import Substitution</w:t>
            </w:r>
          </w:p>
        </w:tc>
      </w:tr>
      <w:tr w:rsidR="00CF60F6" w:rsidRPr="000E7563" w14:paraId="3410C2B5"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000000" w:fill="FFF4E7"/>
            <w:vAlign w:val="center"/>
            <w:hideMark/>
          </w:tcPr>
          <w:p w14:paraId="4D562D84"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FRP (Pipes and Tanks)</w:t>
            </w:r>
          </w:p>
        </w:tc>
        <w:tc>
          <w:tcPr>
            <w:tcW w:w="2616" w:type="dxa"/>
            <w:tcBorders>
              <w:top w:val="nil"/>
              <w:left w:val="nil"/>
              <w:bottom w:val="single" w:sz="8" w:space="0" w:color="FFC000"/>
              <w:right w:val="single" w:sz="8" w:space="0" w:color="FFC000"/>
            </w:tcBorders>
            <w:shd w:val="clear" w:color="000000" w:fill="FFF4E7"/>
            <w:vAlign w:val="center"/>
            <w:hideMark/>
          </w:tcPr>
          <w:p w14:paraId="7E1CEC7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36A9081F" w14:textId="77777777" w:rsidR="00CF60F6" w:rsidRPr="000E7563" w:rsidRDefault="00CF60F6" w:rsidP="00BF252C">
            <w:pPr>
              <w:spacing w:after="0" w:line="240" w:lineRule="auto"/>
              <w:jc w:val="center"/>
              <w:rPr>
                <w:rFonts w:ascii="Arial" w:eastAsia="Times New Roman" w:hAnsi="Arial" w:cs="Arial"/>
                <w:sz w:val="36"/>
                <w:szCs w:val="36"/>
                <w:lang w:val="en-US"/>
              </w:rPr>
            </w:pPr>
            <w:r>
              <w:rPr>
                <w:noProof/>
              </w:rPr>
              <mc:AlternateContent>
                <mc:Choice Requires="wpg">
                  <w:drawing>
                    <wp:anchor distT="0" distB="0" distL="114300" distR="114300" simplePos="0" relativeHeight="252567552" behindDoc="0" locked="0" layoutInCell="1" allowOverlap="1" wp14:anchorId="15DA105B" wp14:editId="69B23EBC">
                      <wp:simplePos x="0" y="0"/>
                      <wp:positionH relativeFrom="column">
                        <wp:posOffset>-1132205</wp:posOffset>
                      </wp:positionH>
                      <wp:positionV relativeFrom="paragraph">
                        <wp:posOffset>88265</wp:posOffset>
                      </wp:positionV>
                      <wp:extent cx="3710305" cy="3284855"/>
                      <wp:effectExtent l="0" t="0" r="4445" b="0"/>
                      <wp:wrapNone/>
                      <wp:docPr id="2213" name="Group 3"/>
                      <wp:cNvGraphicFramePr/>
                      <a:graphic xmlns:a="http://schemas.openxmlformats.org/drawingml/2006/main">
                        <a:graphicData uri="http://schemas.microsoft.com/office/word/2010/wordprocessingGroup">
                          <wpg:wgp>
                            <wpg:cNvGrpSpPr/>
                            <wpg:grpSpPr>
                              <a:xfrm>
                                <a:off x="0" y="0"/>
                                <a:ext cx="3710305" cy="3284855"/>
                                <a:chOff x="0" y="0"/>
                                <a:chExt cx="3709357" cy="2728108"/>
                              </a:xfrm>
                            </wpg:grpSpPr>
                            <pic:pic xmlns:pic="http://schemas.openxmlformats.org/drawingml/2006/picture">
                              <pic:nvPicPr>
                                <pic:cNvPr id="2214" name="Graphic 6"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0"/>
                                  <a:ext cx="549965" cy="354496"/>
                                </a:xfrm>
                                <a:prstGeom prst="rect">
                                  <a:avLst/>
                                </a:prstGeom>
                              </pic:spPr>
                            </pic:pic>
                            <pic:pic xmlns:pic="http://schemas.openxmlformats.org/drawingml/2006/picture">
                              <pic:nvPicPr>
                                <pic:cNvPr id="2215" name="Graphic 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 y="1840029"/>
                                  <a:ext cx="549965" cy="354496"/>
                                </a:xfrm>
                                <a:prstGeom prst="rect">
                                  <a:avLst/>
                                </a:prstGeom>
                              </pic:spPr>
                            </pic:pic>
                            <pic:pic xmlns:pic="http://schemas.openxmlformats.org/drawingml/2006/picture">
                              <pic:nvPicPr>
                                <pic:cNvPr id="2216" name="Graphic 8"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2139" y="1875182"/>
                                  <a:ext cx="549965" cy="354496"/>
                                </a:xfrm>
                                <a:prstGeom prst="rect">
                                  <a:avLst/>
                                </a:prstGeom>
                              </pic:spPr>
                            </pic:pic>
                            <pic:pic xmlns:pic="http://schemas.openxmlformats.org/drawingml/2006/picture">
                              <pic:nvPicPr>
                                <pic:cNvPr id="2217" name="Graphic 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901783"/>
                                  <a:ext cx="549965" cy="354496"/>
                                </a:xfrm>
                                <a:prstGeom prst="rect">
                                  <a:avLst/>
                                </a:prstGeom>
                              </pic:spPr>
                            </pic:pic>
                            <pic:pic xmlns:pic="http://schemas.openxmlformats.org/drawingml/2006/picture">
                              <pic:nvPicPr>
                                <pic:cNvPr id="2218" name="Graphic 1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1359454"/>
                                  <a:ext cx="549965" cy="354496"/>
                                </a:xfrm>
                                <a:prstGeom prst="rect">
                                  <a:avLst/>
                                </a:prstGeom>
                              </pic:spPr>
                            </pic:pic>
                            <pic:pic xmlns:pic="http://schemas.openxmlformats.org/drawingml/2006/picture">
                              <pic:nvPicPr>
                                <pic:cNvPr id="2219" name="Graphic 13"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59392" y="2345912"/>
                                  <a:ext cx="549965" cy="354496"/>
                                </a:xfrm>
                                <a:prstGeom prst="rect">
                                  <a:avLst/>
                                </a:prstGeom>
                              </pic:spPr>
                            </pic:pic>
                            <pic:pic xmlns:pic="http://schemas.openxmlformats.org/drawingml/2006/picture">
                              <pic:nvPicPr>
                                <pic:cNvPr id="2220" name="Graphic 14"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0084" y="17243"/>
                                  <a:ext cx="549965" cy="354496"/>
                                </a:xfrm>
                                <a:prstGeom prst="rect">
                                  <a:avLst/>
                                </a:prstGeom>
                              </pic:spPr>
                            </pic:pic>
                            <pic:pic xmlns:pic="http://schemas.openxmlformats.org/drawingml/2006/picture">
                              <pic:nvPicPr>
                                <pic:cNvPr id="2221" name="Graphic 15"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2205" y="1388732"/>
                                  <a:ext cx="549965" cy="354496"/>
                                </a:xfrm>
                                <a:prstGeom prst="rect">
                                  <a:avLst/>
                                </a:prstGeom>
                              </pic:spPr>
                            </pic:pic>
                            <pic:pic xmlns:pic="http://schemas.openxmlformats.org/drawingml/2006/picture">
                              <pic:nvPicPr>
                                <pic:cNvPr id="2222" name="Graphic 1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2373612"/>
                                  <a:ext cx="549965" cy="354496"/>
                                </a:xfrm>
                                <a:prstGeom prst="rect">
                                  <a:avLst/>
                                </a:prstGeom>
                              </pic:spPr>
                            </pic:pic>
                            <pic:pic xmlns:pic="http://schemas.openxmlformats.org/drawingml/2006/picture">
                              <pic:nvPicPr>
                                <pic:cNvPr id="2223" name="Graphic 1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628" y="469446"/>
                                  <a:ext cx="549965" cy="354496"/>
                                </a:xfrm>
                                <a:prstGeom prst="rect">
                                  <a:avLst/>
                                </a:prstGeom>
                              </pic:spPr>
                            </pic:pic>
                            <pic:pic xmlns:pic="http://schemas.openxmlformats.org/drawingml/2006/picture">
                              <pic:nvPicPr>
                                <pic:cNvPr id="2224" name="Graphic 2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12205" y="447719"/>
                                  <a:ext cx="549965" cy="354496"/>
                                </a:xfrm>
                                <a:prstGeom prst="rect">
                                  <a:avLst/>
                                </a:prstGeom>
                              </pic:spPr>
                            </pic:pic>
                            <pic:pic xmlns:pic="http://schemas.openxmlformats.org/drawingml/2006/picture">
                              <pic:nvPicPr>
                                <pic:cNvPr id="2225" name="Graphic 21"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8766" y="447399"/>
                                  <a:ext cx="549965" cy="35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CF4922" id="Group 3" o:spid="_x0000_s1026" style="position:absolute;margin-left:-89.15pt;margin-top:6.95pt;width:292.15pt;height:258.65pt;z-index:252567552;mso-width-relative:margin;mso-height-relative:margin" coordsize="37093,2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27" type="#_x0000_t75" alt="Badge Tick1 with solid fill" style="position:absolute;width:5499;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1o6xAAAAN0AAAAPAAAAZHJzL2Rvd25yZXYueG1sRI9Pi8Iw&#10;FMTvwn6H8Bb2pmnLIl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OxrWjrEAAAA3QAAAA8A&#10;AAAAAAAAAAAAAAAABwIAAGRycy9kb3ducmV2LnhtbFBLBQYAAAAAAwADALcAAAD4AgAAAAA=&#10;">
                        <v:imagedata r:id="rId16" o:title="Badge Tick1 with solid fill"/>
                      </v:shape>
                      <v:shape id="Graphic 7" o:spid="_x0000_s1028" type="#_x0000_t75" alt="Badge Tick1 with solid fill" style="position:absolute;top:18400;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xAAAAN0AAAAPAAAAZHJzL2Rvd25yZXYueG1sRI9Pi8Iw&#10;FMTvwn6H8Bb2pmkLK1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IMn/6HEAAAA3QAAAA8A&#10;AAAAAAAAAAAAAAAABwIAAGRycy9kb3ducmV2LnhtbFBLBQYAAAAAAwADALcAAAD4AgAAAAA=&#10;">
                        <v:imagedata r:id="rId16" o:title="Badge Tick1 with solid fill"/>
                      </v:shape>
                      <v:shape id="Graphic 8" o:spid="_x0000_s1029" type="#_x0000_t75" alt="Badge Tick1 with solid fill" style="position:absolute;left:31421;top:18751;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">
                        <v:imagedata r:id="rId16" o:title="Badge Tick1 with solid fill"/>
                      </v:shape>
                      <v:shape id="Graphic 9" o:spid="_x0000_s1030" type="#_x0000_t75" alt="Badge Tick1 with solid fill" style="position:absolute;top:901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">
                        <v:imagedata r:id="rId16" o:title="Badge Tick1 with solid fill"/>
                      </v:shape>
                      <v:shape id="Graphic 10" o:spid="_x0000_s1031" type="#_x0000_t75" alt="Badge Tick1 with solid fill" style="position:absolute;top:135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">
                        <v:imagedata r:id="rId16" o:title="Badge Tick1 with solid fill"/>
                      </v:shape>
                      <v:shape id="Graphic 13" o:spid="_x0000_s1032" type="#_x0000_t75" alt="Badge Tick1 with solid fill" style="position:absolute;left:31593;top:23459;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">
                        <v:imagedata r:id="rId16" o:title="Badge Tick1 with solid fill"/>
                      </v:shape>
                      <v:shape id="Graphic 14" o:spid="_x0000_s1033" type="#_x0000_t75" alt="Badge Tick1 with solid fill" style="position:absolute;left:16400;top:172;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">
                        <v:imagedata r:id="rId16" o:title="Badge Tick1 with solid fill"/>
                      </v:shape>
                      <v:shape id="Graphic 15" o:spid="_x0000_s1034" type="#_x0000_t75" alt="Badge Tick1 with solid fill" style="position:absolute;left:16422;top:1388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">
                        <v:imagedata r:id="rId16" o:title="Badge Tick1 with solid fill"/>
                      </v:shape>
                      <v:shape id="Graphic 17" o:spid="_x0000_s1035" type="#_x0000_t75" alt="Badge Tick1 with solid fill" style="position:absolute;top:23736;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">
                        <v:imagedata r:id="rId16" o:title="Badge Tick1 with solid fill"/>
                      </v:shape>
                      <v:shape id="Graphic 19" o:spid="_x0000_s1036" type="#_x0000_t75" alt="Badge Tick1 with solid fill" style="position:absolute;left:66;top:46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jzxAAAAN0AAAAPAAAAZHJzL2Rvd25yZXYueG1sRI9Bi8Iw&#10;FITvC/6H8IS9rakR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K3uCPPEAAAA3QAAAA8A&#10;AAAAAAAAAAAAAAAABwIAAGRycy9kb3ducmV2LnhtbFBLBQYAAAAAAwADALcAAAD4AgAAAAA=&#10;">
                        <v:imagedata r:id="rId16" o:title="Badge Tick1 with solid fill"/>
                      </v:shape>
                      <v:shape id="Graphic 20" o:spid="_x0000_s1037" type="#_x0000_t75" alt="Badge Tick1 with solid fill" style="position:absolute;left:16122;top:447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5CHxAAAAN0AAAAPAAAAZHJzL2Rvd25yZXYueG1sRI9Bi8Iw&#10;FITvC/6H8IS9ralB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CIHkIfEAAAA3QAAAA8A&#10;AAAAAAAAAAAAAAAABwIAAGRycy9kb3ducmV2LnhtbFBLBQYAAAAAAwADALcAAAD4AgAAAAA=&#10;">
                        <v:imagedata r:id="rId16" o:title="Badge Tick1 with solid fill"/>
                      </v:shape>
                      <v:shape id="Graphic 21" o:spid="_x0000_s1038" type="#_x0000_t75" alt="Badge Tick1 with solid fill" style="position:absolute;left:31487;top:4473;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UcxAAAAN0AAAAPAAAAZHJzL2Rvd25yZXYueG1sRI9Bi8Iw&#10;FITvC/6H8IS9rakBRa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E1LNRzEAAAA3QAAAA8A&#10;AAAAAAAAAAAAAAAABwIAAGRycy9kb3ducmV2LnhtbFBLBQYAAAAAAwADALcAAAD4AgAAAAA=&#10;">
                        <v:imagedata r:id="rId16" o:title="Badge Tick1 with solid fill"/>
                      </v:shape>
                    </v:group>
                  </w:pict>
                </mc:Fallback>
              </mc:AlternateContent>
            </w: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0DA95439"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48AA8B28"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auto" w:fill="auto"/>
            <w:vAlign w:val="center"/>
            <w:hideMark/>
          </w:tcPr>
          <w:p w14:paraId="020A75D8"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Electronics and Telecommunication</w:t>
            </w:r>
          </w:p>
        </w:tc>
        <w:tc>
          <w:tcPr>
            <w:tcW w:w="2616" w:type="dxa"/>
            <w:tcBorders>
              <w:top w:val="nil"/>
              <w:left w:val="nil"/>
              <w:bottom w:val="single" w:sz="8" w:space="0" w:color="FFC000"/>
              <w:right w:val="single" w:sz="8" w:space="0" w:color="FFC000"/>
            </w:tcBorders>
            <w:shd w:val="clear" w:color="auto" w:fill="auto"/>
            <w:vAlign w:val="center"/>
            <w:hideMark/>
          </w:tcPr>
          <w:p w14:paraId="66579C02"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4A08EFF1"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53E9BAA7"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310A4B72"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000000" w:fill="FFF4E7"/>
            <w:vAlign w:val="center"/>
            <w:hideMark/>
          </w:tcPr>
          <w:p w14:paraId="51A96C59"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Marine Components</w:t>
            </w:r>
          </w:p>
        </w:tc>
        <w:tc>
          <w:tcPr>
            <w:tcW w:w="2616" w:type="dxa"/>
            <w:tcBorders>
              <w:top w:val="nil"/>
              <w:left w:val="nil"/>
              <w:bottom w:val="single" w:sz="8" w:space="0" w:color="FFC000"/>
              <w:right w:val="single" w:sz="8" w:space="0" w:color="FFC000"/>
            </w:tcBorders>
            <w:shd w:val="clear" w:color="000000" w:fill="FFF4E7"/>
            <w:vAlign w:val="center"/>
            <w:hideMark/>
          </w:tcPr>
          <w:p w14:paraId="6BAE84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21301AD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4D82E14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190F7EFD"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auto" w:fill="auto"/>
            <w:vAlign w:val="center"/>
            <w:hideMark/>
          </w:tcPr>
          <w:p w14:paraId="72FD33A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Renewable Energy (Wind)</w:t>
            </w:r>
          </w:p>
        </w:tc>
        <w:tc>
          <w:tcPr>
            <w:tcW w:w="2616" w:type="dxa"/>
            <w:tcBorders>
              <w:top w:val="nil"/>
              <w:left w:val="nil"/>
              <w:bottom w:val="single" w:sz="8" w:space="0" w:color="FFC000"/>
              <w:right w:val="single" w:sz="8" w:space="0" w:color="FFC000"/>
            </w:tcBorders>
            <w:shd w:val="clear" w:color="auto" w:fill="auto"/>
            <w:vAlign w:val="center"/>
            <w:hideMark/>
          </w:tcPr>
          <w:p w14:paraId="76B33B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5510A330"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7A51394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057945AF"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000000" w:fill="FFF4E7"/>
            <w:vAlign w:val="center"/>
            <w:hideMark/>
          </w:tcPr>
          <w:p w14:paraId="02875EE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Aerospace and Defense</w:t>
            </w:r>
          </w:p>
        </w:tc>
        <w:tc>
          <w:tcPr>
            <w:tcW w:w="2616" w:type="dxa"/>
            <w:tcBorders>
              <w:top w:val="nil"/>
              <w:left w:val="nil"/>
              <w:bottom w:val="single" w:sz="8" w:space="0" w:color="FFC000"/>
              <w:right w:val="single" w:sz="8" w:space="0" w:color="FFC000"/>
            </w:tcBorders>
            <w:shd w:val="clear" w:color="000000" w:fill="FFF4E7"/>
            <w:vAlign w:val="center"/>
            <w:hideMark/>
          </w:tcPr>
          <w:p w14:paraId="1E502666"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03DDDB2C"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712DCF5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675DD5A5"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auto" w:fill="auto"/>
            <w:vAlign w:val="center"/>
            <w:hideMark/>
          </w:tcPr>
          <w:p w14:paraId="1872F9DB" w14:textId="2934693E"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Chemical</w:t>
            </w:r>
            <w:r w:rsidR="007F2D45">
              <w:rPr>
                <w:rFonts w:ascii="Verdana" w:eastAsia="Times New Roman" w:hAnsi="Verdana" w:cs="Times New Roman"/>
                <w:color w:val="000000"/>
                <w:sz w:val="20"/>
                <w:szCs w:val="20"/>
                <w:lang w:val="en-US"/>
              </w:rPr>
              <w:t xml:space="preserve"> Storage</w:t>
            </w:r>
          </w:p>
        </w:tc>
        <w:tc>
          <w:tcPr>
            <w:tcW w:w="2616" w:type="dxa"/>
            <w:tcBorders>
              <w:top w:val="nil"/>
              <w:left w:val="nil"/>
              <w:bottom w:val="single" w:sz="8" w:space="0" w:color="FFC000"/>
              <w:right w:val="single" w:sz="8" w:space="0" w:color="FFC000"/>
            </w:tcBorders>
            <w:shd w:val="clear" w:color="auto" w:fill="auto"/>
            <w:vAlign w:val="center"/>
            <w:hideMark/>
          </w:tcPr>
          <w:p w14:paraId="0DE811A4"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1AF97435"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6EEBCE7F"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bl>
    <w:p w14:paraId="19551EE8" w14:textId="19E4E445" w:rsidR="00F310FA" w:rsidRDefault="00110D4F" w:rsidP="00AF0610">
      <w:pPr>
        <w:spacing w:line="360" w:lineRule="auto"/>
        <w:jc w:val="both"/>
        <w:rPr>
          <w:rFonts w:ascii="Verdana" w:hAnsi="Verdana"/>
          <w:b/>
          <w:bCs/>
          <w:sz w:val="20"/>
          <w:szCs w:val="20"/>
        </w:rPr>
      </w:pPr>
      <w:r>
        <w:rPr>
          <w:rFonts w:ascii="Verdana" w:hAnsi="Verdana"/>
          <w:b/>
          <w:bCs/>
          <w:sz w:val="20"/>
          <w:szCs w:val="20"/>
        </w:rPr>
        <w:lastRenderedPageBreak/>
        <w:tab/>
      </w:r>
      <w:r>
        <w:rPr>
          <w:rFonts w:ascii="Verdana" w:hAnsi="Verdana"/>
          <w:b/>
          <w:bCs/>
          <w:sz w:val="20"/>
          <w:szCs w:val="20"/>
        </w:rPr>
        <w:tab/>
      </w:r>
      <w:r>
        <w:rPr>
          <w:rFonts w:ascii="Verdana" w:hAnsi="Verdana"/>
          <w:b/>
          <w:bCs/>
          <w:sz w:val="20"/>
          <w:szCs w:val="20"/>
        </w:rPr>
        <w:tab/>
      </w:r>
    </w:p>
    <w:p w14:paraId="00B63DB1" w14:textId="31D419E7" w:rsidR="00905DCB" w:rsidRPr="00153617" w:rsidRDefault="00110D4F" w:rsidP="00F310FA">
      <w:pPr>
        <w:spacing w:line="360" w:lineRule="auto"/>
        <w:jc w:val="center"/>
        <w:rPr>
          <w:rFonts w:ascii="Arial" w:hAnsi="Arial" w:cs="Arial"/>
          <w:b/>
          <w:bCs/>
          <w:sz w:val="24"/>
          <w:szCs w:val="24"/>
        </w:rPr>
      </w:pPr>
      <w:r w:rsidRPr="00153617">
        <w:rPr>
          <w:rFonts w:ascii="Arial" w:hAnsi="Arial" w:cs="Arial"/>
          <w:b/>
          <w:bCs/>
          <w:sz w:val="24"/>
          <w:szCs w:val="24"/>
        </w:rPr>
        <w:t>Product Profile</w:t>
      </w:r>
    </w:p>
    <w:p w14:paraId="5138A56C" w14:textId="08F68177" w:rsidR="00AF0610" w:rsidRPr="00153617" w:rsidRDefault="00AF0610" w:rsidP="00AF0610">
      <w:pPr>
        <w:spacing w:line="360" w:lineRule="auto"/>
        <w:jc w:val="both"/>
        <w:rPr>
          <w:rFonts w:ascii="Arial" w:hAnsi="Arial" w:cs="Arial"/>
          <w:b/>
          <w:bCs/>
          <w:sz w:val="24"/>
          <w:szCs w:val="24"/>
        </w:rPr>
      </w:pPr>
      <w:r w:rsidRPr="00153617">
        <w:rPr>
          <w:rFonts w:ascii="Arial" w:hAnsi="Arial" w:cs="Arial"/>
          <w:b/>
          <w:bCs/>
          <w:sz w:val="24"/>
          <w:szCs w:val="24"/>
        </w:rPr>
        <w:t xml:space="preserve">2.1. Product Overview (Introduction and Characteristics): </w:t>
      </w:r>
    </w:p>
    <w:p w14:paraId="052F0BE9"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 xml:space="preserve">Vinyl Ester Resins are intermediate between polyester and epoxy resin specifically designed for greater resistance to vibrational loads. They are thermosetting group of resins derived from the reaction of </w:t>
      </w:r>
      <w:r>
        <w:rPr>
          <w:rFonts w:ascii="Arial" w:hAnsi="Arial" w:cs="Arial"/>
          <w:sz w:val="24"/>
          <w:szCs w:val="24"/>
        </w:rPr>
        <w:t>e</w:t>
      </w:r>
      <w:r w:rsidRPr="00C64897">
        <w:rPr>
          <w:rFonts w:ascii="Arial" w:hAnsi="Arial" w:cs="Arial"/>
          <w:sz w:val="24"/>
          <w:szCs w:val="24"/>
        </w:rPr>
        <w:t xml:space="preserve">poxy </w:t>
      </w:r>
      <w:r>
        <w:rPr>
          <w:rFonts w:ascii="Arial" w:hAnsi="Arial" w:cs="Arial"/>
          <w:sz w:val="24"/>
          <w:szCs w:val="24"/>
        </w:rPr>
        <w:t>r</w:t>
      </w:r>
      <w:r w:rsidRPr="00C64897">
        <w:rPr>
          <w:rFonts w:ascii="Arial" w:hAnsi="Arial" w:cs="Arial"/>
          <w:sz w:val="24"/>
          <w:szCs w:val="24"/>
        </w:rPr>
        <w:t xml:space="preserve">esin and unsaturated carboxylic acid group such as </w:t>
      </w:r>
      <w:r>
        <w:rPr>
          <w:rFonts w:ascii="Arial" w:hAnsi="Arial" w:cs="Arial"/>
          <w:sz w:val="24"/>
          <w:szCs w:val="24"/>
        </w:rPr>
        <w:t>m</w:t>
      </w:r>
      <w:r w:rsidRPr="00C64897">
        <w:rPr>
          <w:rFonts w:ascii="Arial" w:hAnsi="Arial" w:cs="Arial"/>
          <w:sz w:val="24"/>
          <w:szCs w:val="24"/>
        </w:rPr>
        <w:t xml:space="preserve">ethacrylic or acrylic acid. </w:t>
      </w:r>
    </w:p>
    <w:p w14:paraId="78E89DCB"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Vinyl Ester Resin forms cross linking between epoxy backbone and functional side groups leaving fewer area to attach water molecule which means these resins are very resistant to water and other chemicals. As they are less susceptible to damage by hydrolysis, therefore find applications in pipes and chemical storage tanks, marine, recreation industries etc. This type of side group cross linking also provides vinyl ester resin with excellent thermal stability and are frequently found in applications such as semiconductor encapsulation, electronics, and communication, construction, and automobile industries.</w:t>
      </w:r>
    </w:p>
    <w:p w14:paraId="0EFA5EC6" w14:textId="77777777" w:rsidR="00AF0610" w:rsidRDefault="00AF0610" w:rsidP="00AF0610">
      <w:pPr>
        <w:spacing w:line="360" w:lineRule="auto"/>
        <w:jc w:val="both"/>
        <w:rPr>
          <w:rFonts w:ascii="Arial" w:hAnsi="Arial" w:cs="Arial"/>
          <w:sz w:val="24"/>
          <w:szCs w:val="24"/>
        </w:rPr>
      </w:pPr>
      <w:r>
        <w:rPr>
          <w:rFonts w:ascii="Arial" w:hAnsi="Arial" w:cs="Arial"/>
          <w:sz w:val="24"/>
          <w:szCs w:val="24"/>
        </w:rPr>
        <w:t>Few globally used grades of vinyl ester resin are described below</w:t>
      </w:r>
    </w:p>
    <w:tbl>
      <w:tblPr>
        <w:tblW w:w="9880" w:type="dxa"/>
        <w:tblLook w:val="04A0" w:firstRow="1" w:lastRow="0" w:firstColumn="1" w:lastColumn="0" w:noHBand="0" w:noVBand="1"/>
      </w:tblPr>
      <w:tblGrid>
        <w:gridCol w:w="800"/>
        <w:gridCol w:w="2640"/>
        <w:gridCol w:w="6440"/>
      </w:tblGrid>
      <w:tr w:rsidR="00410F8C" w:rsidRPr="00410F8C" w14:paraId="51167AAE" w14:textId="77777777" w:rsidTr="00410F8C">
        <w:trPr>
          <w:trHeight w:val="315"/>
        </w:trPr>
        <w:tc>
          <w:tcPr>
            <w:tcW w:w="80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03D8562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S. No</w:t>
            </w:r>
          </w:p>
        </w:tc>
        <w:tc>
          <w:tcPr>
            <w:tcW w:w="2640" w:type="dxa"/>
            <w:tcBorders>
              <w:top w:val="single" w:sz="8" w:space="0" w:color="auto"/>
              <w:left w:val="nil"/>
              <w:bottom w:val="single" w:sz="8" w:space="0" w:color="auto"/>
              <w:right w:val="single" w:sz="8" w:space="0" w:color="auto"/>
            </w:tcBorders>
            <w:shd w:val="clear" w:color="000000" w:fill="9BC2E6"/>
            <w:vAlign w:val="center"/>
            <w:hideMark/>
          </w:tcPr>
          <w:p w14:paraId="1D6CDF32"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Grade</w:t>
            </w:r>
          </w:p>
        </w:tc>
        <w:tc>
          <w:tcPr>
            <w:tcW w:w="6440" w:type="dxa"/>
            <w:tcBorders>
              <w:top w:val="single" w:sz="8" w:space="0" w:color="auto"/>
              <w:left w:val="nil"/>
              <w:bottom w:val="single" w:sz="8" w:space="0" w:color="auto"/>
              <w:right w:val="single" w:sz="8" w:space="0" w:color="auto"/>
            </w:tcBorders>
            <w:shd w:val="clear" w:color="000000" w:fill="9BC2E6"/>
            <w:vAlign w:val="center"/>
            <w:hideMark/>
          </w:tcPr>
          <w:p w14:paraId="74BB50C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Application</w:t>
            </w:r>
          </w:p>
        </w:tc>
      </w:tr>
      <w:tr w:rsidR="00410F8C" w:rsidRPr="00410F8C" w14:paraId="62ACDFB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66D5706"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1</w:t>
            </w:r>
          </w:p>
        </w:tc>
        <w:tc>
          <w:tcPr>
            <w:tcW w:w="2640" w:type="dxa"/>
            <w:tcBorders>
              <w:top w:val="nil"/>
              <w:left w:val="nil"/>
              <w:bottom w:val="single" w:sz="8" w:space="0" w:color="auto"/>
              <w:right w:val="single" w:sz="8" w:space="0" w:color="auto"/>
            </w:tcBorders>
            <w:shd w:val="clear" w:color="000000" w:fill="A9D08E"/>
            <w:vAlign w:val="center"/>
            <w:hideMark/>
          </w:tcPr>
          <w:p w14:paraId="0BB07E04" w14:textId="0CBC4740" w:rsidR="00410F8C" w:rsidRPr="00410F8C" w:rsidRDefault="00410F8C" w:rsidP="00410F8C">
            <w:pPr>
              <w:spacing w:after="0" w:line="240" w:lineRule="auto"/>
              <w:rPr>
                <w:rFonts w:ascii="Arial" w:eastAsia="Times New Roman" w:hAnsi="Arial" w:cs="Arial"/>
                <w:b/>
                <w:bCs/>
                <w:color w:val="000000"/>
                <w:sz w:val="20"/>
                <w:szCs w:val="20"/>
                <w:lang w:val="en-US"/>
              </w:rPr>
            </w:pPr>
            <w:bookmarkStart w:id="5" w:name="RANGE!C4"/>
            <w:r w:rsidRPr="00410F8C">
              <w:rPr>
                <w:rFonts w:ascii="Arial" w:eastAsia="Times New Roman" w:hAnsi="Arial" w:cs="Arial"/>
                <w:b/>
                <w:bCs/>
                <w:color w:val="000000"/>
                <w:sz w:val="20"/>
                <w:szCs w:val="20"/>
              </w:rPr>
              <w:t>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5"/>
          </w:p>
        </w:tc>
        <w:tc>
          <w:tcPr>
            <w:tcW w:w="6440" w:type="dxa"/>
            <w:tcBorders>
              <w:top w:val="nil"/>
              <w:left w:val="nil"/>
              <w:bottom w:val="single" w:sz="8" w:space="0" w:color="auto"/>
              <w:right w:val="single" w:sz="8" w:space="0" w:color="auto"/>
            </w:tcBorders>
            <w:shd w:val="clear" w:color="auto" w:fill="auto"/>
            <w:vAlign w:val="center"/>
            <w:hideMark/>
          </w:tcPr>
          <w:p w14:paraId="0CDF041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6" w:name="RANGE!D4"/>
            <w:r w:rsidRPr="00410F8C">
              <w:rPr>
                <w:rFonts w:ascii="Arial" w:eastAsia="Times New Roman" w:hAnsi="Arial" w:cs="Arial"/>
                <w:b/>
                <w:bCs/>
                <w:color w:val="000000"/>
                <w:sz w:val="20"/>
                <w:szCs w:val="20"/>
              </w:rPr>
              <w:t>Provide Resistance to acid, alkalis, solvents, excellent toughness, and fatigue resistance</w:t>
            </w:r>
            <w:bookmarkEnd w:id="6"/>
          </w:p>
        </w:tc>
      </w:tr>
      <w:tr w:rsidR="00410F8C" w:rsidRPr="00410F8C" w14:paraId="667383D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D103964"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2</w:t>
            </w:r>
          </w:p>
        </w:tc>
        <w:tc>
          <w:tcPr>
            <w:tcW w:w="2640" w:type="dxa"/>
            <w:tcBorders>
              <w:top w:val="nil"/>
              <w:left w:val="nil"/>
              <w:bottom w:val="single" w:sz="8" w:space="0" w:color="auto"/>
              <w:right w:val="single" w:sz="8" w:space="0" w:color="auto"/>
            </w:tcBorders>
            <w:shd w:val="clear" w:color="000000" w:fill="A9D08E"/>
            <w:vAlign w:val="center"/>
            <w:hideMark/>
          </w:tcPr>
          <w:p w14:paraId="1276821B" w14:textId="0AC577CC" w:rsidR="00410F8C" w:rsidRPr="00410F8C" w:rsidRDefault="00410F8C" w:rsidP="00410F8C">
            <w:pPr>
              <w:spacing w:after="0" w:line="240" w:lineRule="auto"/>
              <w:rPr>
                <w:rFonts w:ascii="Arial" w:eastAsia="Times New Roman" w:hAnsi="Arial" w:cs="Arial"/>
                <w:b/>
                <w:bCs/>
                <w:color w:val="000000"/>
                <w:sz w:val="20"/>
                <w:szCs w:val="20"/>
                <w:lang w:val="en-US"/>
              </w:rPr>
            </w:pPr>
            <w:bookmarkStart w:id="7" w:name="RANGE!C5"/>
            <w:r w:rsidRPr="00410F8C">
              <w:rPr>
                <w:rFonts w:ascii="Arial" w:eastAsia="Times New Roman" w:hAnsi="Arial" w:cs="Arial"/>
                <w:b/>
                <w:bCs/>
                <w:color w:val="000000"/>
                <w:sz w:val="20"/>
                <w:szCs w:val="20"/>
              </w:rPr>
              <w:t xml:space="preserve">Low styrene Monomer Bisphenol-A </w:t>
            </w:r>
            <w:r w:rsidR="00863CA8">
              <w:rPr>
                <w:rFonts w:ascii="Arial" w:eastAsia="Times New Roman" w:hAnsi="Arial" w:cs="Arial"/>
                <w:b/>
                <w:bCs/>
                <w:color w:val="000000"/>
                <w:sz w:val="20"/>
                <w:szCs w:val="20"/>
              </w:rPr>
              <w:t xml:space="preserve">Vinyl Ester </w:t>
            </w:r>
            <w:r w:rsidRPr="00410F8C">
              <w:rPr>
                <w:rFonts w:ascii="Arial" w:eastAsia="Times New Roman" w:hAnsi="Arial" w:cs="Arial"/>
                <w:b/>
                <w:bCs/>
                <w:color w:val="000000"/>
                <w:sz w:val="20"/>
                <w:szCs w:val="20"/>
              </w:rPr>
              <w:t>Resin</w:t>
            </w:r>
            <w:bookmarkEnd w:id="7"/>
          </w:p>
        </w:tc>
        <w:tc>
          <w:tcPr>
            <w:tcW w:w="6440" w:type="dxa"/>
            <w:tcBorders>
              <w:top w:val="nil"/>
              <w:left w:val="nil"/>
              <w:bottom w:val="single" w:sz="8" w:space="0" w:color="auto"/>
              <w:right w:val="single" w:sz="8" w:space="0" w:color="auto"/>
            </w:tcBorders>
            <w:shd w:val="clear" w:color="auto" w:fill="auto"/>
            <w:vAlign w:val="center"/>
            <w:hideMark/>
          </w:tcPr>
          <w:p w14:paraId="6769F1F0"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8" w:name="RANGE!D5"/>
            <w:r w:rsidRPr="00410F8C">
              <w:rPr>
                <w:rFonts w:ascii="Arial" w:eastAsia="Times New Roman" w:hAnsi="Arial" w:cs="Arial"/>
                <w:b/>
                <w:bCs/>
                <w:color w:val="000000"/>
                <w:sz w:val="20"/>
                <w:szCs w:val="20"/>
              </w:rPr>
              <w:t>Chemical reaction vessels</w:t>
            </w:r>
            <w:bookmarkEnd w:id="8"/>
          </w:p>
        </w:tc>
      </w:tr>
      <w:tr w:rsidR="00410F8C" w:rsidRPr="00410F8C" w14:paraId="2F077C80"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7896A2E7"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3</w:t>
            </w:r>
          </w:p>
        </w:tc>
        <w:tc>
          <w:tcPr>
            <w:tcW w:w="2640" w:type="dxa"/>
            <w:tcBorders>
              <w:top w:val="nil"/>
              <w:left w:val="nil"/>
              <w:bottom w:val="single" w:sz="8" w:space="0" w:color="auto"/>
              <w:right w:val="single" w:sz="8" w:space="0" w:color="auto"/>
            </w:tcBorders>
            <w:shd w:val="clear" w:color="000000" w:fill="A9D08E"/>
            <w:vAlign w:val="center"/>
            <w:hideMark/>
          </w:tcPr>
          <w:p w14:paraId="45F46E28" w14:textId="0D80C70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9" w:name="RANGE!C6"/>
            <w:proofErr w:type="spellStart"/>
            <w:r w:rsidRPr="00410F8C">
              <w:rPr>
                <w:rFonts w:ascii="Arial" w:eastAsia="Times New Roman" w:hAnsi="Arial" w:cs="Arial"/>
                <w:b/>
                <w:bCs/>
                <w:color w:val="000000"/>
                <w:sz w:val="20"/>
                <w:szCs w:val="20"/>
              </w:rPr>
              <w:t>Novolac</w:t>
            </w:r>
            <w:proofErr w:type="spellEnd"/>
            <w:r w:rsidRPr="00410F8C">
              <w:rPr>
                <w:rFonts w:ascii="Arial" w:eastAsia="Times New Roman" w:hAnsi="Arial" w:cs="Arial"/>
                <w:b/>
                <w:bCs/>
                <w:color w:val="000000"/>
                <w:sz w:val="20"/>
                <w:szCs w:val="20"/>
              </w:rPr>
              <w:t xml:space="preserve"> Based Epoxy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9"/>
          </w:p>
        </w:tc>
        <w:tc>
          <w:tcPr>
            <w:tcW w:w="6440" w:type="dxa"/>
            <w:tcBorders>
              <w:top w:val="nil"/>
              <w:left w:val="nil"/>
              <w:bottom w:val="single" w:sz="8" w:space="0" w:color="auto"/>
              <w:right w:val="single" w:sz="8" w:space="0" w:color="auto"/>
            </w:tcBorders>
            <w:shd w:val="clear" w:color="auto" w:fill="auto"/>
            <w:vAlign w:val="center"/>
            <w:hideMark/>
          </w:tcPr>
          <w:p w14:paraId="4D32C04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0" w:name="RANGE!D6"/>
            <w:r w:rsidRPr="00410F8C">
              <w:rPr>
                <w:rFonts w:ascii="Arial" w:eastAsia="Times New Roman" w:hAnsi="Arial" w:cs="Arial"/>
                <w:b/>
                <w:bCs/>
                <w:color w:val="000000"/>
                <w:sz w:val="20"/>
                <w:szCs w:val="20"/>
              </w:rPr>
              <w:t>Excellent, thermal, and chemical resistance, resistance to solvents, acids</w:t>
            </w:r>
            <w:bookmarkEnd w:id="10"/>
          </w:p>
        </w:tc>
      </w:tr>
      <w:tr w:rsidR="00410F8C" w:rsidRPr="00410F8C" w14:paraId="5D6BA48B"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4D3FF50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4</w:t>
            </w:r>
          </w:p>
        </w:tc>
        <w:tc>
          <w:tcPr>
            <w:tcW w:w="2640" w:type="dxa"/>
            <w:tcBorders>
              <w:top w:val="nil"/>
              <w:left w:val="nil"/>
              <w:bottom w:val="single" w:sz="8" w:space="0" w:color="auto"/>
              <w:right w:val="single" w:sz="8" w:space="0" w:color="auto"/>
            </w:tcBorders>
            <w:shd w:val="clear" w:color="000000" w:fill="A9D08E"/>
            <w:vAlign w:val="center"/>
            <w:hideMark/>
          </w:tcPr>
          <w:p w14:paraId="29A79556" w14:textId="7797BC23"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1" w:name="RANGE!C7"/>
            <w:r w:rsidRPr="00410F8C">
              <w:rPr>
                <w:rFonts w:ascii="Arial" w:eastAsia="Times New Roman" w:hAnsi="Arial" w:cs="Arial"/>
                <w:b/>
                <w:bCs/>
                <w:color w:val="000000"/>
                <w:sz w:val="20"/>
                <w:szCs w:val="20"/>
              </w:rPr>
              <w:t>Brominated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11"/>
          </w:p>
        </w:tc>
        <w:tc>
          <w:tcPr>
            <w:tcW w:w="6440" w:type="dxa"/>
            <w:tcBorders>
              <w:top w:val="nil"/>
              <w:left w:val="nil"/>
              <w:bottom w:val="single" w:sz="8" w:space="0" w:color="auto"/>
              <w:right w:val="single" w:sz="8" w:space="0" w:color="auto"/>
            </w:tcBorders>
            <w:shd w:val="clear" w:color="auto" w:fill="auto"/>
            <w:vAlign w:val="center"/>
            <w:hideMark/>
          </w:tcPr>
          <w:p w14:paraId="1D18D9E3"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2" w:name="RANGE!D7"/>
            <w:r w:rsidRPr="00410F8C">
              <w:rPr>
                <w:rFonts w:ascii="Arial" w:eastAsia="Times New Roman" w:hAnsi="Arial" w:cs="Arial"/>
                <w:b/>
                <w:bCs/>
                <w:color w:val="000000"/>
                <w:sz w:val="20"/>
                <w:szCs w:val="20"/>
              </w:rPr>
              <w:t>High degree of fire retardance, resistance to chemical, tougher and fatigue resistant</w:t>
            </w:r>
            <w:bookmarkEnd w:id="12"/>
          </w:p>
        </w:tc>
      </w:tr>
      <w:tr w:rsidR="00410F8C" w:rsidRPr="00410F8C" w14:paraId="016057B1"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0594427D"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5</w:t>
            </w:r>
          </w:p>
        </w:tc>
        <w:tc>
          <w:tcPr>
            <w:tcW w:w="2640" w:type="dxa"/>
            <w:tcBorders>
              <w:top w:val="nil"/>
              <w:left w:val="nil"/>
              <w:bottom w:val="single" w:sz="8" w:space="0" w:color="auto"/>
              <w:right w:val="single" w:sz="8" w:space="0" w:color="auto"/>
            </w:tcBorders>
            <w:shd w:val="clear" w:color="000000" w:fill="A9D08E"/>
            <w:vAlign w:val="center"/>
            <w:hideMark/>
          </w:tcPr>
          <w:p w14:paraId="23C76EA8" w14:textId="2D64961A"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3" w:name="RANGE!C8"/>
            <w:r w:rsidRPr="00410F8C">
              <w:rPr>
                <w:rFonts w:ascii="Arial" w:eastAsia="Times New Roman" w:hAnsi="Arial" w:cs="Arial"/>
                <w:b/>
                <w:bCs/>
                <w:color w:val="000000"/>
                <w:sz w:val="20"/>
                <w:szCs w:val="20"/>
              </w:rPr>
              <w:t xml:space="preserve">Brominated </w:t>
            </w:r>
            <w:proofErr w:type="spellStart"/>
            <w:r w:rsidRPr="00410F8C">
              <w:rPr>
                <w:rFonts w:ascii="Arial" w:eastAsia="Times New Roman" w:hAnsi="Arial" w:cs="Arial"/>
                <w:b/>
                <w:bCs/>
                <w:color w:val="000000"/>
                <w:sz w:val="20"/>
                <w:szCs w:val="20"/>
              </w:rPr>
              <w:t>Novolac</w:t>
            </w:r>
            <w:proofErr w:type="spellEnd"/>
            <w:r w:rsidRPr="00410F8C">
              <w:rPr>
                <w:rFonts w:ascii="Arial" w:eastAsia="Times New Roman" w:hAnsi="Arial" w:cs="Arial"/>
                <w:b/>
                <w:bCs/>
                <w:color w:val="000000"/>
                <w:sz w:val="20"/>
                <w:szCs w:val="20"/>
              </w:rPr>
              <w:t xml:space="preserve">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3"/>
          </w:p>
        </w:tc>
        <w:tc>
          <w:tcPr>
            <w:tcW w:w="6440" w:type="dxa"/>
            <w:tcBorders>
              <w:top w:val="nil"/>
              <w:left w:val="nil"/>
              <w:bottom w:val="single" w:sz="8" w:space="0" w:color="auto"/>
              <w:right w:val="single" w:sz="8" w:space="0" w:color="auto"/>
            </w:tcBorders>
            <w:shd w:val="clear" w:color="auto" w:fill="auto"/>
            <w:vAlign w:val="center"/>
            <w:hideMark/>
          </w:tcPr>
          <w:p w14:paraId="34ECF42E"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4" w:name="RANGE!D8"/>
            <w:r w:rsidRPr="00410F8C">
              <w:rPr>
                <w:rFonts w:ascii="Arial" w:eastAsia="Times New Roman" w:hAnsi="Arial" w:cs="Arial"/>
                <w:b/>
                <w:bCs/>
                <w:color w:val="000000"/>
                <w:sz w:val="20"/>
                <w:szCs w:val="20"/>
              </w:rPr>
              <w:t>Moderate degree of retardance, application in hot, wet flue gas environment</w:t>
            </w:r>
            <w:bookmarkEnd w:id="14"/>
          </w:p>
        </w:tc>
      </w:tr>
      <w:tr w:rsidR="00410F8C" w:rsidRPr="00410F8C" w14:paraId="18694E86" w14:textId="77777777" w:rsidTr="00410F8C">
        <w:trPr>
          <w:trHeight w:val="780"/>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810BFA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6</w:t>
            </w:r>
          </w:p>
        </w:tc>
        <w:tc>
          <w:tcPr>
            <w:tcW w:w="2640" w:type="dxa"/>
            <w:tcBorders>
              <w:top w:val="nil"/>
              <w:left w:val="nil"/>
              <w:bottom w:val="single" w:sz="8" w:space="0" w:color="auto"/>
              <w:right w:val="single" w:sz="8" w:space="0" w:color="auto"/>
            </w:tcBorders>
            <w:shd w:val="clear" w:color="000000" w:fill="A9D08E"/>
            <w:vAlign w:val="center"/>
            <w:hideMark/>
          </w:tcPr>
          <w:p w14:paraId="65950C6F" w14:textId="1D1C4522"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5" w:name="RANGE!C9"/>
            <w:r w:rsidRPr="00410F8C">
              <w:rPr>
                <w:rFonts w:ascii="Arial" w:eastAsia="Times New Roman" w:hAnsi="Arial" w:cs="Arial"/>
                <w:b/>
                <w:bCs/>
                <w:color w:val="000000"/>
                <w:sz w:val="20"/>
                <w:szCs w:val="20"/>
              </w:rPr>
              <w:t>Elastomer-modified 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5"/>
          </w:p>
        </w:tc>
        <w:tc>
          <w:tcPr>
            <w:tcW w:w="6440" w:type="dxa"/>
            <w:tcBorders>
              <w:top w:val="nil"/>
              <w:left w:val="nil"/>
              <w:bottom w:val="single" w:sz="8" w:space="0" w:color="auto"/>
              <w:right w:val="single" w:sz="8" w:space="0" w:color="auto"/>
            </w:tcBorders>
            <w:shd w:val="clear" w:color="auto" w:fill="auto"/>
            <w:vAlign w:val="center"/>
            <w:hideMark/>
          </w:tcPr>
          <w:p w14:paraId="220AEE6B"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6" w:name="RANGE!D9"/>
            <w:r w:rsidRPr="00410F8C">
              <w:rPr>
                <w:rFonts w:ascii="Arial" w:eastAsia="Times New Roman" w:hAnsi="Arial" w:cs="Arial"/>
                <w:b/>
                <w:bCs/>
                <w:color w:val="000000"/>
                <w:sz w:val="20"/>
                <w:szCs w:val="20"/>
              </w:rPr>
              <w:t>High impact and fatigue resistance, chemically resistant FRP linings</w:t>
            </w:r>
            <w:bookmarkEnd w:id="16"/>
          </w:p>
        </w:tc>
      </w:tr>
      <w:tr w:rsidR="00410F8C" w:rsidRPr="00410F8C" w14:paraId="6D548B19"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AF6216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7</w:t>
            </w:r>
          </w:p>
        </w:tc>
        <w:tc>
          <w:tcPr>
            <w:tcW w:w="2640" w:type="dxa"/>
            <w:tcBorders>
              <w:top w:val="nil"/>
              <w:left w:val="nil"/>
              <w:bottom w:val="single" w:sz="8" w:space="0" w:color="auto"/>
              <w:right w:val="single" w:sz="8" w:space="0" w:color="auto"/>
            </w:tcBorders>
            <w:shd w:val="clear" w:color="000000" w:fill="A9D08E"/>
            <w:vAlign w:val="center"/>
            <w:hideMark/>
          </w:tcPr>
          <w:p w14:paraId="6F6B50A4"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7" w:name="RANGE!C10"/>
            <w:r w:rsidRPr="00410F8C">
              <w:rPr>
                <w:rFonts w:ascii="Arial" w:eastAsia="Times New Roman" w:hAnsi="Arial" w:cs="Arial"/>
                <w:b/>
                <w:bCs/>
                <w:color w:val="000000"/>
                <w:sz w:val="20"/>
                <w:szCs w:val="20"/>
              </w:rPr>
              <w:t>Urethane Modified Vinyl Ester Resin</w:t>
            </w:r>
            <w:bookmarkEnd w:id="17"/>
          </w:p>
        </w:tc>
        <w:tc>
          <w:tcPr>
            <w:tcW w:w="6440" w:type="dxa"/>
            <w:tcBorders>
              <w:top w:val="nil"/>
              <w:left w:val="nil"/>
              <w:bottom w:val="single" w:sz="8" w:space="0" w:color="auto"/>
              <w:right w:val="single" w:sz="8" w:space="0" w:color="auto"/>
            </w:tcBorders>
            <w:shd w:val="clear" w:color="auto" w:fill="auto"/>
            <w:vAlign w:val="center"/>
            <w:hideMark/>
          </w:tcPr>
          <w:p w14:paraId="03018B95"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8" w:name="RANGE!D10"/>
            <w:r w:rsidRPr="00410F8C">
              <w:rPr>
                <w:rFonts w:ascii="Arial" w:eastAsia="Times New Roman" w:hAnsi="Arial" w:cs="Arial"/>
                <w:b/>
                <w:bCs/>
                <w:color w:val="000000"/>
                <w:sz w:val="20"/>
                <w:szCs w:val="20"/>
              </w:rPr>
              <w:t>Heat, Corrosion and Chemical resistant, application in marine, pultrusion, carbon fibre</w:t>
            </w:r>
            <w:bookmarkEnd w:id="18"/>
          </w:p>
        </w:tc>
      </w:tr>
    </w:tbl>
    <w:p w14:paraId="10BE9246" w14:textId="77777777" w:rsidR="00AF0610" w:rsidRDefault="00AF0610" w:rsidP="00AF0610">
      <w:pPr>
        <w:spacing w:line="360" w:lineRule="auto"/>
        <w:jc w:val="both"/>
        <w:rPr>
          <w:rFonts w:ascii="Arial" w:hAnsi="Arial" w:cs="Arial"/>
          <w:sz w:val="24"/>
          <w:szCs w:val="24"/>
        </w:rPr>
      </w:pPr>
    </w:p>
    <w:p w14:paraId="27692780" w14:textId="65705FCA"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With the growing </w:t>
      </w:r>
      <w:r w:rsidR="00CF60F6" w:rsidRPr="00F47F33">
        <w:rPr>
          <w:rFonts w:ascii="Arial" w:hAnsi="Arial" w:cs="Arial"/>
          <w:sz w:val="24"/>
          <w:szCs w:val="24"/>
        </w:rPr>
        <w:t>fibre</w:t>
      </w:r>
      <w:r w:rsidRPr="00F47F33">
        <w:rPr>
          <w:rFonts w:ascii="Arial" w:hAnsi="Arial" w:cs="Arial"/>
          <w:sz w:val="24"/>
          <w:szCs w:val="24"/>
        </w:rPr>
        <w:t xml:space="preserve"> reinforced composites market in the Asia Pacific, the demand is high for predictable and cohesive vinyl ester resin and polyester resin systems. The experience of composites in quality infrastructure over the last 30 years has provided the boulders for new corrosion infrastructure applications that shall apply to Asian as well as global markets.</w:t>
      </w:r>
    </w:p>
    <w:p w14:paraId="081D343E"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lastRenderedPageBreak/>
        <w:t xml:space="preserve"> The usage of fiberglass reinforced underground gasoline storage tanks has been successful in the last quarter century. Power station pipes, some as large as 4.9 meters in diameter, have been performing well without any problem. The recently developed composite products include sewer liners, short span bridges for handling pedestrian bridges, regular road traffic, water covers for water treatment plants.</w:t>
      </w:r>
    </w:p>
    <w:p w14:paraId="6369E0B9"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Vinyl ester resin composites have achieved a remarkable degree of commercial acceptance in a variety of applications like infrastructure, chemical and marine industry.</w:t>
      </w:r>
    </w:p>
    <w:p w14:paraId="6FDF0DDE" w14:textId="4B69B881" w:rsidR="00AF0610" w:rsidRDefault="00AF0610" w:rsidP="00AF0610">
      <w:pPr>
        <w:spacing w:line="360" w:lineRule="auto"/>
        <w:jc w:val="both"/>
        <w:rPr>
          <w:rFonts w:ascii="Arial" w:hAnsi="Arial" w:cs="Arial"/>
          <w:sz w:val="24"/>
          <w:szCs w:val="24"/>
        </w:rPr>
      </w:pPr>
      <w:r w:rsidRPr="00485BC2">
        <w:rPr>
          <w:rFonts w:ascii="Arial" w:hAnsi="Arial" w:cs="Arial"/>
          <w:sz w:val="24"/>
          <w:szCs w:val="24"/>
        </w:rPr>
        <w:t xml:space="preserve">Polyester and Vinyl Ester Resins are among the </w:t>
      </w:r>
      <w:r w:rsidR="00CF60F6" w:rsidRPr="00485BC2">
        <w:rPr>
          <w:rFonts w:ascii="Arial" w:hAnsi="Arial" w:cs="Arial"/>
          <w:sz w:val="24"/>
          <w:szCs w:val="24"/>
        </w:rPr>
        <w:t>most used</w:t>
      </w:r>
      <w:r w:rsidRPr="00485BC2">
        <w:rPr>
          <w:rFonts w:ascii="Arial" w:hAnsi="Arial" w:cs="Arial"/>
          <w:sz w:val="24"/>
          <w:szCs w:val="24"/>
        </w:rPr>
        <w:t xml:space="preserve"> matrix resins to create polymer composites. The formulations of Vinyl ester have been providing increased corrosion resistance and have a broad range</w:t>
      </w:r>
      <w:r>
        <w:rPr>
          <w:rFonts w:ascii="Arial" w:hAnsi="Arial" w:cs="Arial"/>
          <w:sz w:val="24"/>
          <w:szCs w:val="24"/>
        </w:rPr>
        <w:t xml:space="preserve"> </w:t>
      </w:r>
      <w:r w:rsidRPr="00485BC2">
        <w:rPr>
          <w:rFonts w:ascii="Arial" w:hAnsi="Arial" w:cs="Arial"/>
          <w:sz w:val="24"/>
          <w:szCs w:val="24"/>
        </w:rPr>
        <w:t xml:space="preserve">of heat distortion, available strength, and shrinkage characteristics. The automotive and transportation industry is expected to drive the demand for composite materials. As the strength-to-weight ratio of most composites is higher than that of steel and </w:t>
      </w:r>
      <w:r w:rsidR="00035944" w:rsidRPr="00485BC2">
        <w:rPr>
          <w:rFonts w:ascii="Arial" w:hAnsi="Arial" w:cs="Arial"/>
          <w:sz w:val="24"/>
          <w:szCs w:val="24"/>
        </w:rPr>
        <w:t>aluminium</w:t>
      </w:r>
      <w:r w:rsidRPr="00485BC2">
        <w:rPr>
          <w:rFonts w:ascii="Arial" w:hAnsi="Arial" w:cs="Arial"/>
          <w:sz w:val="24"/>
          <w:szCs w:val="24"/>
        </w:rPr>
        <w:t xml:space="preserve">. Vinyl ester resin stands serve as the intermediate chemical of epoxy and polyester in terms of mechanical properties and price. </w:t>
      </w:r>
    </w:p>
    <w:p w14:paraId="6AB11AF0" w14:textId="27987792" w:rsidR="00410F8C" w:rsidRDefault="00410F8C" w:rsidP="00AF0610">
      <w:pPr>
        <w:spacing w:line="360" w:lineRule="auto"/>
        <w:jc w:val="both"/>
        <w:rPr>
          <w:rFonts w:ascii="Arial" w:hAnsi="Arial" w:cs="Arial"/>
          <w:sz w:val="24"/>
          <w:szCs w:val="24"/>
        </w:rPr>
      </w:pPr>
    </w:p>
    <w:p w14:paraId="689B399D" w14:textId="77777777" w:rsidR="00CF60F6" w:rsidRPr="00CF60F6" w:rsidRDefault="00CF60F6" w:rsidP="00CF60F6">
      <w:pPr>
        <w:spacing w:line="360" w:lineRule="auto"/>
        <w:jc w:val="both"/>
        <w:rPr>
          <w:rFonts w:ascii="Arial" w:hAnsi="Arial" w:cs="Arial"/>
          <w:b/>
          <w:bCs/>
          <w:sz w:val="24"/>
          <w:szCs w:val="24"/>
        </w:rPr>
      </w:pPr>
      <w:r w:rsidRPr="00CF60F6">
        <w:rPr>
          <w:rFonts w:ascii="Verdana" w:hAnsi="Verdana" w:cs="Arial"/>
          <w:b/>
          <w:bCs/>
          <w:sz w:val="24"/>
          <w:szCs w:val="24"/>
        </w:rPr>
        <w:t xml:space="preserve">2.2 </w:t>
      </w:r>
      <w:r w:rsidRPr="00CF60F6">
        <w:rPr>
          <w:rFonts w:ascii="Verdana" w:hAnsi="Verdana" w:cs="Arial"/>
          <w:b/>
          <w:bCs/>
          <w:sz w:val="24"/>
          <w:szCs w:val="24"/>
        </w:rPr>
        <w:tab/>
      </w:r>
      <w:r w:rsidRPr="00CF60F6">
        <w:rPr>
          <w:rFonts w:ascii="Arial" w:hAnsi="Arial" w:cs="Arial"/>
          <w:b/>
          <w:bCs/>
          <w:sz w:val="24"/>
          <w:szCs w:val="24"/>
        </w:rPr>
        <w:t xml:space="preserve">Production routes &amp; related details </w:t>
      </w:r>
    </w:p>
    <w:p w14:paraId="25FE25FD" w14:textId="77777777" w:rsidR="00CF60F6" w:rsidRDefault="00CF60F6" w:rsidP="00CF60F6">
      <w:pPr>
        <w:spacing w:line="360" w:lineRule="auto"/>
        <w:jc w:val="both"/>
        <w:rPr>
          <w:rFonts w:ascii="Arial" w:hAnsi="Arial" w:cs="Arial"/>
          <w:sz w:val="24"/>
          <w:szCs w:val="24"/>
        </w:rPr>
      </w:pPr>
      <w:r w:rsidRPr="00EE789A">
        <w:rPr>
          <w:rFonts w:ascii="Arial" w:hAnsi="Arial" w:cs="Arial"/>
          <w:sz w:val="24"/>
          <w:szCs w:val="24"/>
        </w:rPr>
        <w:t xml:space="preserve">Vinyl ester resin </w:t>
      </w:r>
      <w:r w:rsidRPr="0022071C">
        <w:rPr>
          <w:rFonts w:ascii="Arial" w:hAnsi="Arial" w:cs="Arial"/>
          <w:sz w:val="24"/>
          <w:szCs w:val="24"/>
        </w:rPr>
        <w:t>Technology is typically developed in-house with the critical equipment being outsourced. It requires in-house independent R &amp; D, equipped with latest state of art technologies and facilities.</w:t>
      </w:r>
      <w:r>
        <w:rPr>
          <w:rFonts w:ascii="Arial" w:hAnsi="Arial" w:cs="Arial"/>
          <w:sz w:val="24"/>
          <w:szCs w:val="24"/>
        </w:rPr>
        <w:t xml:space="preserve"> </w:t>
      </w:r>
      <w:r w:rsidRPr="00132CAC">
        <w:rPr>
          <w:rFonts w:ascii="Arial" w:hAnsi="Arial" w:cs="Arial"/>
          <w:sz w:val="24"/>
          <w:szCs w:val="24"/>
        </w:rPr>
        <w:t>Vinyl Ester Resin is mainly of three types</w:t>
      </w:r>
      <w:r>
        <w:rPr>
          <w:rFonts w:ascii="Arial" w:hAnsi="Arial" w:cs="Arial"/>
          <w:sz w:val="24"/>
          <w:szCs w:val="24"/>
        </w:rPr>
        <w:t xml:space="preserve">, </w:t>
      </w:r>
      <w:r w:rsidRPr="00132CAC">
        <w:rPr>
          <w:rFonts w:ascii="Arial" w:hAnsi="Arial" w:cs="Arial"/>
          <w:sz w:val="24"/>
          <w:szCs w:val="24"/>
        </w:rPr>
        <w:t xml:space="preserve">namely Bisphenol A, F, S Vinyl Ester Resin, </w:t>
      </w:r>
      <w:proofErr w:type="spellStart"/>
      <w:r w:rsidRPr="00132CAC">
        <w:rPr>
          <w:rFonts w:ascii="Arial" w:hAnsi="Arial" w:cs="Arial"/>
          <w:sz w:val="24"/>
          <w:szCs w:val="24"/>
        </w:rPr>
        <w:t>Novolac</w:t>
      </w:r>
      <w:proofErr w:type="spellEnd"/>
      <w:r w:rsidRPr="00132CAC">
        <w:rPr>
          <w:rFonts w:ascii="Arial" w:hAnsi="Arial" w:cs="Arial"/>
          <w:sz w:val="24"/>
          <w:szCs w:val="24"/>
        </w:rPr>
        <w:t xml:space="preserve"> Vinyl Ester Resin, and Brominated Vinyl Ester Resin.</w:t>
      </w:r>
    </w:p>
    <w:p w14:paraId="22041F3F" w14:textId="4A439C2B" w:rsidR="00CF60F6" w:rsidRDefault="00CF60F6" w:rsidP="00CF60F6">
      <w:pPr>
        <w:pStyle w:val="BodyText"/>
        <w:spacing w:before="162" w:line="360" w:lineRule="auto"/>
        <w:ind w:right="90"/>
        <w:jc w:val="both"/>
        <w:rPr>
          <w:color w:val="000000"/>
        </w:rPr>
      </w:pPr>
      <w:r>
        <w:rPr>
          <w:color w:val="000000"/>
        </w:rPr>
        <w:t xml:space="preserve">Some applications of </w:t>
      </w:r>
      <w:proofErr w:type="spellStart"/>
      <w:r>
        <w:rPr>
          <w:color w:val="000000"/>
        </w:rPr>
        <w:t>Novolac</w:t>
      </w:r>
      <w:proofErr w:type="spellEnd"/>
      <w:r>
        <w:rPr>
          <w:color w:val="000000"/>
        </w:rPr>
        <w:t xml:space="preserve"> vinyl ester resin includes heat shields, resistance coatings, parts for flue gas desulfurization, chimney liners, and other structural composite components where high heat resistance is required. The Brominated vinyl ester resins are flame retardant and provide corrosion resistance from a wide variety of acidic and alkaline environments. </w:t>
      </w:r>
    </w:p>
    <w:p w14:paraId="132F808B" w14:textId="7F38FE1A" w:rsidR="00CF60F6" w:rsidRDefault="00CF60F6" w:rsidP="00CF60F6">
      <w:pPr>
        <w:pStyle w:val="BodyText"/>
        <w:spacing w:before="162" w:line="360" w:lineRule="auto"/>
        <w:ind w:right="90"/>
        <w:jc w:val="both"/>
        <w:rPr>
          <w:color w:val="000000"/>
        </w:rPr>
      </w:pPr>
      <w:proofErr w:type="spellStart"/>
      <w:r>
        <w:rPr>
          <w:color w:val="000000"/>
        </w:rPr>
        <w:t>Novolac</w:t>
      </w:r>
      <w:proofErr w:type="spellEnd"/>
      <w:r>
        <w:rPr>
          <w:color w:val="000000"/>
        </w:rPr>
        <w:t xml:space="preserve"> based vinyl ester resin, despite possessing better properties than Bisphenol A vinyl ester resin, holds less share than Bisphenol A as the technology to manufacture is quite complex, expensive, requires infrastructure, raw materials, &amp; above all expertise. Others include urethane and elastomer modified vinyl ester resins which are modified with many unique features, providing exceptional characteristics. The elastomer modified may also be used as a primer on carbon steel, high density PVC foam and other dissimilar substrates.</w:t>
      </w:r>
    </w:p>
    <w:p w14:paraId="20630101" w14:textId="3D1B6EB7" w:rsidR="00CF60F6" w:rsidRDefault="00CF60F6" w:rsidP="00CF60F6">
      <w:pPr>
        <w:spacing w:line="360" w:lineRule="auto"/>
        <w:jc w:val="both"/>
        <w:rPr>
          <w:rFonts w:ascii="Verdana" w:hAnsi="Verdana" w:cs="Arial"/>
          <w:b/>
          <w:bCs/>
          <w:sz w:val="20"/>
          <w:szCs w:val="20"/>
        </w:rPr>
      </w:pPr>
    </w:p>
    <w:p w14:paraId="607343F6" w14:textId="77777777" w:rsidR="007922EB" w:rsidRDefault="007922EB" w:rsidP="00CF60F6">
      <w:pPr>
        <w:spacing w:line="360" w:lineRule="auto"/>
        <w:jc w:val="both"/>
        <w:rPr>
          <w:rFonts w:ascii="Verdana" w:hAnsi="Verdana" w:cs="Arial"/>
          <w:b/>
          <w:bCs/>
          <w:sz w:val="20"/>
          <w:szCs w:val="20"/>
        </w:rPr>
      </w:pPr>
    </w:p>
    <w:p w14:paraId="112A5929"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Production Route for producing Bisphenol </w:t>
      </w:r>
      <w:proofErr w:type="gramStart"/>
      <w:r w:rsidRPr="00CF60F6">
        <w:rPr>
          <w:rFonts w:ascii="Arial" w:hAnsi="Arial" w:cs="Arial"/>
          <w:b/>
          <w:bCs/>
          <w:sz w:val="24"/>
          <w:szCs w:val="24"/>
        </w:rPr>
        <w:t>A</w:t>
      </w:r>
      <w:proofErr w:type="gramEnd"/>
      <w:r w:rsidRPr="00CF60F6">
        <w:rPr>
          <w:rFonts w:ascii="Arial" w:hAnsi="Arial" w:cs="Arial"/>
          <w:b/>
          <w:bCs/>
          <w:sz w:val="24"/>
          <w:szCs w:val="24"/>
        </w:rPr>
        <w:t xml:space="preserve"> Based Vinyl Ester Resin: </w:t>
      </w:r>
    </w:p>
    <w:p w14:paraId="1385E43F" w14:textId="303BDF09" w:rsidR="00F56843" w:rsidRDefault="00F56843" w:rsidP="00F56843">
      <w:pPr>
        <w:spacing w:line="360" w:lineRule="auto"/>
        <w:jc w:val="both"/>
        <w:rPr>
          <w:rFonts w:ascii="Arial" w:hAnsi="Arial" w:cs="Arial"/>
          <w:sz w:val="24"/>
          <w:szCs w:val="24"/>
        </w:rPr>
      </w:pPr>
      <w:r>
        <w:rPr>
          <w:rFonts w:ascii="Arial" w:hAnsi="Arial" w:cs="Arial"/>
          <w:sz w:val="24"/>
          <w:szCs w:val="24"/>
        </w:rPr>
        <w:t>Firstly, Epoxy resin and Bisphenol</w:t>
      </w:r>
      <w:r w:rsidR="001F31CB">
        <w:rPr>
          <w:rFonts w:ascii="Arial" w:hAnsi="Arial" w:cs="Arial"/>
          <w:sz w:val="24"/>
          <w:szCs w:val="24"/>
        </w:rPr>
        <w:t xml:space="preserve"> A </w:t>
      </w:r>
      <w:r>
        <w:rPr>
          <w:rFonts w:ascii="Arial" w:hAnsi="Arial" w:cs="Arial"/>
          <w:sz w:val="24"/>
          <w:szCs w:val="24"/>
        </w:rPr>
        <w:t>are added to the reactor and heated to the temperature of 170</w:t>
      </w:r>
      <w:r w:rsidR="00CB66D6" w:rsidRPr="00CB66D6">
        <w:rPr>
          <w:rFonts w:ascii="Arial" w:hAnsi="Arial" w:cs="Arial"/>
          <w:sz w:val="24"/>
          <w:szCs w:val="24"/>
          <w:vertAlign w:val="superscript"/>
        </w:rPr>
        <w:t>°</w:t>
      </w:r>
      <w:r>
        <w:rPr>
          <w:rFonts w:ascii="Arial" w:hAnsi="Arial" w:cs="Arial"/>
          <w:sz w:val="24"/>
          <w:szCs w:val="24"/>
        </w:rPr>
        <w:t>C and that temperature should be maintained for a period of 2-4 hours. Secondly, Epoxy equivalent weight is measured and after an optimum value has been achieved then it is allowed to cool down to 100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and then finally to 80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Solid resins from the reactor is then discharged into </w:t>
      </w:r>
      <w:r w:rsidR="000C07D2">
        <w:rPr>
          <w:rFonts w:ascii="Arial" w:hAnsi="Arial" w:cs="Arial"/>
          <w:sz w:val="24"/>
          <w:szCs w:val="24"/>
        </w:rPr>
        <w:t>blender</w:t>
      </w:r>
      <w:r>
        <w:rPr>
          <w:rFonts w:ascii="Arial" w:hAnsi="Arial" w:cs="Arial"/>
          <w:sz w:val="24"/>
          <w:szCs w:val="24"/>
        </w:rPr>
        <w:t xml:space="preserve"> containing blender and the temperature of the discharge resin should not rise above 70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To limit the temperature to the required limit water needs to be circulated around the blender. Finally, viscosity, gel time etc testing are to be done and should be adjusted accordingly. </w:t>
      </w:r>
    </w:p>
    <w:tbl>
      <w:tblPr>
        <w:tblpPr w:leftFromText="180" w:rightFromText="180" w:vertAnchor="text" w:horzAnchor="margin" w:tblpXSpec="center" w:tblpY="736"/>
        <w:tblW w:w="10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4"/>
        <w:gridCol w:w="2524"/>
        <w:gridCol w:w="2524"/>
        <w:gridCol w:w="2524"/>
      </w:tblGrid>
      <w:tr w:rsidR="00CF60F6" w:rsidRPr="00CF60F6" w14:paraId="2A53D9FC" w14:textId="77777777" w:rsidTr="00CF60F6">
        <w:trPr>
          <w:trHeight w:val="287"/>
        </w:trPr>
        <w:tc>
          <w:tcPr>
            <w:tcW w:w="2524" w:type="dxa"/>
            <w:shd w:val="clear" w:color="auto" w:fill="A8D08D" w:themeFill="accent6" w:themeFillTint="99"/>
          </w:tcPr>
          <w:p w14:paraId="61D8C89B" w14:textId="77777777" w:rsidR="00CF60F6" w:rsidRPr="00CF60F6" w:rsidRDefault="00CF60F6" w:rsidP="00BF252C">
            <w:pPr>
              <w:pStyle w:val="TableParagraph"/>
              <w:spacing w:line="272" w:lineRule="exact"/>
              <w:ind w:left="74" w:right="57"/>
              <w:rPr>
                <w:b/>
                <w:color w:val="FFFFFF" w:themeColor="background1"/>
                <w:sz w:val="20"/>
                <w:szCs w:val="20"/>
              </w:rPr>
            </w:pPr>
            <w:r w:rsidRPr="00CF60F6">
              <w:rPr>
                <w:b/>
                <w:color w:val="FFFFFF" w:themeColor="background1"/>
                <w:sz w:val="20"/>
                <w:szCs w:val="20"/>
              </w:rPr>
              <w:t>INPUT</w:t>
            </w:r>
          </w:p>
        </w:tc>
        <w:tc>
          <w:tcPr>
            <w:tcW w:w="2524" w:type="dxa"/>
            <w:shd w:val="clear" w:color="auto" w:fill="A8D08D" w:themeFill="accent6" w:themeFillTint="99"/>
          </w:tcPr>
          <w:p w14:paraId="5494C2AA" w14:textId="5AADFA8E" w:rsidR="00CF60F6" w:rsidRPr="00CF60F6" w:rsidRDefault="000D7441" w:rsidP="00BF252C">
            <w:pPr>
              <w:pStyle w:val="TableParagraph"/>
              <w:spacing w:line="272" w:lineRule="exact"/>
              <w:ind w:left="52" w:right="74"/>
              <w:rPr>
                <w:b/>
                <w:color w:val="FFFFFF" w:themeColor="background1"/>
                <w:sz w:val="20"/>
                <w:szCs w:val="20"/>
              </w:rPr>
            </w:pPr>
            <w:r>
              <w:rPr>
                <w:b/>
                <w:color w:val="FFFFFF" w:themeColor="background1"/>
                <w:w w:val="95"/>
                <w:sz w:val="20"/>
                <w:szCs w:val="20"/>
              </w:rPr>
              <w:t>‘</w:t>
            </w:r>
            <w:r w:rsidR="00CF60F6" w:rsidRPr="00CF60F6">
              <w:rPr>
                <w:b/>
                <w:color w:val="FFFFFF" w:themeColor="background1"/>
                <w:w w:val="95"/>
                <w:sz w:val="20"/>
                <w:szCs w:val="20"/>
              </w:rPr>
              <w:t>QUANTITY (MT/MT)</w:t>
            </w:r>
          </w:p>
        </w:tc>
        <w:tc>
          <w:tcPr>
            <w:tcW w:w="2524" w:type="dxa"/>
            <w:shd w:val="clear" w:color="auto" w:fill="A8D08D" w:themeFill="accent6" w:themeFillTint="99"/>
          </w:tcPr>
          <w:p w14:paraId="69FCE439" w14:textId="77777777" w:rsidR="00CF60F6" w:rsidRPr="00CF60F6" w:rsidRDefault="00CF60F6" w:rsidP="00BF252C">
            <w:pPr>
              <w:pStyle w:val="TableParagraph"/>
              <w:spacing w:line="272" w:lineRule="exact"/>
              <w:ind w:left="74" w:right="65"/>
              <w:rPr>
                <w:b/>
                <w:color w:val="FFFFFF" w:themeColor="background1"/>
                <w:sz w:val="20"/>
                <w:szCs w:val="20"/>
              </w:rPr>
            </w:pPr>
            <w:r w:rsidRPr="00CF60F6">
              <w:rPr>
                <w:b/>
                <w:color w:val="FFFFFF" w:themeColor="background1"/>
                <w:w w:val="95"/>
                <w:sz w:val="20"/>
                <w:szCs w:val="20"/>
              </w:rPr>
              <w:t>OUTPUT</w:t>
            </w:r>
          </w:p>
        </w:tc>
        <w:tc>
          <w:tcPr>
            <w:tcW w:w="2524" w:type="dxa"/>
            <w:shd w:val="clear" w:color="auto" w:fill="A8D08D" w:themeFill="accent6" w:themeFillTint="99"/>
          </w:tcPr>
          <w:p w14:paraId="25CC5133" w14:textId="77777777" w:rsidR="00CF60F6" w:rsidRPr="00CF60F6" w:rsidRDefault="00CF60F6" w:rsidP="00BF252C">
            <w:pPr>
              <w:pStyle w:val="TableParagraph"/>
              <w:spacing w:line="272" w:lineRule="exact"/>
              <w:ind w:left="44" w:right="74"/>
              <w:rPr>
                <w:b/>
                <w:color w:val="FFFFFF" w:themeColor="background1"/>
                <w:sz w:val="20"/>
                <w:szCs w:val="20"/>
              </w:rPr>
            </w:pPr>
            <w:r w:rsidRPr="00CF60F6">
              <w:rPr>
                <w:b/>
                <w:color w:val="FFFFFF" w:themeColor="background1"/>
                <w:w w:val="95"/>
                <w:sz w:val="20"/>
                <w:szCs w:val="20"/>
              </w:rPr>
              <w:t>QUANTITY (MT/MT)</w:t>
            </w:r>
          </w:p>
        </w:tc>
      </w:tr>
      <w:tr w:rsidR="00CF60F6" w:rsidRPr="00CF60F6" w14:paraId="5763AAA0" w14:textId="77777777" w:rsidTr="00CF60F6">
        <w:trPr>
          <w:trHeight w:val="291"/>
        </w:trPr>
        <w:tc>
          <w:tcPr>
            <w:tcW w:w="2524" w:type="dxa"/>
          </w:tcPr>
          <w:p w14:paraId="6DDE64D2" w14:textId="77777777" w:rsidR="00CF60F6" w:rsidRPr="00CF60F6" w:rsidRDefault="00CF60F6" w:rsidP="00BF252C">
            <w:pPr>
              <w:pStyle w:val="TableParagraph"/>
              <w:ind w:left="74" w:right="64"/>
              <w:rPr>
                <w:sz w:val="20"/>
                <w:szCs w:val="20"/>
              </w:rPr>
            </w:pPr>
            <w:r w:rsidRPr="00CF60F6">
              <w:rPr>
                <w:sz w:val="20"/>
                <w:szCs w:val="20"/>
              </w:rPr>
              <w:t>Epoxy Resin</w:t>
            </w:r>
          </w:p>
        </w:tc>
        <w:tc>
          <w:tcPr>
            <w:tcW w:w="2524" w:type="dxa"/>
          </w:tcPr>
          <w:p w14:paraId="07CEC90C" w14:textId="77777777" w:rsidR="00CF60F6" w:rsidRPr="00CF60F6" w:rsidRDefault="00CF60F6" w:rsidP="00BF252C">
            <w:pPr>
              <w:pStyle w:val="TableParagraph"/>
              <w:ind w:left="74" w:right="63"/>
              <w:rPr>
                <w:sz w:val="20"/>
                <w:szCs w:val="20"/>
              </w:rPr>
            </w:pPr>
            <w:r w:rsidRPr="00CF60F6">
              <w:rPr>
                <w:sz w:val="20"/>
                <w:szCs w:val="20"/>
              </w:rPr>
              <w:t>0.30</w:t>
            </w:r>
          </w:p>
        </w:tc>
        <w:tc>
          <w:tcPr>
            <w:tcW w:w="2524" w:type="dxa"/>
          </w:tcPr>
          <w:p w14:paraId="23039579" w14:textId="77777777" w:rsidR="00CF60F6" w:rsidRPr="00CF60F6" w:rsidRDefault="00CF60F6" w:rsidP="00BF252C">
            <w:pPr>
              <w:pStyle w:val="TableParagraph"/>
              <w:ind w:left="68" w:right="74"/>
              <w:rPr>
                <w:sz w:val="20"/>
                <w:szCs w:val="20"/>
              </w:rPr>
            </w:pPr>
            <w:r w:rsidRPr="00CF60F6">
              <w:rPr>
                <w:sz w:val="20"/>
                <w:szCs w:val="20"/>
              </w:rPr>
              <w:t>Vinyl Ester Resin</w:t>
            </w:r>
          </w:p>
        </w:tc>
        <w:tc>
          <w:tcPr>
            <w:tcW w:w="2524" w:type="dxa"/>
          </w:tcPr>
          <w:p w14:paraId="5B89FAB4" w14:textId="77777777" w:rsidR="00CF60F6" w:rsidRPr="00CF60F6" w:rsidRDefault="00CF60F6" w:rsidP="00BF252C">
            <w:pPr>
              <w:pStyle w:val="TableParagraph"/>
              <w:ind w:left="74" w:right="66"/>
              <w:rPr>
                <w:sz w:val="20"/>
                <w:szCs w:val="20"/>
              </w:rPr>
            </w:pPr>
            <w:r w:rsidRPr="00CF60F6">
              <w:rPr>
                <w:sz w:val="20"/>
                <w:szCs w:val="20"/>
              </w:rPr>
              <w:t>1.0</w:t>
            </w:r>
          </w:p>
        </w:tc>
      </w:tr>
      <w:tr w:rsidR="00CF60F6" w:rsidRPr="00CF60F6" w14:paraId="17D011E4" w14:textId="77777777" w:rsidTr="00CF60F6">
        <w:trPr>
          <w:trHeight w:val="287"/>
        </w:trPr>
        <w:tc>
          <w:tcPr>
            <w:tcW w:w="2524" w:type="dxa"/>
          </w:tcPr>
          <w:p w14:paraId="259590CC" w14:textId="77777777" w:rsidR="00CF60F6" w:rsidRPr="00CF60F6" w:rsidRDefault="00CF60F6" w:rsidP="00BF252C">
            <w:pPr>
              <w:pStyle w:val="TableParagraph"/>
              <w:spacing w:line="272" w:lineRule="exact"/>
              <w:ind w:left="74" w:right="73"/>
              <w:rPr>
                <w:sz w:val="20"/>
                <w:szCs w:val="20"/>
              </w:rPr>
            </w:pPr>
            <w:r w:rsidRPr="00CF60F6">
              <w:rPr>
                <w:sz w:val="20"/>
                <w:szCs w:val="20"/>
              </w:rPr>
              <w:t>Bisphenol-A</w:t>
            </w:r>
          </w:p>
        </w:tc>
        <w:tc>
          <w:tcPr>
            <w:tcW w:w="2524" w:type="dxa"/>
          </w:tcPr>
          <w:p w14:paraId="75E09F53" w14:textId="77777777" w:rsidR="00CF60F6" w:rsidRPr="00CF60F6" w:rsidRDefault="00CF60F6" w:rsidP="00BF252C">
            <w:pPr>
              <w:pStyle w:val="TableParagraph"/>
              <w:spacing w:line="272" w:lineRule="exact"/>
              <w:ind w:left="74" w:right="63"/>
              <w:rPr>
                <w:sz w:val="20"/>
                <w:szCs w:val="20"/>
              </w:rPr>
            </w:pPr>
            <w:r w:rsidRPr="00CF60F6">
              <w:rPr>
                <w:sz w:val="20"/>
                <w:szCs w:val="20"/>
              </w:rPr>
              <w:t>0.14</w:t>
            </w:r>
          </w:p>
        </w:tc>
        <w:tc>
          <w:tcPr>
            <w:tcW w:w="2524" w:type="dxa"/>
          </w:tcPr>
          <w:p w14:paraId="454D1C5A" w14:textId="77777777" w:rsidR="00CF60F6" w:rsidRPr="00CF60F6" w:rsidRDefault="00CF60F6" w:rsidP="00BF252C">
            <w:pPr>
              <w:pStyle w:val="TableParagraph"/>
              <w:spacing w:line="272" w:lineRule="exact"/>
              <w:ind w:left="72" w:right="74"/>
              <w:rPr>
                <w:sz w:val="20"/>
                <w:szCs w:val="20"/>
              </w:rPr>
            </w:pPr>
            <w:r w:rsidRPr="00CF60F6">
              <w:rPr>
                <w:sz w:val="20"/>
                <w:szCs w:val="20"/>
              </w:rPr>
              <w:t>By Product</w:t>
            </w:r>
          </w:p>
        </w:tc>
        <w:tc>
          <w:tcPr>
            <w:tcW w:w="2524" w:type="dxa"/>
          </w:tcPr>
          <w:p w14:paraId="3A45836F" w14:textId="77777777" w:rsidR="00CF60F6" w:rsidRPr="00CF60F6" w:rsidRDefault="00CF60F6" w:rsidP="00BF252C">
            <w:pPr>
              <w:pStyle w:val="TableParagraph"/>
              <w:spacing w:line="272" w:lineRule="exact"/>
              <w:ind w:left="74" w:right="67"/>
              <w:rPr>
                <w:sz w:val="20"/>
                <w:szCs w:val="20"/>
              </w:rPr>
            </w:pPr>
            <w:r w:rsidRPr="00CF60F6">
              <w:rPr>
                <w:sz w:val="20"/>
                <w:szCs w:val="20"/>
              </w:rPr>
              <w:t>Nil</w:t>
            </w:r>
          </w:p>
        </w:tc>
      </w:tr>
      <w:tr w:rsidR="00CF60F6" w:rsidRPr="00CF60F6" w14:paraId="18D4F95A" w14:textId="77777777" w:rsidTr="00CF60F6">
        <w:trPr>
          <w:trHeight w:val="287"/>
        </w:trPr>
        <w:tc>
          <w:tcPr>
            <w:tcW w:w="2524" w:type="dxa"/>
          </w:tcPr>
          <w:p w14:paraId="244B2621" w14:textId="77777777" w:rsidR="00CF60F6" w:rsidRPr="00CF60F6" w:rsidRDefault="00CF60F6" w:rsidP="00BF252C">
            <w:pPr>
              <w:pStyle w:val="TableParagraph"/>
              <w:spacing w:line="272" w:lineRule="exact"/>
              <w:ind w:left="74" w:right="72"/>
              <w:rPr>
                <w:sz w:val="20"/>
                <w:szCs w:val="20"/>
              </w:rPr>
            </w:pPr>
            <w:r w:rsidRPr="00CF60F6">
              <w:rPr>
                <w:sz w:val="20"/>
                <w:szCs w:val="20"/>
              </w:rPr>
              <w:t>Methacrylic Acid</w:t>
            </w:r>
          </w:p>
        </w:tc>
        <w:tc>
          <w:tcPr>
            <w:tcW w:w="2524" w:type="dxa"/>
          </w:tcPr>
          <w:p w14:paraId="720292B5" w14:textId="77777777" w:rsidR="00CF60F6" w:rsidRPr="00CF60F6" w:rsidRDefault="00CF60F6" w:rsidP="00BF252C">
            <w:pPr>
              <w:pStyle w:val="TableParagraph"/>
              <w:spacing w:line="272" w:lineRule="exact"/>
              <w:ind w:left="74" w:right="63"/>
              <w:rPr>
                <w:sz w:val="20"/>
                <w:szCs w:val="20"/>
              </w:rPr>
            </w:pPr>
            <w:r w:rsidRPr="00CF60F6">
              <w:rPr>
                <w:sz w:val="20"/>
                <w:szCs w:val="20"/>
              </w:rPr>
              <w:t>0.11</w:t>
            </w:r>
          </w:p>
        </w:tc>
        <w:tc>
          <w:tcPr>
            <w:tcW w:w="2524" w:type="dxa"/>
          </w:tcPr>
          <w:p w14:paraId="67C317F9" w14:textId="77777777" w:rsidR="00CF60F6" w:rsidRPr="00CF60F6" w:rsidRDefault="00CF60F6" w:rsidP="00BF252C">
            <w:pPr>
              <w:pStyle w:val="TableParagraph"/>
              <w:spacing w:line="272" w:lineRule="exact"/>
              <w:ind w:left="74" w:right="72"/>
              <w:rPr>
                <w:sz w:val="20"/>
                <w:szCs w:val="20"/>
              </w:rPr>
            </w:pPr>
            <w:r w:rsidRPr="00CF60F6">
              <w:rPr>
                <w:sz w:val="20"/>
                <w:szCs w:val="20"/>
              </w:rPr>
              <w:t>Yield Loss</w:t>
            </w:r>
          </w:p>
        </w:tc>
        <w:tc>
          <w:tcPr>
            <w:tcW w:w="2524" w:type="dxa"/>
          </w:tcPr>
          <w:p w14:paraId="427B8CCA" w14:textId="77777777" w:rsidR="00CF60F6" w:rsidRPr="00CF60F6" w:rsidRDefault="00CF60F6" w:rsidP="00BF252C">
            <w:pPr>
              <w:pStyle w:val="TableParagraph"/>
              <w:spacing w:line="272" w:lineRule="exact"/>
              <w:ind w:left="74" w:right="71"/>
              <w:rPr>
                <w:sz w:val="20"/>
                <w:szCs w:val="20"/>
              </w:rPr>
            </w:pPr>
            <w:r w:rsidRPr="00CF60F6">
              <w:rPr>
                <w:sz w:val="20"/>
                <w:szCs w:val="20"/>
              </w:rPr>
              <w:t>0.00</w:t>
            </w:r>
          </w:p>
        </w:tc>
      </w:tr>
      <w:tr w:rsidR="00CF60F6" w:rsidRPr="00CF60F6" w14:paraId="6AC7DC1C" w14:textId="77777777" w:rsidTr="00CF60F6">
        <w:trPr>
          <w:trHeight w:val="287"/>
        </w:trPr>
        <w:tc>
          <w:tcPr>
            <w:tcW w:w="2524" w:type="dxa"/>
          </w:tcPr>
          <w:p w14:paraId="3D6EAE9D" w14:textId="77777777" w:rsidR="00CF60F6" w:rsidRPr="00CF60F6" w:rsidRDefault="00CF60F6" w:rsidP="00BF252C">
            <w:pPr>
              <w:pStyle w:val="TableParagraph"/>
              <w:spacing w:line="272" w:lineRule="exact"/>
              <w:ind w:left="74" w:right="63"/>
              <w:rPr>
                <w:sz w:val="20"/>
                <w:szCs w:val="20"/>
              </w:rPr>
            </w:pPr>
            <w:r w:rsidRPr="00CF60F6">
              <w:rPr>
                <w:sz w:val="20"/>
                <w:szCs w:val="20"/>
              </w:rPr>
              <w:t>Styrene Monomer</w:t>
            </w:r>
          </w:p>
        </w:tc>
        <w:tc>
          <w:tcPr>
            <w:tcW w:w="2524" w:type="dxa"/>
          </w:tcPr>
          <w:p w14:paraId="5A2D8A5C" w14:textId="60D7237C" w:rsidR="00CF60F6" w:rsidRPr="00CF60F6" w:rsidRDefault="00CF60F6" w:rsidP="00BF252C">
            <w:pPr>
              <w:pStyle w:val="TableParagraph"/>
              <w:spacing w:line="272" w:lineRule="exact"/>
              <w:ind w:left="74" w:right="63"/>
              <w:rPr>
                <w:sz w:val="20"/>
                <w:szCs w:val="20"/>
              </w:rPr>
            </w:pPr>
            <w:r w:rsidRPr="00CF60F6">
              <w:rPr>
                <w:sz w:val="20"/>
                <w:szCs w:val="20"/>
              </w:rPr>
              <w:t>0.4</w:t>
            </w:r>
            <w:r w:rsidR="002A1B7D">
              <w:rPr>
                <w:sz w:val="20"/>
                <w:szCs w:val="20"/>
              </w:rPr>
              <w:t>4</w:t>
            </w:r>
          </w:p>
        </w:tc>
        <w:tc>
          <w:tcPr>
            <w:tcW w:w="2524" w:type="dxa"/>
          </w:tcPr>
          <w:p w14:paraId="2021D6A6" w14:textId="77777777" w:rsidR="00CF60F6" w:rsidRPr="00CF60F6" w:rsidRDefault="00CF60F6" w:rsidP="00BF252C">
            <w:pPr>
              <w:pStyle w:val="TableParagraph"/>
              <w:spacing w:line="272" w:lineRule="exact"/>
              <w:ind w:left="74" w:right="70"/>
              <w:rPr>
                <w:sz w:val="20"/>
                <w:szCs w:val="20"/>
              </w:rPr>
            </w:pPr>
            <w:r w:rsidRPr="00CF60F6">
              <w:rPr>
                <w:w w:val="95"/>
                <w:sz w:val="20"/>
                <w:szCs w:val="20"/>
              </w:rPr>
              <w:t>Gaseous</w:t>
            </w:r>
          </w:p>
        </w:tc>
        <w:tc>
          <w:tcPr>
            <w:tcW w:w="2524" w:type="dxa"/>
          </w:tcPr>
          <w:p w14:paraId="4D344F02" w14:textId="77777777" w:rsidR="00CF60F6" w:rsidRPr="00CF60F6" w:rsidRDefault="00CF60F6" w:rsidP="00BF252C">
            <w:pPr>
              <w:pStyle w:val="TableParagraph"/>
              <w:spacing w:line="272" w:lineRule="exact"/>
              <w:ind w:left="8"/>
              <w:rPr>
                <w:sz w:val="20"/>
                <w:szCs w:val="20"/>
              </w:rPr>
            </w:pPr>
            <w:r w:rsidRPr="00CF60F6">
              <w:rPr>
                <w:w w:val="91"/>
                <w:sz w:val="20"/>
                <w:szCs w:val="20"/>
              </w:rPr>
              <w:t>-</w:t>
            </w:r>
          </w:p>
        </w:tc>
      </w:tr>
      <w:tr w:rsidR="00CF60F6" w:rsidRPr="00CF60F6" w14:paraId="4B49BF10" w14:textId="77777777" w:rsidTr="00CF60F6">
        <w:trPr>
          <w:trHeight w:val="287"/>
        </w:trPr>
        <w:tc>
          <w:tcPr>
            <w:tcW w:w="2524" w:type="dxa"/>
          </w:tcPr>
          <w:p w14:paraId="10541CF4" w14:textId="77777777" w:rsidR="00CF60F6" w:rsidRPr="00CF60F6" w:rsidRDefault="00CF60F6" w:rsidP="00BF252C">
            <w:pPr>
              <w:pStyle w:val="TableParagraph"/>
              <w:spacing w:line="272" w:lineRule="exact"/>
              <w:ind w:left="74" w:right="70"/>
              <w:rPr>
                <w:b/>
                <w:sz w:val="20"/>
                <w:szCs w:val="20"/>
              </w:rPr>
            </w:pPr>
            <w:r w:rsidRPr="00CF60F6">
              <w:rPr>
                <w:b/>
                <w:sz w:val="20"/>
                <w:szCs w:val="20"/>
              </w:rPr>
              <w:t>Total</w:t>
            </w:r>
          </w:p>
        </w:tc>
        <w:tc>
          <w:tcPr>
            <w:tcW w:w="2524" w:type="dxa"/>
          </w:tcPr>
          <w:p w14:paraId="05E77D02" w14:textId="77777777" w:rsidR="00CF60F6" w:rsidRPr="00CF60F6" w:rsidRDefault="00CF60F6" w:rsidP="00BF252C">
            <w:pPr>
              <w:pStyle w:val="TableParagraph"/>
              <w:spacing w:line="272" w:lineRule="exact"/>
              <w:ind w:left="74" w:right="58"/>
              <w:rPr>
                <w:b/>
                <w:sz w:val="20"/>
                <w:szCs w:val="20"/>
              </w:rPr>
            </w:pPr>
            <w:r w:rsidRPr="00CF60F6">
              <w:rPr>
                <w:b/>
                <w:sz w:val="20"/>
                <w:szCs w:val="20"/>
              </w:rPr>
              <w:t>1.00</w:t>
            </w:r>
          </w:p>
        </w:tc>
        <w:tc>
          <w:tcPr>
            <w:tcW w:w="2524" w:type="dxa"/>
          </w:tcPr>
          <w:p w14:paraId="1CB36A54" w14:textId="77777777" w:rsidR="00CF60F6" w:rsidRPr="00CF60F6" w:rsidRDefault="00CF60F6" w:rsidP="00BF252C">
            <w:pPr>
              <w:pStyle w:val="TableParagraph"/>
              <w:spacing w:line="272" w:lineRule="exact"/>
              <w:ind w:left="73" w:right="74"/>
              <w:rPr>
                <w:b/>
                <w:sz w:val="20"/>
                <w:szCs w:val="20"/>
              </w:rPr>
            </w:pPr>
            <w:r w:rsidRPr="00CF60F6">
              <w:rPr>
                <w:b/>
                <w:sz w:val="20"/>
                <w:szCs w:val="20"/>
              </w:rPr>
              <w:t>Total</w:t>
            </w:r>
          </w:p>
        </w:tc>
        <w:tc>
          <w:tcPr>
            <w:tcW w:w="2524" w:type="dxa"/>
          </w:tcPr>
          <w:p w14:paraId="2A02DFA0" w14:textId="77777777" w:rsidR="00CF60F6" w:rsidRPr="00CF60F6" w:rsidRDefault="00CF60F6" w:rsidP="00BF252C">
            <w:pPr>
              <w:pStyle w:val="TableParagraph"/>
              <w:spacing w:line="272" w:lineRule="exact"/>
              <w:ind w:left="74" w:right="66"/>
              <w:rPr>
                <w:b/>
                <w:sz w:val="20"/>
                <w:szCs w:val="20"/>
              </w:rPr>
            </w:pPr>
            <w:r w:rsidRPr="00CF60F6">
              <w:rPr>
                <w:b/>
                <w:sz w:val="20"/>
                <w:szCs w:val="20"/>
              </w:rPr>
              <w:t>1.00</w:t>
            </w:r>
          </w:p>
        </w:tc>
      </w:tr>
    </w:tbl>
    <w:p w14:paraId="67339CA8"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Mass Balance:</w:t>
      </w:r>
    </w:p>
    <w:p w14:paraId="420DBCB0" w14:textId="77777777" w:rsidR="00CF60F6" w:rsidRDefault="00CF60F6" w:rsidP="00CF60F6">
      <w:pPr>
        <w:spacing w:line="360" w:lineRule="auto"/>
        <w:jc w:val="both"/>
        <w:rPr>
          <w:rFonts w:ascii="Arial" w:hAnsi="Arial" w:cs="Arial"/>
          <w:b/>
          <w:bCs/>
        </w:rPr>
      </w:pPr>
    </w:p>
    <w:p w14:paraId="693CD2D9" w14:textId="7B989C90" w:rsidR="006E24DF" w:rsidRPr="00F13BE6" w:rsidRDefault="00CF60F6" w:rsidP="006E24DF">
      <w:pPr>
        <w:spacing w:line="360" w:lineRule="auto"/>
        <w:jc w:val="both"/>
        <w:rPr>
          <w:rFonts w:ascii="Arial" w:hAnsi="Arial" w:cs="Arial"/>
          <w:sz w:val="24"/>
          <w:szCs w:val="24"/>
        </w:rPr>
      </w:pPr>
      <w:r w:rsidRPr="006E24DF">
        <w:rPr>
          <w:rFonts w:ascii="Arial" w:hAnsi="Arial" w:cs="Arial"/>
          <w:b/>
          <w:bCs/>
          <w:sz w:val="24"/>
          <w:szCs w:val="24"/>
        </w:rPr>
        <w:t xml:space="preserve">Production Route </w:t>
      </w:r>
      <w:r w:rsidR="0008641D" w:rsidRPr="006E24DF">
        <w:rPr>
          <w:rFonts w:ascii="Arial" w:hAnsi="Arial" w:cs="Arial"/>
          <w:b/>
          <w:bCs/>
          <w:sz w:val="24"/>
          <w:szCs w:val="24"/>
        </w:rPr>
        <w:t>for</w:t>
      </w:r>
      <w:r w:rsidRPr="006E24DF">
        <w:rPr>
          <w:rFonts w:ascii="Arial" w:hAnsi="Arial" w:cs="Arial"/>
          <w:b/>
          <w:bCs/>
          <w:sz w:val="24"/>
          <w:szCs w:val="24"/>
        </w:rPr>
        <w:t xml:space="preserve"> </w:t>
      </w:r>
      <w:proofErr w:type="spellStart"/>
      <w:r w:rsidRPr="006E24DF">
        <w:rPr>
          <w:rFonts w:ascii="Arial" w:hAnsi="Arial" w:cs="Arial"/>
          <w:b/>
          <w:bCs/>
          <w:sz w:val="24"/>
          <w:szCs w:val="24"/>
        </w:rPr>
        <w:t>Novolac</w:t>
      </w:r>
      <w:proofErr w:type="spellEnd"/>
      <w:r w:rsidRPr="006E24DF">
        <w:rPr>
          <w:rFonts w:ascii="Arial" w:hAnsi="Arial" w:cs="Arial"/>
          <w:b/>
          <w:bCs/>
          <w:sz w:val="24"/>
          <w:szCs w:val="24"/>
        </w:rPr>
        <w:t xml:space="preserve"> Based Vinyl Ester Resin:</w:t>
      </w:r>
      <w:r w:rsidRPr="000D28A4">
        <w:rPr>
          <w:sz w:val="24"/>
          <w:szCs w:val="24"/>
        </w:rPr>
        <w:t xml:space="preserve">  </w:t>
      </w:r>
      <w:r w:rsidR="006E24DF" w:rsidRPr="00F13BE6">
        <w:rPr>
          <w:rFonts w:ascii="Arial" w:hAnsi="Arial" w:cs="Arial"/>
          <w:sz w:val="24"/>
          <w:szCs w:val="24"/>
          <w:shd w:val="clear" w:color="auto" w:fill="FFFFFF"/>
        </w:rPr>
        <w:t xml:space="preserve">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vinyl ester resin is synthesized by reacting 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resin and methacrylic acid (MA) in molar ratio 1:0.9 and in presence of triphenylphosphine as catalyst at 85-90°C. The 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resin was prepared by the reaction of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-type phenolic resin and epichlorohydrin, in basic medium, at 120°C.The</w:t>
      </w:r>
      <w:r w:rsidR="006E24DF" w:rsidRPr="00F13BE6">
        <w:rPr>
          <w:rFonts w:ascii="Arial" w:hAnsi="Arial" w:cs="Arial"/>
          <w:sz w:val="24"/>
          <w:szCs w:val="24"/>
        </w:rPr>
        <w:t xml:space="preserve"> </w:t>
      </w:r>
      <w:r w:rsidR="006E24DF" w:rsidRPr="00F13BE6">
        <w:rPr>
          <w:rFonts w:ascii="Arial" w:hAnsi="Arial" w:cs="Arial"/>
          <w:sz w:val="24"/>
          <w:szCs w:val="24"/>
          <w:shd w:val="clear" w:color="auto" w:fill="FFFFFF"/>
        </w:rPr>
        <w:t xml:space="preserve">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vinyl ester resin is cured by using the mixture of resin, benzoyl peroxide, and styrene at 120°C. The resin was found to be cured in 60min at 120°C.</w:t>
      </w:r>
    </w:p>
    <w:p w14:paraId="7C87F7D3" w14:textId="5D71B542" w:rsidR="006E24DF" w:rsidRDefault="006E24DF" w:rsidP="00F56843">
      <w:pPr>
        <w:pStyle w:val="ListParagraph"/>
        <w:spacing w:before="97" w:line="360" w:lineRule="auto"/>
        <w:ind w:left="0" w:hanging="732"/>
        <w:jc w:val="both"/>
        <w:rPr>
          <w:sz w:val="24"/>
          <w:szCs w:val="24"/>
        </w:rPr>
      </w:pPr>
    </w:p>
    <w:p w14:paraId="4D86AA1D" w14:textId="28BB4948" w:rsidR="00F56843" w:rsidRDefault="006E24DF" w:rsidP="00A530E2">
      <w:pPr>
        <w:pStyle w:val="ListParagraph"/>
        <w:spacing w:before="97" w:line="360" w:lineRule="auto"/>
        <w:ind w:left="0" w:hanging="732"/>
        <w:jc w:val="center"/>
        <w:rPr>
          <w:sz w:val="24"/>
          <w:szCs w:val="24"/>
        </w:rPr>
      </w:pPr>
      <w:r>
        <w:rPr>
          <w:noProof/>
        </w:rPr>
        <w:lastRenderedPageBreak/>
        <w:drawing>
          <wp:inline distT="0" distB="0" distL="0" distR="0" wp14:anchorId="6D87C6EC" wp14:editId="1BBDCFA3">
            <wp:extent cx="5688419" cy="2996258"/>
            <wp:effectExtent l="0" t="0" r="7620" b="0"/>
            <wp:docPr id="2128" name="Picture 21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17"/>
                    <a:srcRect l="55839" t="37537" r="7268" b="20195"/>
                    <a:stretch/>
                  </pic:blipFill>
                  <pic:spPr bwMode="auto">
                    <a:xfrm>
                      <a:off x="0" y="0"/>
                      <a:ext cx="5763061" cy="3035574"/>
                    </a:xfrm>
                    <a:prstGeom prst="rect">
                      <a:avLst/>
                    </a:prstGeom>
                    <a:ln>
                      <a:noFill/>
                    </a:ln>
                    <a:extLst>
                      <a:ext uri="{53640926-AAD7-44D8-BBD7-CCE9431645EC}">
                        <a14:shadowObscured xmlns:a14="http://schemas.microsoft.com/office/drawing/2010/main"/>
                      </a:ext>
                    </a:extLst>
                  </pic:spPr>
                </pic:pic>
              </a:graphicData>
            </a:graphic>
          </wp:inline>
        </w:drawing>
      </w:r>
    </w:p>
    <w:p w14:paraId="0D0DD0A5" w14:textId="7C963A8E" w:rsidR="00CF60F6" w:rsidRDefault="00CF60F6" w:rsidP="00CF60F6">
      <w:pPr>
        <w:pStyle w:val="ListParagraph"/>
        <w:spacing w:before="97" w:line="360" w:lineRule="auto"/>
        <w:ind w:left="0" w:right="-330" w:hanging="732"/>
        <w:jc w:val="both"/>
        <w:rPr>
          <w:sz w:val="24"/>
          <w:szCs w:val="24"/>
        </w:rPr>
      </w:pPr>
    </w:p>
    <w:p w14:paraId="6609FC84"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Mass Balance: </w:t>
      </w:r>
    </w:p>
    <w:tbl>
      <w:tblPr>
        <w:tblW w:w="10174" w:type="dxa"/>
        <w:tblLook w:val="04A0" w:firstRow="1" w:lastRow="0" w:firstColumn="1" w:lastColumn="0" w:noHBand="0" w:noVBand="1"/>
      </w:tblPr>
      <w:tblGrid>
        <w:gridCol w:w="2966"/>
        <w:gridCol w:w="2202"/>
        <w:gridCol w:w="2665"/>
        <w:gridCol w:w="2341"/>
      </w:tblGrid>
      <w:tr w:rsidR="00BE331C" w:rsidRPr="00BE331C" w14:paraId="1F3C61D9" w14:textId="77777777" w:rsidTr="00BE331C">
        <w:trPr>
          <w:trHeight w:val="300"/>
        </w:trPr>
        <w:tc>
          <w:tcPr>
            <w:tcW w:w="2966" w:type="dxa"/>
            <w:tcBorders>
              <w:top w:val="single" w:sz="8" w:space="0" w:color="000000"/>
              <w:left w:val="single" w:sz="8" w:space="0" w:color="000000"/>
              <w:bottom w:val="single" w:sz="8" w:space="0" w:color="000000"/>
              <w:right w:val="single" w:sz="8" w:space="0" w:color="000000"/>
            </w:tcBorders>
            <w:shd w:val="clear" w:color="000000" w:fill="A8D08D"/>
            <w:vAlign w:val="center"/>
            <w:hideMark/>
          </w:tcPr>
          <w:p w14:paraId="65357B7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INPUT</w:t>
            </w:r>
          </w:p>
        </w:tc>
        <w:tc>
          <w:tcPr>
            <w:tcW w:w="2202" w:type="dxa"/>
            <w:tcBorders>
              <w:top w:val="single" w:sz="8" w:space="0" w:color="000000"/>
              <w:left w:val="nil"/>
              <w:bottom w:val="single" w:sz="8" w:space="0" w:color="000000"/>
              <w:right w:val="single" w:sz="8" w:space="0" w:color="000000"/>
            </w:tcBorders>
            <w:shd w:val="clear" w:color="000000" w:fill="A8D08D"/>
            <w:vAlign w:val="center"/>
            <w:hideMark/>
          </w:tcPr>
          <w:p w14:paraId="4FCF3EB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c>
          <w:tcPr>
            <w:tcW w:w="2665" w:type="dxa"/>
            <w:tcBorders>
              <w:top w:val="single" w:sz="8" w:space="0" w:color="000000"/>
              <w:left w:val="nil"/>
              <w:bottom w:val="single" w:sz="8" w:space="0" w:color="000000"/>
              <w:right w:val="single" w:sz="8" w:space="0" w:color="000000"/>
            </w:tcBorders>
            <w:shd w:val="clear" w:color="000000" w:fill="A8D08D"/>
            <w:vAlign w:val="center"/>
            <w:hideMark/>
          </w:tcPr>
          <w:p w14:paraId="5CA5667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OUTPUT</w:t>
            </w:r>
          </w:p>
        </w:tc>
        <w:tc>
          <w:tcPr>
            <w:tcW w:w="2341" w:type="dxa"/>
            <w:tcBorders>
              <w:top w:val="single" w:sz="8" w:space="0" w:color="000000"/>
              <w:left w:val="nil"/>
              <w:bottom w:val="single" w:sz="8" w:space="0" w:color="000000"/>
              <w:right w:val="single" w:sz="8" w:space="0" w:color="000000"/>
            </w:tcBorders>
            <w:shd w:val="clear" w:color="000000" w:fill="A8D08D"/>
            <w:vAlign w:val="center"/>
            <w:hideMark/>
          </w:tcPr>
          <w:p w14:paraId="5059C737"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r>
      <w:tr w:rsidR="00BE331C" w:rsidRPr="00BE331C" w14:paraId="706043A2"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6A8285A4"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Epoxy Resin (</w:t>
            </w:r>
            <w:proofErr w:type="spellStart"/>
            <w:r w:rsidRPr="00BE331C">
              <w:rPr>
                <w:rFonts w:ascii="Arial" w:eastAsia="Times New Roman" w:hAnsi="Arial" w:cs="Arial"/>
                <w:sz w:val="20"/>
                <w:szCs w:val="20"/>
                <w:lang w:eastAsia="en-IN"/>
              </w:rPr>
              <w:t>Novalac</w:t>
            </w:r>
            <w:proofErr w:type="spellEnd"/>
            <w:r w:rsidRPr="00BE331C">
              <w:rPr>
                <w:rFonts w:ascii="Arial" w:eastAsia="Times New Roman" w:hAnsi="Arial" w:cs="Arial"/>
                <w:sz w:val="20"/>
                <w:szCs w:val="20"/>
                <w:lang w:eastAsia="en-IN"/>
              </w:rPr>
              <w:t xml:space="preserve"> Based)</w:t>
            </w:r>
          </w:p>
        </w:tc>
        <w:tc>
          <w:tcPr>
            <w:tcW w:w="2202" w:type="dxa"/>
            <w:tcBorders>
              <w:top w:val="nil"/>
              <w:left w:val="nil"/>
              <w:bottom w:val="single" w:sz="8" w:space="0" w:color="000000"/>
              <w:right w:val="single" w:sz="8" w:space="0" w:color="000000"/>
            </w:tcBorders>
            <w:shd w:val="clear" w:color="auto" w:fill="auto"/>
            <w:vAlign w:val="center"/>
            <w:hideMark/>
          </w:tcPr>
          <w:p w14:paraId="2C4DCD2E"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w:t>
            </w:r>
          </w:p>
        </w:tc>
        <w:tc>
          <w:tcPr>
            <w:tcW w:w="2665" w:type="dxa"/>
            <w:tcBorders>
              <w:top w:val="nil"/>
              <w:left w:val="nil"/>
              <w:bottom w:val="single" w:sz="8" w:space="0" w:color="000000"/>
              <w:right w:val="single" w:sz="8" w:space="0" w:color="000000"/>
            </w:tcBorders>
            <w:shd w:val="clear" w:color="auto" w:fill="auto"/>
            <w:vAlign w:val="center"/>
            <w:hideMark/>
          </w:tcPr>
          <w:p w14:paraId="3FC5271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Vinyl Ester Resin</w:t>
            </w:r>
          </w:p>
        </w:tc>
        <w:tc>
          <w:tcPr>
            <w:tcW w:w="2341" w:type="dxa"/>
            <w:tcBorders>
              <w:top w:val="nil"/>
              <w:left w:val="nil"/>
              <w:bottom w:val="single" w:sz="8" w:space="0" w:color="000000"/>
              <w:right w:val="single" w:sz="8" w:space="0" w:color="000000"/>
            </w:tcBorders>
            <w:shd w:val="clear" w:color="auto" w:fill="auto"/>
            <w:vAlign w:val="center"/>
            <w:hideMark/>
          </w:tcPr>
          <w:p w14:paraId="09788A5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1</w:t>
            </w:r>
          </w:p>
        </w:tc>
      </w:tr>
      <w:tr w:rsidR="00BE331C" w:rsidRPr="00BE331C" w14:paraId="4B49A3E4" w14:textId="77777777" w:rsidTr="00BE331C">
        <w:trPr>
          <w:trHeight w:val="180"/>
        </w:trPr>
        <w:tc>
          <w:tcPr>
            <w:tcW w:w="2966" w:type="dxa"/>
            <w:tcBorders>
              <w:top w:val="nil"/>
              <w:left w:val="single" w:sz="8" w:space="0" w:color="000000"/>
              <w:bottom w:val="nil"/>
              <w:right w:val="single" w:sz="8" w:space="0" w:color="000000"/>
            </w:tcBorders>
            <w:shd w:val="clear" w:color="auto" w:fill="auto"/>
            <w:vAlign w:val="center"/>
            <w:hideMark/>
          </w:tcPr>
          <w:p w14:paraId="380F8CB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Methacrylic Acid</w:t>
            </w:r>
          </w:p>
        </w:tc>
        <w:tc>
          <w:tcPr>
            <w:tcW w:w="2202" w:type="dxa"/>
            <w:tcBorders>
              <w:top w:val="nil"/>
              <w:left w:val="nil"/>
              <w:bottom w:val="single" w:sz="8" w:space="0" w:color="000000"/>
              <w:right w:val="single" w:sz="8" w:space="0" w:color="000000"/>
            </w:tcBorders>
            <w:shd w:val="clear" w:color="auto" w:fill="auto"/>
            <w:vAlign w:val="center"/>
            <w:hideMark/>
          </w:tcPr>
          <w:p w14:paraId="47974EA2"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0.12</w:t>
            </w:r>
          </w:p>
        </w:tc>
        <w:tc>
          <w:tcPr>
            <w:tcW w:w="2665" w:type="dxa"/>
            <w:tcBorders>
              <w:top w:val="nil"/>
              <w:left w:val="nil"/>
              <w:bottom w:val="single" w:sz="8" w:space="0" w:color="000000"/>
              <w:right w:val="single" w:sz="8" w:space="0" w:color="000000"/>
            </w:tcBorders>
            <w:shd w:val="clear" w:color="auto" w:fill="auto"/>
            <w:vAlign w:val="center"/>
            <w:hideMark/>
          </w:tcPr>
          <w:p w14:paraId="12B06F2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By Product</w:t>
            </w:r>
          </w:p>
        </w:tc>
        <w:tc>
          <w:tcPr>
            <w:tcW w:w="2341" w:type="dxa"/>
            <w:tcBorders>
              <w:top w:val="nil"/>
              <w:left w:val="nil"/>
              <w:bottom w:val="single" w:sz="8" w:space="0" w:color="000000"/>
              <w:right w:val="single" w:sz="8" w:space="0" w:color="000000"/>
            </w:tcBorders>
            <w:shd w:val="clear" w:color="auto" w:fill="auto"/>
            <w:vAlign w:val="center"/>
            <w:hideMark/>
          </w:tcPr>
          <w:p w14:paraId="15A3E30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Nil</w:t>
            </w:r>
          </w:p>
        </w:tc>
      </w:tr>
      <w:tr w:rsidR="00BE331C" w:rsidRPr="00BE331C" w14:paraId="6B5B4FB1" w14:textId="77777777" w:rsidTr="00BE331C">
        <w:trPr>
          <w:trHeight w:val="360"/>
        </w:trPr>
        <w:tc>
          <w:tcPr>
            <w:tcW w:w="2966"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321309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Triphenylphosphine/ Triethyl amine</w:t>
            </w:r>
          </w:p>
        </w:tc>
        <w:tc>
          <w:tcPr>
            <w:tcW w:w="2202" w:type="dxa"/>
            <w:tcBorders>
              <w:top w:val="nil"/>
              <w:left w:val="nil"/>
              <w:bottom w:val="single" w:sz="8" w:space="0" w:color="000000"/>
              <w:right w:val="single" w:sz="8" w:space="0" w:color="000000"/>
            </w:tcBorders>
            <w:shd w:val="clear" w:color="auto" w:fill="auto"/>
            <w:vAlign w:val="center"/>
            <w:hideMark/>
          </w:tcPr>
          <w:p w14:paraId="0B5173F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0.01</w:t>
            </w:r>
          </w:p>
        </w:tc>
        <w:tc>
          <w:tcPr>
            <w:tcW w:w="2665" w:type="dxa"/>
            <w:tcBorders>
              <w:top w:val="nil"/>
              <w:left w:val="nil"/>
              <w:bottom w:val="single" w:sz="8" w:space="0" w:color="000000"/>
              <w:right w:val="single" w:sz="8" w:space="0" w:color="000000"/>
            </w:tcBorders>
            <w:shd w:val="clear" w:color="auto" w:fill="auto"/>
            <w:vAlign w:val="center"/>
            <w:hideMark/>
          </w:tcPr>
          <w:p w14:paraId="4ED96D5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Yield Loss</w:t>
            </w:r>
          </w:p>
        </w:tc>
        <w:tc>
          <w:tcPr>
            <w:tcW w:w="2341" w:type="dxa"/>
            <w:tcBorders>
              <w:top w:val="nil"/>
              <w:left w:val="nil"/>
              <w:bottom w:val="single" w:sz="8" w:space="0" w:color="000000"/>
              <w:right w:val="single" w:sz="8" w:space="0" w:color="000000"/>
            </w:tcBorders>
            <w:shd w:val="clear" w:color="auto" w:fill="auto"/>
            <w:vAlign w:val="center"/>
            <w:hideMark/>
          </w:tcPr>
          <w:p w14:paraId="06439FE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7FEB28F4"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290D1829"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 xml:space="preserve">Maleic Anhydride (as </w:t>
            </w:r>
            <w:proofErr w:type="spellStart"/>
            <w:r w:rsidRPr="00BE331C">
              <w:rPr>
                <w:rFonts w:ascii="Arial" w:eastAsia="Times New Roman" w:hAnsi="Arial" w:cs="Arial"/>
                <w:sz w:val="20"/>
                <w:szCs w:val="20"/>
                <w:lang w:eastAsia="en-IN"/>
              </w:rPr>
              <w:t>Stabalizer</w:t>
            </w:r>
            <w:proofErr w:type="spellEnd"/>
            <w:r w:rsidRPr="00BE331C">
              <w:rPr>
                <w:rFonts w:ascii="Arial" w:eastAsia="Times New Roman" w:hAnsi="Arial" w:cs="Arial"/>
                <w:sz w:val="20"/>
                <w:szCs w:val="20"/>
                <w:lang w:eastAsia="en-IN"/>
              </w:rPr>
              <w:t>)</w:t>
            </w:r>
          </w:p>
        </w:tc>
        <w:tc>
          <w:tcPr>
            <w:tcW w:w="2202" w:type="dxa"/>
            <w:tcBorders>
              <w:top w:val="nil"/>
              <w:left w:val="nil"/>
              <w:bottom w:val="single" w:sz="8" w:space="0" w:color="000000"/>
              <w:right w:val="single" w:sz="8" w:space="0" w:color="000000"/>
            </w:tcBorders>
            <w:shd w:val="clear" w:color="auto" w:fill="auto"/>
            <w:vAlign w:val="center"/>
            <w:hideMark/>
          </w:tcPr>
          <w:p w14:paraId="7664B53B"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0.03</w:t>
            </w:r>
          </w:p>
        </w:tc>
        <w:tc>
          <w:tcPr>
            <w:tcW w:w="2665" w:type="dxa"/>
            <w:tcBorders>
              <w:top w:val="nil"/>
              <w:left w:val="nil"/>
              <w:bottom w:val="single" w:sz="8" w:space="0" w:color="000000"/>
              <w:right w:val="single" w:sz="8" w:space="0" w:color="000000"/>
            </w:tcBorders>
            <w:shd w:val="clear" w:color="auto" w:fill="auto"/>
            <w:vAlign w:val="center"/>
            <w:hideMark/>
          </w:tcPr>
          <w:p w14:paraId="10899E8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Gaseous</w:t>
            </w:r>
          </w:p>
        </w:tc>
        <w:tc>
          <w:tcPr>
            <w:tcW w:w="2341" w:type="dxa"/>
            <w:tcBorders>
              <w:top w:val="nil"/>
              <w:left w:val="nil"/>
              <w:bottom w:val="single" w:sz="8" w:space="0" w:color="000000"/>
              <w:right w:val="single" w:sz="8" w:space="0" w:color="000000"/>
            </w:tcBorders>
            <w:shd w:val="clear" w:color="auto" w:fill="auto"/>
            <w:vAlign w:val="center"/>
            <w:hideMark/>
          </w:tcPr>
          <w:p w14:paraId="0A948CD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2966971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7B8F2295"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Styrene Monomer</w:t>
            </w:r>
          </w:p>
        </w:tc>
        <w:tc>
          <w:tcPr>
            <w:tcW w:w="2202" w:type="dxa"/>
            <w:tcBorders>
              <w:top w:val="nil"/>
              <w:left w:val="nil"/>
              <w:bottom w:val="single" w:sz="8" w:space="0" w:color="000000"/>
              <w:right w:val="single" w:sz="8" w:space="0" w:color="000000"/>
            </w:tcBorders>
            <w:shd w:val="clear" w:color="auto" w:fill="auto"/>
            <w:vAlign w:val="center"/>
            <w:hideMark/>
          </w:tcPr>
          <w:p w14:paraId="3D2E9767"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0.44</w:t>
            </w:r>
          </w:p>
        </w:tc>
        <w:tc>
          <w:tcPr>
            <w:tcW w:w="2665" w:type="dxa"/>
            <w:tcBorders>
              <w:top w:val="nil"/>
              <w:left w:val="nil"/>
              <w:bottom w:val="single" w:sz="8" w:space="0" w:color="000000"/>
              <w:right w:val="single" w:sz="8" w:space="0" w:color="000000"/>
            </w:tcBorders>
            <w:shd w:val="clear" w:color="auto" w:fill="auto"/>
            <w:vAlign w:val="center"/>
            <w:hideMark/>
          </w:tcPr>
          <w:p w14:paraId="3F732C3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Solid waste</w:t>
            </w:r>
          </w:p>
        </w:tc>
        <w:tc>
          <w:tcPr>
            <w:tcW w:w="2341" w:type="dxa"/>
            <w:tcBorders>
              <w:top w:val="nil"/>
              <w:left w:val="nil"/>
              <w:bottom w:val="single" w:sz="8" w:space="0" w:color="000000"/>
              <w:right w:val="single" w:sz="8" w:space="0" w:color="000000"/>
            </w:tcBorders>
            <w:shd w:val="clear" w:color="auto" w:fill="auto"/>
            <w:vAlign w:val="center"/>
            <w:hideMark/>
          </w:tcPr>
          <w:p w14:paraId="40737BF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5E101EA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5FBFB66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202" w:type="dxa"/>
            <w:tcBorders>
              <w:top w:val="nil"/>
              <w:left w:val="nil"/>
              <w:bottom w:val="single" w:sz="8" w:space="0" w:color="000000"/>
              <w:right w:val="single" w:sz="8" w:space="0" w:color="000000"/>
            </w:tcBorders>
            <w:shd w:val="clear" w:color="auto" w:fill="auto"/>
            <w:vAlign w:val="center"/>
            <w:hideMark/>
          </w:tcPr>
          <w:p w14:paraId="58C4A3B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c>
          <w:tcPr>
            <w:tcW w:w="2665" w:type="dxa"/>
            <w:tcBorders>
              <w:top w:val="nil"/>
              <w:left w:val="nil"/>
              <w:bottom w:val="single" w:sz="8" w:space="0" w:color="000000"/>
              <w:right w:val="single" w:sz="8" w:space="0" w:color="000000"/>
            </w:tcBorders>
            <w:shd w:val="clear" w:color="auto" w:fill="auto"/>
            <w:vAlign w:val="center"/>
            <w:hideMark/>
          </w:tcPr>
          <w:p w14:paraId="0AC8B23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341" w:type="dxa"/>
            <w:tcBorders>
              <w:top w:val="nil"/>
              <w:left w:val="nil"/>
              <w:bottom w:val="single" w:sz="8" w:space="0" w:color="000000"/>
              <w:right w:val="single" w:sz="8" w:space="0" w:color="000000"/>
            </w:tcBorders>
            <w:shd w:val="clear" w:color="auto" w:fill="auto"/>
            <w:vAlign w:val="center"/>
            <w:hideMark/>
          </w:tcPr>
          <w:p w14:paraId="5068C310"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r>
    </w:tbl>
    <w:p w14:paraId="02EB0223" w14:textId="77777777" w:rsidR="00CF60F6" w:rsidRDefault="00CF60F6" w:rsidP="00CF60F6">
      <w:pPr>
        <w:spacing w:line="360" w:lineRule="auto"/>
        <w:jc w:val="both"/>
        <w:rPr>
          <w:rFonts w:ascii="Arial" w:hAnsi="Arial" w:cs="Arial"/>
          <w:b/>
          <w:bCs/>
        </w:rPr>
      </w:pPr>
    </w:p>
    <w:p w14:paraId="0CBDA42D" w14:textId="7D4B96F1" w:rsidR="00CF60F6" w:rsidRDefault="00CF60F6" w:rsidP="00CF60F6">
      <w:pPr>
        <w:spacing w:line="360" w:lineRule="auto"/>
        <w:jc w:val="both"/>
        <w:rPr>
          <w:rFonts w:ascii="Arial" w:hAnsi="Arial" w:cs="Arial"/>
          <w:b/>
          <w:bCs/>
        </w:rPr>
      </w:pPr>
    </w:p>
    <w:p w14:paraId="50A27BCF" w14:textId="14948865" w:rsidR="00A530E2" w:rsidRDefault="00A530E2" w:rsidP="00A530E2">
      <w:pPr>
        <w:spacing w:line="360" w:lineRule="auto"/>
        <w:jc w:val="both"/>
        <w:rPr>
          <w:rFonts w:ascii="Arial" w:hAnsi="Arial" w:cs="Arial"/>
          <w:sz w:val="24"/>
          <w:szCs w:val="24"/>
        </w:rPr>
      </w:pPr>
      <w:r w:rsidRPr="006E24DF">
        <w:rPr>
          <w:rFonts w:ascii="Arial" w:hAnsi="Arial" w:cs="Arial"/>
          <w:b/>
          <w:bCs/>
          <w:sz w:val="24"/>
          <w:szCs w:val="24"/>
        </w:rPr>
        <w:t>Production Route for</w:t>
      </w:r>
      <w:r w:rsidRPr="00F13BE6">
        <w:rPr>
          <w:rFonts w:ascii="Arial" w:hAnsi="Arial" w:cs="Arial"/>
          <w:b/>
          <w:bCs/>
          <w:sz w:val="24"/>
          <w:szCs w:val="24"/>
        </w:rPr>
        <w:t xml:space="preserve"> Brominated Epoxy Vinyl Ester Resin:</w:t>
      </w:r>
      <w:r>
        <w:rPr>
          <w:rFonts w:ascii="Arial" w:hAnsi="Arial" w:cs="Arial"/>
          <w:sz w:val="24"/>
          <w:szCs w:val="24"/>
        </w:rPr>
        <w:t xml:space="preserve"> </w:t>
      </w:r>
      <w:r w:rsidRPr="00F13BE6">
        <w:rPr>
          <w:rFonts w:ascii="Arial" w:hAnsi="Arial" w:cs="Arial"/>
          <w:sz w:val="24"/>
          <w:szCs w:val="24"/>
        </w:rPr>
        <w:t>The epoxy resin and methyl acrylate/ethyl acrylate were charged in Reactor Vessel. The mixture was heated at 90</w:t>
      </w:r>
      <w:r w:rsidRPr="00F13BE6">
        <w:rPr>
          <w:rFonts w:ascii="Arial" w:hAnsi="Arial" w:cs="Arial"/>
          <w:sz w:val="24"/>
          <w:szCs w:val="24"/>
          <w:shd w:val="clear" w:color="auto" w:fill="FFFFFF"/>
        </w:rPr>
        <w:t>°C</w:t>
      </w:r>
      <w:r w:rsidRPr="00F13BE6">
        <w:rPr>
          <w:rFonts w:ascii="Arial" w:hAnsi="Arial" w:cs="Arial"/>
          <w:sz w:val="24"/>
          <w:szCs w:val="24"/>
        </w:rPr>
        <w:t xml:space="preserve"> -100</w:t>
      </w:r>
      <w:r w:rsidRPr="00F13BE6">
        <w:rPr>
          <w:rFonts w:ascii="Arial" w:hAnsi="Arial" w:cs="Arial"/>
          <w:sz w:val="24"/>
          <w:szCs w:val="24"/>
          <w:shd w:val="clear" w:color="auto" w:fill="FFFFFF"/>
        </w:rPr>
        <w:t>°C</w:t>
      </w:r>
      <w:r w:rsidRPr="00F13BE6">
        <w:rPr>
          <w:rFonts w:ascii="Arial" w:hAnsi="Arial" w:cs="Arial"/>
          <w:sz w:val="24"/>
          <w:szCs w:val="24"/>
        </w:rPr>
        <w:t xml:space="preserve"> in presence of triethylamine used as a base catalyst and hydroquinone as an inhibitor. The esterification reaction was done for 6 hours. The synthesized resin was dissolved in toluene and filtered to remove salt. Toluene was distilled off under reduce pressure and the product was dried in the oven at 60</w:t>
      </w:r>
      <w:r w:rsidRPr="00F13BE6">
        <w:rPr>
          <w:rFonts w:ascii="Arial" w:hAnsi="Arial" w:cs="Arial"/>
          <w:sz w:val="24"/>
          <w:szCs w:val="24"/>
          <w:shd w:val="clear" w:color="auto" w:fill="FFFFFF"/>
        </w:rPr>
        <w:t>°C</w:t>
      </w:r>
      <w:r w:rsidRPr="00F13BE6">
        <w:rPr>
          <w:rFonts w:ascii="Arial" w:hAnsi="Arial" w:cs="Arial"/>
          <w:sz w:val="24"/>
          <w:szCs w:val="24"/>
        </w:rPr>
        <w:t>. Vinyl ester was formed in viscous form. The reaction scheme is shown below.</w:t>
      </w:r>
    </w:p>
    <w:p w14:paraId="21414630" w14:textId="7F64EDAB" w:rsidR="00A530E2" w:rsidRPr="00A530E2" w:rsidRDefault="00A530E2" w:rsidP="00A530E2">
      <w:pPr>
        <w:spacing w:line="360" w:lineRule="auto"/>
        <w:jc w:val="center"/>
        <w:rPr>
          <w:rFonts w:ascii="Arial" w:hAnsi="Arial" w:cs="Arial"/>
          <w:b/>
          <w:bCs/>
          <w:sz w:val="24"/>
          <w:szCs w:val="24"/>
        </w:rPr>
      </w:pPr>
      <w:r>
        <w:rPr>
          <w:noProof/>
        </w:rPr>
        <w:lastRenderedPageBreak/>
        <w:drawing>
          <wp:inline distT="0" distB="0" distL="0" distR="0" wp14:anchorId="5DFEC4DC" wp14:editId="11D322FC">
            <wp:extent cx="5476875" cy="3209925"/>
            <wp:effectExtent l="0" t="0" r="9525" b="9525"/>
            <wp:docPr id="2129" name="Picture 2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18"/>
                    <a:srcRect l="39719" t="36355" r="17737" b="14876"/>
                    <a:stretch/>
                  </pic:blipFill>
                  <pic:spPr bwMode="auto">
                    <a:xfrm>
                      <a:off x="0" y="0"/>
                      <a:ext cx="5476875" cy="3209925"/>
                    </a:xfrm>
                    <a:prstGeom prst="rect">
                      <a:avLst/>
                    </a:prstGeom>
                    <a:ln>
                      <a:noFill/>
                    </a:ln>
                    <a:extLst>
                      <a:ext uri="{53640926-AAD7-44D8-BBD7-CCE9431645EC}">
                        <a14:shadowObscured xmlns:a14="http://schemas.microsoft.com/office/drawing/2010/main"/>
                      </a:ext>
                    </a:extLst>
                  </pic:spPr>
                </pic:pic>
              </a:graphicData>
            </a:graphic>
          </wp:inline>
        </w:drawing>
      </w:r>
    </w:p>
    <w:p w14:paraId="57EA8EB7" w14:textId="4895EEB6" w:rsidR="00CF60F6" w:rsidRDefault="00A530E2" w:rsidP="00A530E2">
      <w:pPr>
        <w:spacing w:line="360" w:lineRule="auto"/>
        <w:jc w:val="center"/>
        <w:rPr>
          <w:rFonts w:ascii="Arial" w:hAnsi="Arial" w:cs="Arial"/>
          <w:b/>
          <w:bCs/>
        </w:rPr>
      </w:pPr>
      <w:r>
        <w:rPr>
          <w:noProof/>
        </w:rPr>
        <w:drawing>
          <wp:inline distT="0" distB="0" distL="0" distR="0" wp14:anchorId="3AF3A445" wp14:editId="2FF1B0FA">
            <wp:extent cx="6124575" cy="3352800"/>
            <wp:effectExtent l="0" t="0" r="9525" b="0"/>
            <wp:docPr id="2130" name="Picture 2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9"/>
                    <a:srcRect l="38389" t="27192" r="16242" b="19015"/>
                    <a:stretch/>
                  </pic:blipFill>
                  <pic:spPr bwMode="auto">
                    <a:xfrm>
                      <a:off x="0" y="0"/>
                      <a:ext cx="6124575" cy="3352800"/>
                    </a:xfrm>
                    <a:prstGeom prst="rect">
                      <a:avLst/>
                    </a:prstGeom>
                    <a:ln>
                      <a:noFill/>
                    </a:ln>
                    <a:extLst>
                      <a:ext uri="{53640926-AAD7-44D8-BBD7-CCE9431645EC}">
                        <a14:shadowObscured xmlns:a14="http://schemas.microsoft.com/office/drawing/2010/main"/>
                      </a:ext>
                    </a:extLst>
                  </pic:spPr>
                </pic:pic>
              </a:graphicData>
            </a:graphic>
          </wp:inline>
        </w:drawing>
      </w:r>
    </w:p>
    <w:p w14:paraId="3E220C43" w14:textId="65A7FE32" w:rsidR="00CF60F6" w:rsidRDefault="00CF60F6" w:rsidP="00CF60F6">
      <w:pPr>
        <w:spacing w:line="360" w:lineRule="auto"/>
        <w:jc w:val="both"/>
        <w:rPr>
          <w:rFonts w:ascii="Arial" w:hAnsi="Arial" w:cs="Arial"/>
          <w:b/>
          <w:bCs/>
        </w:rPr>
      </w:pPr>
    </w:p>
    <w:p w14:paraId="78CF9FF3" w14:textId="50381AAC" w:rsidR="00A530E2" w:rsidRDefault="00A530E2" w:rsidP="00CF60F6">
      <w:pPr>
        <w:spacing w:line="360" w:lineRule="auto"/>
        <w:jc w:val="both"/>
        <w:rPr>
          <w:rFonts w:ascii="Arial" w:hAnsi="Arial" w:cs="Arial"/>
          <w:b/>
          <w:bCs/>
        </w:rPr>
      </w:pPr>
    </w:p>
    <w:p w14:paraId="136419D2" w14:textId="023F3EE5" w:rsidR="00A530E2" w:rsidRDefault="00A530E2" w:rsidP="00CF60F6">
      <w:pPr>
        <w:spacing w:line="360" w:lineRule="auto"/>
        <w:jc w:val="both"/>
        <w:rPr>
          <w:rFonts w:ascii="Arial" w:hAnsi="Arial" w:cs="Arial"/>
          <w:b/>
          <w:bCs/>
        </w:rPr>
      </w:pPr>
    </w:p>
    <w:p w14:paraId="4F5C941C" w14:textId="2DAAC380" w:rsidR="00A530E2" w:rsidRDefault="00A530E2" w:rsidP="00CF60F6">
      <w:pPr>
        <w:spacing w:line="360" w:lineRule="auto"/>
        <w:jc w:val="both"/>
        <w:rPr>
          <w:rFonts w:ascii="Arial" w:hAnsi="Arial" w:cs="Arial"/>
          <w:b/>
          <w:bCs/>
        </w:rPr>
      </w:pPr>
    </w:p>
    <w:p w14:paraId="0B1AE15E" w14:textId="77777777" w:rsidR="00A530E2" w:rsidRDefault="00A530E2" w:rsidP="00CF60F6">
      <w:pPr>
        <w:spacing w:line="360" w:lineRule="auto"/>
        <w:jc w:val="both"/>
        <w:rPr>
          <w:rFonts w:ascii="Arial" w:hAnsi="Arial" w:cs="Arial"/>
          <w:b/>
          <w:bCs/>
        </w:rPr>
      </w:pPr>
    </w:p>
    <w:p w14:paraId="1F2FF355" w14:textId="4C5D6B98" w:rsidR="00CF60F6" w:rsidRDefault="00CF60F6" w:rsidP="00AF0610">
      <w:pPr>
        <w:spacing w:line="360" w:lineRule="auto"/>
        <w:jc w:val="both"/>
        <w:rPr>
          <w:rFonts w:ascii="Arial" w:hAnsi="Arial" w:cs="Arial"/>
          <w:b/>
          <w:bCs/>
          <w:sz w:val="24"/>
          <w:szCs w:val="24"/>
        </w:rPr>
      </w:pPr>
      <w:r w:rsidRPr="00CF60F6">
        <w:rPr>
          <w:rFonts w:ascii="Arial" w:hAnsi="Arial" w:cs="Arial"/>
          <w:b/>
          <w:bCs/>
          <w:sz w:val="24"/>
          <w:szCs w:val="24"/>
        </w:rPr>
        <w:lastRenderedPageBreak/>
        <w:t>2.3 Properties and Applications</w:t>
      </w:r>
    </w:p>
    <w:tbl>
      <w:tblPr>
        <w:tblW w:w="10199" w:type="dxa"/>
        <w:tblLook w:val="04A0" w:firstRow="1" w:lastRow="0" w:firstColumn="1" w:lastColumn="0" w:noHBand="0" w:noVBand="1"/>
      </w:tblPr>
      <w:tblGrid>
        <w:gridCol w:w="3995"/>
        <w:gridCol w:w="2068"/>
        <w:gridCol w:w="2068"/>
        <w:gridCol w:w="2068"/>
      </w:tblGrid>
      <w:tr w:rsidR="00CF60F6" w:rsidRPr="009207A5" w14:paraId="54B2E8FE" w14:textId="77777777" w:rsidTr="00BF252C">
        <w:trPr>
          <w:trHeight w:val="320"/>
        </w:trPr>
        <w:tc>
          <w:tcPr>
            <w:tcW w:w="399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7406C6" w14:textId="77777777" w:rsidR="00CF60F6" w:rsidRPr="009207A5" w:rsidRDefault="00CF60F6" w:rsidP="00BF252C">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Property</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534C082" w14:textId="57C83AB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73CA0840" w14:textId="3781EBD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8AB74F7" w14:textId="77777777" w:rsidR="00CF60F6" w:rsidRPr="009207A5" w:rsidRDefault="00CF60F6" w:rsidP="00BF252C">
            <w:pPr>
              <w:spacing w:after="0" w:line="240" w:lineRule="auto"/>
              <w:jc w:val="center"/>
              <w:rPr>
                <w:rFonts w:ascii="Arial" w:eastAsia="Times New Roman" w:hAnsi="Arial" w:cs="Arial"/>
                <w:color w:val="FFFFFF"/>
                <w:sz w:val="20"/>
                <w:szCs w:val="20"/>
                <w:lang w:val="en-US"/>
              </w:rPr>
            </w:pPr>
            <w:proofErr w:type="spellStart"/>
            <w:r w:rsidRPr="009207A5">
              <w:rPr>
                <w:rFonts w:ascii="Arial" w:eastAsia="Times New Roman" w:hAnsi="Arial" w:cs="Arial"/>
                <w:color w:val="FFFFFF"/>
                <w:sz w:val="20"/>
                <w:szCs w:val="20"/>
              </w:rPr>
              <w:t>Novolac</w:t>
            </w:r>
            <w:proofErr w:type="spellEnd"/>
          </w:p>
        </w:tc>
      </w:tr>
      <w:tr w:rsidR="00CF60F6" w:rsidRPr="009207A5" w14:paraId="0AB851C0"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6EA13A21"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Viscosity, </w:t>
            </w:r>
            <w:proofErr w:type="spellStart"/>
            <w:r w:rsidRPr="009207A5">
              <w:rPr>
                <w:rFonts w:ascii="Arial" w:eastAsia="Times New Roman" w:hAnsi="Arial" w:cs="Arial"/>
                <w:color w:val="000000"/>
                <w:sz w:val="20"/>
                <w:szCs w:val="20"/>
              </w:rPr>
              <w:t>cP</w:t>
            </w:r>
            <w:proofErr w:type="spellEnd"/>
            <w:r w:rsidRPr="009207A5">
              <w:rPr>
                <w:rFonts w:ascii="Arial" w:eastAsia="Times New Roman" w:hAnsi="Arial" w:cs="Arial"/>
                <w:color w:val="000000"/>
                <w:sz w:val="20"/>
                <w:szCs w:val="20"/>
              </w:rPr>
              <w:t>,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A3FE65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200~700</w:t>
            </w:r>
          </w:p>
        </w:tc>
        <w:tc>
          <w:tcPr>
            <w:tcW w:w="2068" w:type="dxa"/>
            <w:tcBorders>
              <w:top w:val="nil"/>
              <w:left w:val="nil"/>
              <w:bottom w:val="single" w:sz="4" w:space="0" w:color="auto"/>
              <w:right w:val="single" w:sz="4" w:space="0" w:color="auto"/>
            </w:tcBorders>
            <w:shd w:val="clear" w:color="000000" w:fill="BDD7EE"/>
            <w:noWrap/>
            <w:vAlign w:val="bottom"/>
            <w:hideMark/>
          </w:tcPr>
          <w:p w14:paraId="40759105"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2000~3000</w:t>
            </w:r>
          </w:p>
        </w:tc>
        <w:tc>
          <w:tcPr>
            <w:tcW w:w="2068" w:type="dxa"/>
            <w:tcBorders>
              <w:top w:val="nil"/>
              <w:left w:val="nil"/>
              <w:bottom w:val="single" w:sz="4" w:space="0" w:color="auto"/>
              <w:right w:val="single" w:sz="4" w:space="0" w:color="auto"/>
            </w:tcBorders>
            <w:shd w:val="clear" w:color="000000" w:fill="BDD7EE"/>
            <w:noWrap/>
            <w:vAlign w:val="bottom"/>
            <w:hideMark/>
          </w:tcPr>
          <w:p w14:paraId="794943BB"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300~500</w:t>
            </w:r>
          </w:p>
        </w:tc>
      </w:tr>
      <w:tr w:rsidR="00CF60F6" w:rsidRPr="009207A5" w14:paraId="6922FFFF"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5C24ED1E"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Specific Gravity,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0FA984D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1.04~1.06</w:t>
            </w:r>
          </w:p>
        </w:tc>
        <w:tc>
          <w:tcPr>
            <w:tcW w:w="2068" w:type="dxa"/>
            <w:tcBorders>
              <w:top w:val="nil"/>
              <w:left w:val="nil"/>
              <w:bottom w:val="single" w:sz="4" w:space="0" w:color="auto"/>
              <w:right w:val="single" w:sz="4" w:space="0" w:color="auto"/>
            </w:tcBorders>
            <w:shd w:val="clear" w:color="000000" w:fill="BDD7EE"/>
            <w:noWrap/>
            <w:vAlign w:val="bottom"/>
            <w:hideMark/>
          </w:tcPr>
          <w:p w14:paraId="755A305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1.06~1.08</w:t>
            </w:r>
          </w:p>
        </w:tc>
        <w:tc>
          <w:tcPr>
            <w:tcW w:w="2068" w:type="dxa"/>
            <w:tcBorders>
              <w:top w:val="nil"/>
              <w:left w:val="nil"/>
              <w:bottom w:val="single" w:sz="4" w:space="0" w:color="auto"/>
              <w:right w:val="single" w:sz="4" w:space="0" w:color="auto"/>
            </w:tcBorders>
            <w:shd w:val="clear" w:color="000000" w:fill="BDD7EE"/>
            <w:noWrap/>
            <w:vAlign w:val="bottom"/>
            <w:hideMark/>
          </w:tcPr>
          <w:p w14:paraId="1FFDDD6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1.07~1.09</w:t>
            </w:r>
          </w:p>
        </w:tc>
      </w:tr>
      <w:tr w:rsidR="00CF60F6" w:rsidRPr="009207A5" w14:paraId="6017149F" w14:textId="77777777" w:rsidTr="00BF252C">
        <w:trPr>
          <w:trHeight w:val="534"/>
        </w:trPr>
        <w:tc>
          <w:tcPr>
            <w:tcW w:w="39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7EC3BC17"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Gel Time *a, minutes,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613B21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2CA51B2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550FF4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15~25</w:t>
            </w:r>
          </w:p>
        </w:tc>
      </w:tr>
      <w:tr w:rsidR="00CF60F6" w:rsidRPr="009207A5" w14:paraId="170E58BC"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707F1364"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5617D8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6BD17D8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5ECA6EE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r>
      <w:tr w:rsidR="00CF60F6" w:rsidRPr="009207A5" w14:paraId="51F4A434"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1C6EE796"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65B71D5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3CEC6C4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55023D4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MEKPO=1.2%</w:t>
            </w:r>
          </w:p>
        </w:tc>
      </w:tr>
      <w:tr w:rsidR="00CF60F6" w:rsidRPr="009207A5" w14:paraId="1E86C8AB" w14:textId="77777777" w:rsidTr="00BF252C">
        <w:trPr>
          <w:trHeight w:val="793"/>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14C4492"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Styrene Content, %</w:t>
            </w:r>
          </w:p>
        </w:tc>
        <w:tc>
          <w:tcPr>
            <w:tcW w:w="2068" w:type="dxa"/>
            <w:tcBorders>
              <w:top w:val="nil"/>
              <w:left w:val="nil"/>
              <w:bottom w:val="single" w:sz="4" w:space="0" w:color="auto"/>
              <w:right w:val="single" w:sz="4" w:space="0" w:color="auto"/>
            </w:tcBorders>
            <w:shd w:val="clear" w:color="000000" w:fill="BDD7EE"/>
            <w:noWrap/>
            <w:vAlign w:val="bottom"/>
            <w:hideMark/>
          </w:tcPr>
          <w:p w14:paraId="55EF5B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43~47</w:t>
            </w:r>
          </w:p>
        </w:tc>
        <w:tc>
          <w:tcPr>
            <w:tcW w:w="2068" w:type="dxa"/>
            <w:tcBorders>
              <w:top w:val="nil"/>
              <w:left w:val="nil"/>
              <w:bottom w:val="single" w:sz="4" w:space="0" w:color="auto"/>
              <w:right w:val="single" w:sz="4" w:space="0" w:color="auto"/>
            </w:tcBorders>
            <w:shd w:val="clear" w:color="000000" w:fill="BDD7EE"/>
            <w:noWrap/>
            <w:vAlign w:val="bottom"/>
            <w:hideMark/>
          </w:tcPr>
          <w:p w14:paraId="5A89816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33~37</w:t>
            </w:r>
          </w:p>
        </w:tc>
        <w:tc>
          <w:tcPr>
            <w:tcW w:w="2068" w:type="dxa"/>
            <w:tcBorders>
              <w:top w:val="nil"/>
              <w:left w:val="nil"/>
              <w:bottom w:val="single" w:sz="4" w:space="0" w:color="auto"/>
              <w:right w:val="single" w:sz="4" w:space="0" w:color="auto"/>
            </w:tcBorders>
            <w:shd w:val="clear" w:color="000000" w:fill="BDD7EE"/>
            <w:noWrap/>
            <w:vAlign w:val="bottom"/>
            <w:hideMark/>
          </w:tcPr>
          <w:p w14:paraId="6836EF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31~35</w:t>
            </w:r>
          </w:p>
        </w:tc>
      </w:tr>
      <w:tr w:rsidR="00CF60F6" w:rsidRPr="009207A5" w14:paraId="42F64319"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3CD1958"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Stability, Dark at 25</w:t>
            </w:r>
            <w:r w:rsidRPr="009207A5">
              <w:rPr>
                <w:rFonts w:ascii="Cambria Math" w:eastAsia="Times New Roman" w:hAnsi="Cambria Math" w:cs="Cambria Math"/>
                <w:color w:val="000000"/>
                <w:sz w:val="20"/>
                <w:szCs w:val="20"/>
              </w:rPr>
              <w:t>℃</w:t>
            </w:r>
            <w:r w:rsidRPr="009207A5">
              <w:rPr>
                <w:rFonts w:ascii="Arial" w:eastAsia="Times New Roman" w:hAnsi="Arial" w:cs="Arial"/>
                <w:color w:val="000000"/>
                <w:sz w:val="20"/>
                <w:szCs w:val="20"/>
              </w:rPr>
              <w:t>(month)</w:t>
            </w:r>
          </w:p>
        </w:tc>
        <w:tc>
          <w:tcPr>
            <w:tcW w:w="2068" w:type="dxa"/>
            <w:tcBorders>
              <w:top w:val="nil"/>
              <w:left w:val="nil"/>
              <w:bottom w:val="single" w:sz="4" w:space="0" w:color="auto"/>
              <w:right w:val="single" w:sz="4" w:space="0" w:color="auto"/>
            </w:tcBorders>
            <w:shd w:val="clear" w:color="000000" w:fill="BDD7EE"/>
            <w:noWrap/>
            <w:vAlign w:val="bottom"/>
            <w:hideMark/>
          </w:tcPr>
          <w:p w14:paraId="5E521AE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0EDF439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26310E17"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w:t>
            </w:r>
          </w:p>
        </w:tc>
      </w:tr>
    </w:tbl>
    <w:p w14:paraId="2D2D4679" w14:textId="3CF55963"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6F5835B" w14:textId="201EBE3F" w:rsidR="00CF60F6" w:rsidRPr="00CF60F6" w:rsidRDefault="00CF60F6" w:rsidP="00AF0610">
      <w:pPr>
        <w:spacing w:line="360" w:lineRule="auto"/>
        <w:jc w:val="both"/>
        <w:rPr>
          <w:rFonts w:ascii="Arial" w:hAnsi="Arial" w:cs="Arial"/>
          <w:b/>
          <w:bCs/>
          <w:sz w:val="24"/>
          <w:szCs w:val="24"/>
        </w:rPr>
      </w:pPr>
    </w:p>
    <w:tbl>
      <w:tblPr>
        <w:tblW w:w="10333" w:type="dxa"/>
        <w:tblLook w:val="04A0" w:firstRow="1" w:lastRow="0" w:firstColumn="1" w:lastColumn="0" w:noHBand="0" w:noVBand="1"/>
      </w:tblPr>
      <w:tblGrid>
        <w:gridCol w:w="1182"/>
        <w:gridCol w:w="3936"/>
        <w:gridCol w:w="5215"/>
      </w:tblGrid>
      <w:tr w:rsidR="009207A5" w:rsidRPr="009207A5" w14:paraId="3A1ACBFC" w14:textId="77777777" w:rsidTr="00CF60F6">
        <w:trPr>
          <w:trHeight w:val="495"/>
        </w:trPr>
        <w:tc>
          <w:tcPr>
            <w:tcW w:w="1182"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45BE3AA"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 xml:space="preserve">Product Name </w:t>
            </w:r>
          </w:p>
        </w:tc>
        <w:tc>
          <w:tcPr>
            <w:tcW w:w="3936" w:type="dxa"/>
            <w:tcBorders>
              <w:top w:val="single" w:sz="4" w:space="0" w:color="auto"/>
              <w:left w:val="nil"/>
              <w:bottom w:val="single" w:sz="4" w:space="0" w:color="auto"/>
              <w:right w:val="single" w:sz="4" w:space="0" w:color="auto"/>
            </w:tcBorders>
            <w:shd w:val="clear" w:color="000000" w:fill="1F4E78"/>
            <w:noWrap/>
            <w:vAlign w:val="bottom"/>
            <w:hideMark/>
          </w:tcPr>
          <w:p w14:paraId="5439A43C"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Features</w:t>
            </w:r>
          </w:p>
        </w:tc>
        <w:tc>
          <w:tcPr>
            <w:tcW w:w="5215" w:type="dxa"/>
            <w:tcBorders>
              <w:top w:val="single" w:sz="4" w:space="0" w:color="auto"/>
              <w:left w:val="nil"/>
              <w:bottom w:val="single" w:sz="4" w:space="0" w:color="auto"/>
              <w:right w:val="single" w:sz="4" w:space="0" w:color="auto"/>
            </w:tcBorders>
            <w:shd w:val="clear" w:color="000000" w:fill="1F4E78"/>
            <w:noWrap/>
            <w:vAlign w:val="bottom"/>
            <w:hideMark/>
          </w:tcPr>
          <w:p w14:paraId="425E6378"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Applications</w:t>
            </w:r>
          </w:p>
        </w:tc>
      </w:tr>
      <w:tr w:rsidR="009207A5" w:rsidRPr="009207A5" w14:paraId="5E10D21A"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311050C6" w14:textId="0E41F4D2"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59F787A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Low viscosity.</w:t>
            </w:r>
          </w:p>
        </w:tc>
        <w:tc>
          <w:tcPr>
            <w:tcW w:w="5215" w:type="dxa"/>
            <w:tcBorders>
              <w:top w:val="nil"/>
              <w:left w:val="nil"/>
              <w:bottom w:val="single" w:sz="4" w:space="0" w:color="auto"/>
              <w:right w:val="single" w:sz="4" w:space="0" w:color="auto"/>
            </w:tcBorders>
            <w:shd w:val="clear" w:color="000000" w:fill="BDD7EE"/>
            <w:noWrap/>
            <w:vAlign w:val="bottom"/>
            <w:hideMark/>
          </w:tcPr>
          <w:p w14:paraId="081D10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Raw material tanks, </w:t>
            </w:r>
            <w:proofErr w:type="gramStart"/>
            <w:r w:rsidRPr="009207A5">
              <w:rPr>
                <w:rFonts w:ascii="Arial" w:eastAsia="Times New Roman" w:hAnsi="Arial" w:cs="Arial"/>
                <w:color w:val="000000"/>
                <w:sz w:val="20"/>
                <w:szCs w:val="20"/>
              </w:rPr>
              <w:t>pipe</w:t>
            </w:r>
            <w:proofErr w:type="gramEnd"/>
            <w:r w:rsidRPr="009207A5">
              <w:rPr>
                <w:rFonts w:ascii="Arial" w:eastAsia="Times New Roman" w:hAnsi="Arial" w:cs="Arial"/>
                <w:color w:val="000000"/>
                <w:sz w:val="20"/>
                <w:szCs w:val="20"/>
              </w:rPr>
              <w:t xml:space="preserve"> and process equipment.</w:t>
            </w:r>
          </w:p>
        </w:tc>
      </w:tr>
      <w:tr w:rsidR="009207A5" w:rsidRPr="009207A5" w14:paraId="06CC9B73"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6592A54"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5B9AE28"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easy processing.</w:t>
            </w:r>
          </w:p>
        </w:tc>
        <w:tc>
          <w:tcPr>
            <w:tcW w:w="5215" w:type="dxa"/>
            <w:tcBorders>
              <w:top w:val="nil"/>
              <w:left w:val="nil"/>
              <w:bottom w:val="single" w:sz="4" w:space="0" w:color="auto"/>
              <w:right w:val="single" w:sz="4" w:space="0" w:color="auto"/>
            </w:tcBorders>
            <w:shd w:val="clear" w:color="000000" w:fill="BDD7EE"/>
            <w:noWrap/>
            <w:vAlign w:val="bottom"/>
            <w:hideMark/>
          </w:tcPr>
          <w:p w14:paraId="1F5B25F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Most commercial FRP fabrication processes.</w:t>
            </w:r>
          </w:p>
        </w:tc>
      </w:tr>
      <w:tr w:rsidR="009207A5" w:rsidRPr="009207A5" w14:paraId="3C9F3A6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72744405"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1626B53"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Excellent corrosion resistance to a wide range of acids, </w:t>
            </w:r>
            <w:proofErr w:type="gramStart"/>
            <w:r w:rsidRPr="009207A5">
              <w:rPr>
                <w:rFonts w:ascii="Arial" w:eastAsia="Times New Roman" w:hAnsi="Arial" w:cs="Arial"/>
                <w:color w:val="000000"/>
                <w:sz w:val="20"/>
                <w:szCs w:val="20"/>
              </w:rPr>
              <w:t>alkalis</w:t>
            </w:r>
            <w:proofErr w:type="gramEnd"/>
            <w:r w:rsidRPr="009207A5">
              <w:rPr>
                <w:rFonts w:ascii="Arial" w:eastAsia="Times New Roman" w:hAnsi="Arial" w:cs="Arial"/>
                <w:color w:val="000000"/>
                <w:sz w:val="20"/>
                <w:szCs w:val="20"/>
              </w:rPr>
              <w:t xml:space="preserve"> and salt solutions.</w:t>
            </w:r>
          </w:p>
        </w:tc>
        <w:tc>
          <w:tcPr>
            <w:tcW w:w="5215" w:type="dxa"/>
            <w:tcBorders>
              <w:top w:val="nil"/>
              <w:left w:val="nil"/>
              <w:bottom w:val="single" w:sz="4" w:space="0" w:color="auto"/>
              <w:right w:val="single" w:sz="4" w:space="0" w:color="auto"/>
            </w:tcBorders>
            <w:shd w:val="clear" w:color="000000" w:fill="BDD7EE"/>
            <w:noWrap/>
            <w:vAlign w:val="bottom"/>
            <w:hideMark/>
          </w:tcPr>
          <w:p w14:paraId="67BC4490"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Anti-corrosion tank linings and coatings.</w:t>
            </w:r>
          </w:p>
        </w:tc>
      </w:tr>
      <w:tr w:rsidR="009207A5" w:rsidRPr="009207A5" w14:paraId="08ED7519"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39159F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3A342D1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Comply with FDA regulation 21 CFR 177.2420 when treated well.</w:t>
            </w:r>
          </w:p>
        </w:tc>
        <w:tc>
          <w:tcPr>
            <w:tcW w:w="5215" w:type="dxa"/>
            <w:tcBorders>
              <w:top w:val="nil"/>
              <w:left w:val="nil"/>
              <w:bottom w:val="single" w:sz="4" w:space="0" w:color="auto"/>
              <w:right w:val="single" w:sz="4" w:space="0" w:color="auto"/>
            </w:tcBorders>
            <w:shd w:val="clear" w:color="000000" w:fill="BDD7EE"/>
            <w:noWrap/>
            <w:vAlign w:val="bottom"/>
            <w:hideMark/>
          </w:tcPr>
          <w:p w14:paraId="7EB1E00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Yacht, Wind turbine blade.</w:t>
            </w:r>
          </w:p>
        </w:tc>
      </w:tr>
      <w:tr w:rsidR="009207A5" w:rsidRPr="009207A5" w14:paraId="445E4DBA"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18B1E4E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BA61FF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Obtained the DNV Type Approval Certificate.</w:t>
            </w:r>
          </w:p>
        </w:tc>
        <w:tc>
          <w:tcPr>
            <w:tcW w:w="5215" w:type="dxa"/>
            <w:tcBorders>
              <w:top w:val="nil"/>
              <w:left w:val="nil"/>
              <w:bottom w:val="single" w:sz="4" w:space="0" w:color="auto"/>
              <w:right w:val="single" w:sz="4" w:space="0" w:color="auto"/>
            </w:tcBorders>
            <w:shd w:val="clear" w:color="000000" w:fill="BDD7EE"/>
            <w:noWrap/>
            <w:vAlign w:val="bottom"/>
            <w:hideMark/>
          </w:tcPr>
          <w:p w14:paraId="2F25489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7D59B74"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0D8AAFD" w14:textId="1359E1FA"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4324A49F"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viscosity (SM=35%).</w:t>
            </w:r>
          </w:p>
        </w:tc>
        <w:tc>
          <w:tcPr>
            <w:tcW w:w="5215" w:type="dxa"/>
            <w:tcBorders>
              <w:top w:val="nil"/>
              <w:left w:val="nil"/>
              <w:bottom w:val="single" w:sz="4" w:space="0" w:color="auto"/>
              <w:right w:val="single" w:sz="4" w:space="0" w:color="auto"/>
            </w:tcBorders>
            <w:shd w:val="clear" w:color="000000" w:fill="BDD7EE"/>
            <w:noWrap/>
            <w:vAlign w:val="bottom"/>
            <w:hideMark/>
          </w:tcPr>
          <w:p w14:paraId="6FCC333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Fabricating tanks, </w:t>
            </w:r>
            <w:proofErr w:type="gramStart"/>
            <w:r w:rsidRPr="009207A5">
              <w:rPr>
                <w:rFonts w:ascii="Arial" w:eastAsia="Times New Roman" w:hAnsi="Arial" w:cs="Arial"/>
                <w:color w:val="000000"/>
                <w:sz w:val="20"/>
                <w:szCs w:val="20"/>
              </w:rPr>
              <w:t>pipe</w:t>
            </w:r>
            <w:proofErr w:type="gramEnd"/>
            <w:r w:rsidRPr="009207A5">
              <w:rPr>
                <w:rFonts w:ascii="Arial" w:eastAsia="Times New Roman" w:hAnsi="Arial" w:cs="Arial"/>
                <w:color w:val="000000"/>
                <w:sz w:val="20"/>
                <w:szCs w:val="20"/>
              </w:rPr>
              <w:t xml:space="preserve"> and process equipment.</w:t>
            </w:r>
          </w:p>
        </w:tc>
      </w:tr>
      <w:tr w:rsidR="009207A5" w:rsidRPr="009207A5" w14:paraId="48343AF2"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28B955EF"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9226C6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corrosion resistance.</w:t>
            </w:r>
          </w:p>
        </w:tc>
        <w:tc>
          <w:tcPr>
            <w:tcW w:w="5215" w:type="dxa"/>
            <w:tcBorders>
              <w:top w:val="nil"/>
              <w:left w:val="nil"/>
              <w:bottom w:val="single" w:sz="4" w:space="0" w:color="auto"/>
              <w:right w:val="single" w:sz="4" w:space="0" w:color="auto"/>
            </w:tcBorders>
            <w:shd w:val="clear" w:color="000000" w:fill="BDD7EE"/>
            <w:noWrap/>
            <w:vAlign w:val="bottom"/>
            <w:hideMark/>
          </w:tcPr>
          <w:p w14:paraId="68A6205B"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C31CB71"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16C6215F" w14:textId="77777777" w:rsidR="009207A5" w:rsidRPr="009207A5" w:rsidRDefault="009207A5" w:rsidP="009207A5">
            <w:pPr>
              <w:spacing w:after="0" w:line="240" w:lineRule="auto"/>
              <w:jc w:val="center"/>
              <w:rPr>
                <w:rFonts w:ascii="Arial" w:eastAsia="Times New Roman" w:hAnsi="Arial" w:cs="Arial"/>
                <w:color w:val="000000"/>
                <w:sz w:val="20"/>
                <w:szCs w:val="20"/>
                <w:lang w:val="en-US"/>
              </w:rPr>
            </w:pPr>
            <w:proofErr w:type="spellStart"/>
            <w:r w:rsidRPr="009207A5">
              <w:rPr>
                <w:rFonts w:ascii="Arial" w:eastAsia="Times New Roman" w:hAnsi="Arial" w:cs="Arial"/>
                <w:color w:val="000000"/>
                <w:sz w:val="20"/>
                <w:szCs w:val="20"/>
              </w:rPr>
              <w:t>Novolac</w:t>
            </w:r>
            <w:proofErr w:type="spellEnd"/>
          </w:p>
        </w:tc>
        <w:tc>
          <w:tcPr>
            <w:tcW w:w="3936" w:type="dxa"/>
            <w:tcBorders>
              <w:top w:val="nil"/>
              <w:left w:val="nil"/>
              <w:bottom w:val="single" w:sz="4" w:space="0" w:color="auto"/>
              <w:right w:val="single" w:sz="4" w:space="0" w:color="auto"/>
            </w:tcBorders>
            <w:shd w:val="clear" w:color="000000" w:fill="BDD7EE"/>
            <w:noWrap/>
            <w:vAlign w:val="bottom"/>
            <w:hideMark/>
          </w:tcPr>
          <w:p w14:paraId="49FAE99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good retention of strength and toughness at high temperatures.</w:t>
            </w:r>
          </w:p>
        </w:tc>
        <w:tc>
          <w:tcPr>
            <w:tcW w:w="5215" w:type="dxa"/>
            <w:tcBorders>
              <w:top w:val="nil"/>
              <w:left w:val="nil"/>
              <w:bottom w:val="single" w:sz="4" w:space="0" w:color="auto"/>
              <w:right w:val="single" w:sz="4" w:space="0" w:color="auto"/>
            </w:tcBorders>
            <w:shd w:val="clear" w:color="000000" w:fill="BDD7EE"/>
            <w:noWrap/>
            <w:vAlign w:val="bottom"/>
            <w:hideMark/>
          </w:tcPr>
          <w:p w14:paraId="39E11D6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temperature chlorination or caustic scrubbing tower and storage tank.</w:t>
            </w:r>
          </w:p>
        </w:tc>
      </w:tr>
      <w:tr w:rsidR="009207A5" w:rsidRPr="009207A5" w14:paraId="5EB2B5B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6D566B6A"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2763B8A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resistance to solvents and chemicals.</w:t>
            </w:r>
          </w:p>
        </w:tc>
        <w:tc>
          <w:tcPr>
            <w:tcW w:w="5215" w:type="dxa"/>
            <w:tcBorders>
              <w:top w:val="nil"/>
              <w:left w:val="nil"/>
              <w:bottom w:val="single" w:sz="4" w:space="0" w:color="auto"/>
              <w:right w:val="single" w:sz="4" w:space="0" w:color="auto"/>
            </w:tcBorders>
            <w:shd w:val="clear" w:color="000000" w:fill="BDD7EE"/>
            <w:noWrap/>
            <w:vAlign w:val="bottom"/>
            <w:hideMark/>
          </w:tcPr>
          <w:p w14:paraId="37AF649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Industrial waste treatment facilities.</w:t>
            </w:r>
          </w:p>
        </w:tc>
      </w:tr>
      <w:tr w:rsidR="009207A5" w:rsidRPr="009207A5" w14:paraId="21808638"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08F31F68"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208830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resistance to acidic oxidizing environments.</w:t>
            </w:r>
          </w:p>
        </w:tc>
        <w:tc>
          <w:tcPr>
            <w:tcW w:w="5215" w:type="dxa"/>
            <w:tcBorders>
              <w:top w:val="nil"/>
              <w:left w:val="nil"/>
              <w:bottom w:val="single" w:sz="4" w:space="0" w:color="auto"/>
              <w:right w:val="single" w:sz="4" w:space="0" w:color="auto"/>
            </w:tcBorders>
            <w:shd w:val="clear" w:color="000000" w:fill="BDD7EE"/>
            <w:noWrap/>
            <w:vAlign w:val="bottom"/>
            <w:hideMark/>
          </w:tcPr>
          <w:p w14:paraId="4B9801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Flue gas desulfurization (FGD) system.</w:t>
            </w:r>
          </w:p>
        </w:tc>
      </w:tr>
      <w:tr w:rsidR="009207A5" w:rsidRPr="009207A5" w14:paraId="1A90DF10" w14:textId="77777777" w:rsidTr="00CF60F6">
        <w:trPr>
          <w:trHeight w:val="495"/>
        </w:trPr>
        <w:tc>
          <w:tcPr>
            <w:tcW w:w="1182" w:type="dxa"/>
            <w:tcBorders>
              <w:top w:val="nil"/>
              <w:left w:val="single" w:sz="4" w:space="0" w:color="auto"/>
              <w:bottom w:val="single" w:sz="4" w:space="0" w:color="auto"/>
              <w:right w:val="single" w:sz="4" w:space="0" w:color="auto"/>
            </w:tcBorders>
            <w:shd w:val="clear" w:color="000000" w:fill="9BC2E6"/>
            <w:noWrap/>
            <w:vAlign w:val="bottom"/>
            <w:hideMark/>
          </w:tcPr>
          <w:p w14:paraId="5AA9DFD1"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lang w:val="en-US"/>
              </w:rPr>
              <w:t> </w:t>
            </w:r>
          </w:p>
        </w:tc>
        <w:tc>
          <w:tcPr>
            <w:tcW w:w="3936" w:type="dxa"/>
            <w:tcBorders>
              <w:top w:val="nil"/>
              <w:left w:val="nil"/>
              <w:bottom w:val="single" w:sz="4" w:space="0" w:color="auto"/>
              <w:right w:val="single" w:sz="4" w:space="0" w:color="auto"/>
            </w:tcBorders>
            <w:shd w:val="clear" w:color="000000" w:fill="BDD7EE"/>
            <w:noWrap/>
            <w:vAlign w:val="bottom"/>
            <w:hideMark/>
          </w:tcPr>
          <w:p w14:paraId="41FC4E1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c>
          <w:tcPr>
            <w:tcW w:w="5215" w:type="dxa"/>
            <w:tcBorders>
              <w:top w:val="nil"/>
              <w:left w:val="nil"/>
              <w:bottom w:val="single" w:sz="4" w:space="0" w:color="auto"/>
              <w:right w:val="single" w:sz="4" w:space="0" w:color="auto"/>
            </w:tcBorders>
            <w:shd w:val="clear" w:color="000000" w:fill="BDD7EE"/>
            <w:noWrap/>
            <w:vAlign w:val="bottom"/>
            <w:hideMark/>
          </w:tcPr>
          <w:p w14:paraId="074C70D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Hydrochloric acid tank truck, organic solvent storage tank and most commercial FRP fabrication processes.</w:t>
            </w:r>
          </w:p>
        </w:tc>
      </w:tr>
    </w:tbl>
    <w:p w14:paraId="59CEE532" w14:textId="77777777"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E42C5BA" w14:textId="77777777" w:rsidR="001F31CB" w:rsidRDefault="001F31CB" w:rsidP="00AF0610">
      <w:pPr>
        <w:spacing w:line="360" w:lineRule="auto"/>
        <w:jc w:val="both"/>
        <w:rPr>
          <w:rFonts w:ascii="Arial" w:hAnsi="Arial" w:cs="Arial"/>
          <w:b/>
          <w:bCs/>
          <w:sz w:val="24"/>
          <w:szCs w:val="24"/>
        </w:rPr>
      </w:pPr>
    </w:p>
    <w:p w14:paraId="2DF64769" w14:textId="77777777" w:rsidR="001F31CB" w:rsidRDefault="001F31CB" w:rsidP="00AF0610">
      <w:pPr>
        <w:spacing w:line="360" w:lineRule="auto"/>
        <w:jc w:val="both"/>
        <w:rPr>
          <w:rFonts w:ascii="Arial" w:hAnsi="Arial" w:cs="Arial"/>
          <w:b/>
          <w:bCs/>
          <w:sz w:val="24"/>
          <w:szCs w:val="24"/>
        </w:rPr>
      </w:pPr>
    </w:p>
    <w:p w14:paraId="21D9685B" w14:textId="22A84F48" w:rsidR="00410F8C" w:rsidRPr="00A27E11" w:rsidRDefault="00410F8C" w:rsidP="00AF0610">
      <w:pPr>
        <w:spacing w:line="360" w:lineRule="auto"/>
        <w:jc w:val="both"/>
        <w:rPr>
          <w:rFonts w:ascii="Arial" w:hAnsi="Arial" w:cs="Arial"/>
          <w:b/>
          <w:bCs/>
          <w:sz w:val="24"/>
          <w:szCs w:val="24"/>
        </w:rPr>
      </w:pPr>
      <w:r>
        <w:rPr>
          <w:rFonts w:ascii="Arial" w:hAnsi="Arial" w:cs="Arial"/>
          <w:b/>
          <w:bCs/>
          <w:sz w:val="24"/>
          <w:szCs w:val="24"/>
        </w:rPr>
        <w:lastRenderedPageBreak/>
        <w:t>2.4 End of Life and Sustainability</w:t>
      </w:r>
    </w:p>
    <w:p w14:paraId="39633789" w14:textId="77777777" w:rsidR="00FD7DD8" w:rsidRPr="00FD7DD8"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Health, Safety &amp; Environment (HSE</w:t>
      </w:r>
      <w:proofErr w:type="gramStart"/>
      <w:r w:rsidRPr="00FD7DD8">
        <w:rPr>
          <w:rFonts w:ascii="Arial" w:hAnsi="Arial" w:cs="Arial"/>
          <w:b/>
          <w:bCs/>
          <w:sz w:val="24"/>
          <w:szCs w:val="24"/>
        </w:rPr>
        <w:t>) :</w:t>
      </w:r>
      <w:proofErr w:type="gramEnd"/>
    </w:p>
    <w:p w14:paraId="2E565531"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Vinyl Ester Resin grades are classified under category 3 of flammable liquids, further these Resins are classified under health hazards in different categories mention below.</w:t>
      </w:r>
    </w:p>
    <w:tbl>
      <w:tblPr>
        <w:tblStyle w:val="TableGrid"/>
        <w:tblW w:w="10260" w:type="dxa"/>
        <w:tblLook w:val="04A0" w:firstRow="1" w:lastRow="0" w:firstColumn="1" w:lastColumn="0" w:noHBand="0" w:noVBand="1"/>
      </w:tblPr>
      <w:tblGrid>
        <w:gridCol w:w="5129"/>
        <w:gridCol w:w="5131"/>
      </w:tblGrid>
      <w:tr w:rsidR="00FD7DD8" w:rsidRPr="00FD7DD8" w14:paraId="347F334C" w14:textId="77777777" w:rsidTr="00CF60F6">
        <w:trPr>
          <w:trHeight w:val="298"/>
        </w:trPr>
        <w:tc>
          <w:tcPr>
            <w:tcW w:w="5129" w:type="dxa"/>
            <w:shd w:val="clear" w:color="auto" w:fill="C00000"/>
          </w:tcPr>
          <w:p w14:paraId="21B6F5F7"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Health Hazards</w:t>
            </w:r>
          </w:p>
        </w:tc>
        <w:tc>
          <w:tcPr>
            <w:tcW w:w="5131" w:type="dxa"/>
            <w:shd w:val="clear" w:color="auto" w:fill="C00000"/>
          </w:tcPr>
          <w:p w14:paraId="0306BCA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w:t>
            </w:r>
          </w:p>
        </w:tc>
      </w:tr>
      <w:tr w:rsidR="00FD7DD8" w:rsidRPr="00FD7DD8" w14:paraId="70922008" w14:textId="77777777" w:rsidTr="00CF60F6">
        <w:trPr>
          <w:trHeight w:val="581"/>
        </w:trPr>
        <w:tc>
          <w:tcPr>
            <w:tcW w:w="5129" w:type="dxa"/>
          </w:tcPr>
          <w:p w14:paraId="0EDFB70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Acute toxicity (inhalation: vapour)</w:t>
            </w:r>
          </w:p>
        </w:tc>
        <w:tc>
          <w:tcPr>
            <w:tcW w:w="5131" w:type="dxa"/>
          </w:tcPr>
          <w:p w14:paraId="377DCF9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4</w:t>
            </w:r>
          </w:p>
        </w:tc>
      </w:tr>
      <w:tr w:rsidR="00FD7DD8" w:rsidRPr="00FD7DD8" w14:paraId="0354C581" w14:textId="77777777" w:rsidTr="00CF60F6">
        <w:trPr>
          <w:trHeight w:val="298"/>
        </w:trPr>
        <w:tc>
          <w:tcPr>
            <w:tcW w:w="5129" w:type="dxa"/>
          </w:tcPr>
          <w:p w14:paraId="30E3D1FC"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Skin corrosion/irritation</w:t>
            </w:r>
          </w:p>
        </w:tc>
        <w:tc>
          <w:tcPr>
            <w:tcW w:w="5131" w:type="dxa"/>
          </w:tcPr>
          <w:p w14:paraId="2EFB8CC9"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4A592155" w14:textId="77777777" w:rsidTr="00CF60F6">
        <w:trPr>
          <w:trHeight w:val="282"/>
        </w:trPr>
        <w:tc>
          <w:tcPr>
            <w:tcW w:w="5129" w:type="dxa"/>
          </w:tcPr>
          <w:p w14:paraId="6629881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Serious eye damage/eye irritation</w:t>
            </w:r>
          </w:p>
        </w:tc>
        <w:tc>
          <w:tcPr>
            <w:tcW w:w="5131" w:type="dxa"/>
          </w:tcPr>
          <w:p w14:paraId="62574E06"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3740E051" w14:textId="77777777" w:rsidTr="00CF60F6">
        <w:trPr>
          <w:trHeight w:val="298"/>
        </w:trPr>
        <w:tc>
          <w:tcPr>
            <w:tcW w:w="5129" w:type="dxa"/>
          </w:tcPr>
          <w:p w14:paraId="58609BF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Germ cell mutagenicity</w:t>
            </w:r>
          </w:p>
        </w:tc>
        <w:tc>
          <w:tcPr>
            <w:tcW w:w="5131" w:type="dxa"/>
          </w:tcPr>
          <w:p w14:paraId="0D4BFD4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5640960E" w14:textId="77777777" w:rsidTr="00CF60F6">
        <w:trPr>
          <w:trHeight w:val="282"/>
        </w:trPr>
        <w:tc>
          <w:tcPr>
            <w:tcW w:w="5129" w:type="dxa"/>
          </w:tcPr>
          <w:p w14:paraId="4EEA547F"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 (central nervous system)</w:t>
            </w:r>
          </w:p>
        </w:tc>
        <w:tc>
          <w:tcPr>
            <w:tcW w:w="5131" w:type="dxa"/>
          </w:tcPr>
          <w:p w14:paraId="0EB87A8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1</w:t>
            </w:r>
          </w:p>
        </w:tc>
      </w:tr>
      <w:tr w:rsidR="00FD7DD8" w:rsidRPr="00FD7DD8" w14:paraId="305591E4" w14:textId="77777777" w:rsidTr="00CF60F6">
        <w:trPr>
          <w:trHeight w:val="298"/>
        </w:trPr>
        <w:tc>
          <w:tcPr>
            <w:tcW w:w="5129" w:type="dxa"/>
          </w:tcPr>
          <w:p w14:paraId="06C9863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w:t>
            </w:r>
          </w:p>
        </w:tc>
        <w:tc>
          <w:tcPr>
            <w:tcW w:w="5131" w:type="dxa"/>
          </w:tcPr>
          <w:p w14:paraId="7C2E610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3, (Respiratory</w:t>
            </w:r>
          </w:p>
          <w:p w14:paraId="1A4DA8E8"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tract irritation)</w:t>
            </w:r>
          </w:p>
        </w:tc>
      </w:tr>
      <w:tr w:rsidR="00FD7DD8" w:rsidRPr="00FD7DD8" w14:paraId="16B21B76" w14:textId="77777777" w:rsidTr="00CF60F6">
        <w:trPr>
          <w:trHeight w:val="298"/>
        </w:trPr>
        <w:tc>
          <w:tcPr>
            <w:tcW w:w="5129" w:type="dxa"/>
          </w:tcPr>
          <w:p w14:paraId="5DCAA7DA" w14:textId="77777777" w:rsidR="00FD7DD8" w:rsidRPr="00FD7DD8" w:rsidRDefault="00FD7DD8" w:rsidP="00BF252C">
            <w:pPr>
              <w:rPr>
                <w:rFonts w:ascii="Arial" w:hAnsi="Arial" w:cs="Arial"/>
                <w:sz w:val="20"/>
                <w:szCs w:val="20"/>
              </w:rPr>
            </w:pPr>
            <w:r w:rsidRPr="00FD7DD8">
              <w:rPr>
                <w:rFonts w:ascii="Arial" w:hAnsi="Arial" w:cs="Arial"/>
                <w:sz w:val="20"/>
                <w:szCs w:val="20"/>
              </w:rPr>
              <w:t>Specific target organ toxicity — Repeated exposure</w:t>
            </w:r>
          </w:p>
        </w:tc>
        <w:tc>
          <w:tcPr>
            <w:tcW w:w="5131" w:type="dxa"/>
          </w:tcPr>
          <w:p w14:paraId="42962FBC" w14:textId="77777777" w:rsidR="00FD7DD8" w:rsidRPr="00FD7DD8" w:rsidRDefault="00FD7DD8" w:rsidP="00BF252C">
            <w:pPr>
              <w:rPr>
                <w:rFonts w:ascii="Arial" w:hAnsi="Arial" w:cs="Arial"/>
                <w:sz w:val="20"/>
                <w:szCs w:val="20"/>
              </w:rPr>
            </w:pPr>
            <w:r w:rsidRPr="00FD7DD8">
              <w:rPr>
                <w:rFonts w:ascii="Arial" w:hAnsi="Arial" w:cs="Arial"/>
                <w:sz w:val="20"/>
                <w:szCs w:val="20"/>
              </w:rPr>
              <w:t>Category 1 (respiratory system, liver, nervous system, blood)</w:t>
            </w:r>
          </w:p>
        </w:tc>
      </w:tr>
    </w:tbl>
    <w:p w14:paraId="2AD0AF5E" w14:textId="3435807F" w:rsidR="00FD7DD8" w:rsidRPr="00FD7DD8" w:rsidRDefault="00A27E11" w:rsidP="00FD7DD8">
      <w:pPr>
        <w:spacing w:line="360" w:lineRule="auto"/>
        <w:jc w:val="both"/>
        <w:rPr>
          <w:rFonts w:ascii="Arial" w:hAnsi="Arial" w:cs="Arial"/>
          <w:sz w:val="24"/>
          <w:szCs w:val="24"/>
        </w:rPr>
      </w:pPr>
      <w:r>
        <w:rPr>
          <w:noProof/>
        </w:rPr>
        <mc:AlternateContent>
          <mc:Choice Requires="wps">
            <w:drawing>
              <wp:anchor distT="0" distB="0" distL="114300" distR="114300" simplePos="0" relativeHeight="252461056" behindDoc="0" locked="0" layoutInCell="1" allowOverlap="1" wp14:anchorId="038F63A1" wp14:editId="2EEDC2A6">
                <wp:simplePos x="0" y="0"/>
                <wp:positionH relativeFrom="column">
                  <wp:posOffset>0</wp:posOffset>
                </wp:positionH>
                <wp:positionV relativeFrom="paragraph">
                  <wp:posOffset>0</wp:posOffset>
                </wp:positionV>
                <wp:extent cx="2476500" cy="209550"/>
                <wp:effectExtent l="0" t="0" r="19050" b="19050"/>
                <wp:wrapNone/>
                <wp:docPr id="1258" name="Text Box 1258"/>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schemeClr val="lt1"/>
                        </a:solidFill>
                        <a:ln w="6350">
                          <a:solidFill>
                            <a:prstClr val="black"/>
                          </a:solidFill>
                        </a:ln>
                      </wps:spPr>
                      <wps:txb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63A1" id="Text Box 1258" o:spid="_x0000_s1029" type="#_x0000_t202" style="position:absolute;left:0;text-align:left;margin-left:0;margin-top:0;width:195pt;height:16.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" fillcolor="white [3201]" strokeweight=".5pt">
                <v:textbo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v:textbox>
              </v:shape>
            </w:pict>
          </mc:Fallback>
        </mc:AlternateContent>
      </w:r>
    </w:p>
    <w:p w14:paraId="22E4846A"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Under Environmental hazards, Vinyl ester resins are classified under category 2 for aquatic environment.</w:t>
      </w:r>
    </w:p>
    <w:p w14:paraId="2C136FC9" w14:textId="77777777" w:rsidR="00CF60F6"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 xml:space="preserve">End of the life </w:t>
      </w:r>
    </w:p>
    <w:p w14:paraId="1C2A6666" w14:textId="161D462C" w:rsidR="00FD7DD8" w:rsidRDefault="00CF60F6" w:rsidP="00FD7DD8">
      <w:pPr>
        <w:spacing w:line="360" w:lineRule="auto"/>
        <w:jc w:val="both"/>
        <w:rPr>
          <w:rFonts w:ascii="Arial" w:hAnsi="Arial" w:cs="Arial"/>
          <w:sz w:val="24"/>
          <w:szCs w:val="24"/>
        </w:rPr>
      </w:pPr>
      <w:r w:rsidRPr="00CF60F6">
        <w:rPr>
          <w:rFonts w:ascii="Arial" w:hAnsi="Arial" w:cs="Arial"/>
          <w:sz w:val="24"/>
          <w:szCs w:val="24"/>
        </w:rPr>
        <w:t>Vinyl Ester Resin</w:t>
      </w:r>
      <w:r w:rsidR="00FD7DD8" w:rsidRPr="00FD7DD8">
        <w:rPr>
          <w:rFonts w:ascii="Arial" w:hAnsi="Arial" w:cs="Arial"/>
          <w:sz w:val="24"/>
          <w:szCs w:val="24"/>
        </w:rPr>
        <w:t xml:space="preserve"> have maximum shell life of around 18 months when stored in a controlled environment as per guidelines issued by manufacturer. The Shell life of the product depends on grade and company to company. For Instance, </w:t>
      </w:r>
      <w:proofErr w:type="spellStart"/>
      <w:r w:rsidR="00FD7DD8" w:rsidRPr="00FD7DD8">
        <w:rPr>
          <w:rFonts w:ascii="Arial" w:hAnsi="Arial" w:cs="Arial"/>
          <w:sz w:val="24"/>
          <w:szCs w:val="24"/>
        </w:rPr>
        <w:t>Derakane</w:t>
      </w:r>
      <w:proofErr w:type="spellEnd"/>
      <w:r w:rsidR="00FD7DD8" w:rsidRPr="00FD7DD8">
        <w:rPr>
          <w:rFonts w:ascii="Arial" w:hAnsi="Arial" w:cs="Arial"/>
          <w:sz w:val="24"/>
          <w:szCs w:val="24"/>
        </w:rPr>
        <w:t xml:space="preserve">™ </w:t>
      </w:r>
      <w:proofErr w:type="spellStart"/>
      <w:r w:rsidR="00FD7DD8" w:rsidRPr="00FD7DD8">
        <w:rPr>
          <w:rFonts w:ascii="Arial" w:hAnsi="Arial" w:cs="Arial"/>
          <w:sz w:val="24"/>
          <w:szCs w:val="24"/>
        </w:rPr>
        <w:t>Signia</w:t>
      </w:r>
      <w:proofErr w:type="spellEnd"/>
      <w:r w:rsidR="00FD7DD8" w:rsidRPr="00FD7DD8">
        <w:rPr>
          <w:rFonts w:ascii="Arial" w:hAnsi="Arial" w:cs="Arial"/>
          <w:sz w:val="24"/>
          <w:szCs w:val="24"/>
        </w:rPr>
        <w:t xml:space="preserve">™ produce by IENOS claim to have a shelf life of 18 months. </w:t>
      </w:r>
    </w:p>
    <w:p w14:paraId="7C19CBAA" w14:textId="43785F96" w:rsidR="0010555F" w:rsidRPr="0010555F" w:rsidRDefault="0010555F" w:rsidP="00FD7DD8">
      <w:pPr>
        <w:spacing w:line="360" w:lineRule="auto"/>
        <w:jc w:val="both"/>
        <w:rPr>
          <w:rFonts w:ascii="Arial" w:hAnsi="Arial" w:cs="Arial"/>
          <w:b/>
          <w:bCs/>
          <w:sz w:val="24"/>
          <w:szCs w:val="24"/>
        </w:rPr>
      </w:pPr>
      <w:r>
        <w:rPr>
          <w:rFonts w:ascii="Arial" w:hAnsi="Arial" w:cs="Arial"/>
          <w:b/>
          <w:bCs/>
          <w:sz w:val="24"/>
          <w:szCs w:val="24"/>
        </w:rPr>
        <w:t>Environment Pollution Index (EPI)</w:t>
      </w:r>
      <w:r w:rsidRPr="0010555F">
        <w:rPr>
          <w:rFonts w:ascii="Arial" w:hAnsi="Arial" w:cs="Arial"/>
          <w:b/>
          <w:bCs/>
          <w:sz w:val="24"/>
          <w:szCs w:val="24"/>
        </w:rPr>
        <w:t xml:space="preserve"> </w:t>
      </w:r>
      <w:r>
        <w:rPr>
          <w:rFonts w:ascii="Arial" w:hAnsi="Arial" w:cs="Arial"/>
          <w:b/>
          <w:bCs/>
          <w:sz w:val="24"/>
          <w:szCs w:val="24"/>
        </w:rPr>
        <w:t>Baseline</w:t>
      </w:r>
    </w:p>
    <w:tbl>
      <w:tblPr>
        <w:tblW w:w="10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9"/>
        <w:gridCol w:w="4898"/>
      </w:tblGrid>
      <w:tr w:rsidR="0010555F" w:rsidRPr="0010555F" w14:paraId="4B45D3A6" w14:textId="77777777" w:rsidTr="0010555F">
        <w:trPr>
          <w:trHeight w:val="380"/>
        </w:trPr>
        <w:tc>
          <w:tcPr>
            <w:tcW w:w="5269" w:type="dxa"/>
            <w:shd w:val="clear" w:color="auto" w:fill="auto"/>
            <w:noWrap/>
            <w:vAlign w:val="bottom"/>
            <w:hideMark/>
          </w:tcPr>
          <w:p w14:paraId="72824EA2"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Emission Sources</w:t>
            </w:r>
          </w:p>
        </w:tc>
        <w:tc>
          <w:tcPr>
            <w:tcW w:w="4898" w:type="dxa"/>
            <w:shd w:val="clear" w:color="auto" w:fill="auto"/>
            <w:noWrap/>
            <w:vAlign w:val="bottom"/>
            <w:hideMark/>
          </w:tcPr>
          <w:p w14:paraId="0C0F8AA0"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Baseline Emissions (lb/</w:t>
            </w:r>
            <w:proofErr w:type="spellStart"/>
            <w:r w:rsidRPr="0010555F">
              <w:rPr>
                <w:rFonts w:ascii="Arial" w:eastAsia="Times New Roman" w:hAnsi="Arial" w:cs="Arial"/>
                <w:b/>
                <w:bCs/>
                <w:color w:val="000000"/>
                <w:sz w:val="20"/>
                <w:szCs w:val="20"/>
                <w:lang w:eastAsia="en-IN"/>
              </w:rPr>
              <w:t>yr</w:t>
            </w:r>
            <w:proofErr w:type="spellEnd"/>
            <w:r w:rsidRPr="0010555F">
              <w:rPr>
                <w:rFonts w:ascii="Arial" w:eastAsia="Times New Roman" w:hAnsi="Arial" w:cs="Arial"/>
                <w:b/>
                <w:bCs/>
                <w:color w:val="000000"/>
                <w:sz w:val="20"/>
                <w:szCs w:val="20"/>
                <w:lang w:eastAsia="en-IN"/>
              </w:rPr>
              <w:t>)</w:t>
            </w:r>
          </w:p>
        </w:tc>
      </w:tr>
      <w:tr w:rsidR="0010555F" w:rsidRPr="0010555F" w14:paraId="5EC1848E" w14:textId="77777777" w:rsidTr="0010555F">
        <w:trPr>
          <w:trHeight w:val="199"/>
        </w:trPr>
        <w:tc>
          <w:tcPr>
            <w:tcW w:w="5269" w:type="dxa"/>
            <w:shd w:val="clear" w:color="auto" w:fill="auto"/>
            <w:noWrap/>
            <w:vAlign w:val="bottom"/>
            <w:hideMark/>
          </w:tcPr>
          <w:p w14:paraId="50D551A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Resin Finishing</w:t>
            </w:r>
          </w:p>
        </w:tc>
        <w:tc>
          <w:tcPr>
            <w:tcW w:w="4898" w:type="dxa"/>
            <w:shd w:val="clear" w:color="auto" w:fill="auto"/>
            <w:noWrap/>
            <w:vAlign w:val="bottom"/>
            <w:hideMark/>
          </w:tcPr>
          <w:p w14:paraId="22A994E3"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30</w:t>
            </w:r>
          </w:p>
        </w:tc>
      </w:tr>
      <w:tr w:rsidR="0010555F" w:rsidRPr="0010555F" w14:paraId="47B3F6A0" w14:textId="77777777" w:rsidTr="0010555F">
        <w:trPr>
          <w:trHeight w:val="199"/>
        </w:trPr>
        <w:tc>
          <w:tcPr>
            <w:tcW w:w="5269" w:type="dxa"/>
            <w:shd w:val="clear" w:color="auto" w:fill="auto"/>
            <w:noWrap/>
            <w:vAlign w:val="bottom"/>
            <w:hideMark/>
          </w:tcPr>
          <w:p w14:paraId="41072F5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Steam jet Exhausts</w:t>
            </w:r>
          </w:p>
        </w:tc>
        <w:tc>
          <w:tcPr>
            <w:tcW w:w="4898" w:type="dxa"/>
            <w:shd w:val="clear" w:color="auto" w:fill="auto"/>
            <w:noWrap/>
            <w:vAlign w:val="bottom"/>
            <w:hideMark/>
          </w:tcPr>
          <w:p w14:paraId="4BB05B8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200</w:t>
            </w:r>
          </w:p>
        </w:tc>
      </w:tr>
      <w:tr w:rsidR="0010555F" w:rsidRPr="0010555F" w14:paraId="5BF3448B" w14:textId="77777777" w:rsidTr="0010555F">
        <w:trPr>
          <w:trHeight w:val="199"/>
        </w:trPr>
        <w:tc>
          <w:tcPr>
            <w:tcW w:w="5269" w:type="dxa"/>
            <w:shd w:val="clear" w:color="auto" w:fill="auto"/>
            <w:noWrap/>
            <w:vAlign w:val="bottom"/>
            <w:hideMark/>
          </w:tcPr>
          <w:p w14:paraId="5E0934E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Vapor containment from synthesis</w:t>
            </w:r>
          </w:p>
        </w:tc>
        <w:tc>
          <w:tcPr>
            <w:tcW w:w="4898" w:type="dxa"/>
            <w:shd w:val="clear" w:color="auto" w:fill="auto"/>
            <w:noWrap/>
            <w:vAlign w:val="bottom"/>
            <w:hideMark/>
          </w:tcPr>
          <w:p w14:paraId="223EBD5C"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1300</w:t>
            </w:r>
          </w:p>
        </w:tc>
      </w:tr>
      <w:tr w:rsidR="0010555F" w:rsidRPr="0010555F" w14:paraId="6106CC06" w14:textId="77777777" w:rsidTr="0010555F">
        <w:trPr>
          <w:trHeight w:val="199"/>
        </w:trPr>
        <w:tc>
          <w:tcPr>
            <w:tcW w:w="5269" w:type="dxa"/>
            <w:shd w:val="clear" w:color="auto" w:fill="auto"/>
            <w:noWrap/>
            <w:vAlign w:val="bottom"/>
            <w:hideMark/>
          </w:tcPr>
          <w:p w14:paraId="1E99655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Storage tanks</w:t>
            </w:r>
          </w:p>
        </w:tc>
        <w:tc>
          <w:tcPr>
            <w:tcW w:w="4898" w:type="dxa"/>
            <w:shd w:val="clear" w:color="auto" w:fill="auto"/>
            <w:noWrap/>
            <w:vAlign w:val="bottom"/>
            <w:hideMark/>
          </w:tcPr>
          <w:p w14:paraId="7DD149BD"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1800</w:t>
            </w:r>
          </w:p>
        </w:tc>
      </w:tr>
      <w:tr w:rsidR="0010555F" w:rsidRPr="0010555F" w14:paraId="404804C5" w14:textId="77777777" w:rsidTr="0010555F">
        <w:trPr>
          <w:trHeight w:val="199"/>
        </w:trPr>
        <w:tc>
          <w:tcPr>
            <w:tcW w:w="5269" w:type="dxa"/>
            <w:shd w:val="clear" w:color="auto" w:fill="auto"/>
            <w:noWrap/>
            <w:vAlign w:val="bottom"/>
            <w:hideMark/>
          </w:tcPr>
          <w:p w14:paraId="5CCDDF7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Wastewater</w:t>
            </w:r>
          </w:p>
        </w:tc>
        <w:tc>
          <w:tcPr>
            <w:tcW w:w="4898" w:type="dxa"/>
            <w:shd w:val="clear" w:color="auto" w:fill="auto"/>
            <w:noWrap/>
            <w:vAlign w:val="bottom"/>
            <w:hideMark/>
          </w:tcPr>
          <w:p w14:paraId="6102B78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17000</w:t>
            </w:r>
          </w:p>
        </w:tc>
      </w:tr>
      <w:tr w:rsidR="0010555F" w:rsidRPr="0010555F" w14:paraId="484A5754" w14:textId="77777777" w:rsidTr="0010555F">
        <w:trPr>
          <w:trHeight w:val="199"/>
        </w:trPr>
        <w:tc>
          <w:tcPr>
            <w:tcW w:w="5269" w:type="dxa"/>
            <w:shd w:val="clear" w:color="auto" w:fill="auto"/>
            <w:noWrap/>
            <w:vAlign w:val="bottom"/>
            <w:hideMark/>
          </w:tcPr>
          <w:p w14:paraId="25EBD90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Equipment Leaks</w:t>
            </w:r>
          </w:p>
        </w:tc>
        <w:tc>
          <w:tcPr>
            <w:tcW w:w="4898" w:type="dxa"/>
            <w:shd w:val="clear" w:color="auto" w:fill="auto"/>
            <w:noWrap/>
            <w:vAlign w:val="bottom"/>
            <w:hideMark/>
          </w:tcPr>
          <w:p w14:paraId="63F1A4C0"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N/A</w:t>
            </w:r>
          </w:p>
        </w:tc>
      </w:tr>
    </w:tbl>
    <w:p w14:paraId="67051BD6" w14:textId="77777777" w:rsidR="0010555F" w:rsidRDefault="0010555F" w:rsidP="0010555F"/>
    <w:p w14:paraId="4A09D747" w14:textId="6A4E274C" w:rsidR="0010555F" w:rsidRDefault="0010555F" w:rsidP="0010555F">
      <w:pPr>
        <w:spacing w:line="360" w:lineRule="auto"/>
        <w:jc w:val="both"/>
        <w:rPr>
          <w:rFonts w:ascii="Arial" w:hAnsi="Arial" w:cs="Arial"/>
          <w:sz w:val="24"/>
          <w:szCs w:val="24"/>
        </w:rPr>
      </w:pPr>
      <w:r w:rsidRPr="0010555F">
        <w:rPr>
          <w:rFonts w:ascii="Arial" w:hAnsi="Arial" w:cs="Arial"/>
          <w:sz w:val="24"/>
          <w:szCs w:val="24"/>
        </w:rPr>
        <w:t xml:space="preserve">The baseline emission varies depending on the capacity of the manufacturing plant, </w:t>
      </w:r>
      <w:r w:rsidR="00A3309C" w:rsidRPr="0010555F">
        <w:rPr>
          <w:rFonts w:ascii="Arial" w:hAnsi="Arial" w:cs="Arial"/>
          <w:sz w:val="24"/>
          <w:szCs w:val="24"/>
        </w:rPr>
        <w:t>reactants,</w:t>
      </w:r>
      <w:r w:rsidRPr="0010555F">
        <w:rPr>
          <w:rFonts w:ascii="Arial" w:hAnsi="Arial" w:cs="Arial"/>
          <w:sz w:val="24"/>
          <w:szCs w:val="24"/>
        </w:rPr>
        <w:t xml:space="preserve"> and the product manufactured. </w:t>
      </w:r>
    </w:p>
    <w:p w14:paraId="5D98F992" w14:textId="77777777" w:rsidR="00C17449" w:rsidRDefault="00C17449" w:rsidP="0010555F">
      <w:pPr>
        <w:spacing w:line="360" w:lineRule="auto"/>
        <w:jc w:val="both"/>
        <w:rPr>
          <w:rFonts w:ascii="Arial" w:hAnsi="Arial" w:cs="Arial"/>
          <w:b/>
          <w:bCs/>
          <w:sz w:val="24"/>
          <w:szCs w:val="24"/>
        </w:rPr>
      </w:pPr>
    </w:p>
    <w:p w14:paraId="3F417AF1" w14:textId="5FBC8075" w:rsidR="00FF3249" w:rsidRDefault="00FF3249" w:rsidP="0010555F">
      <w:pPr>
        <w:spacing w:line="360" w:lineRule="auto"/>
        <w:jc w:val="both"/>
        <w:rPr>
          <w:rFonts w:ascii="Arial" w:hAnsi="Arial" w:cs="Arial"/>
          <w:b/>
          <w:bCs/>
          <w:sz w:val="24"/>
          <w:szCs w:val="24"/>
        </w:rPr>
      </w:pPr>
      <w:r>
        <w:rPr>
          <w:rFonts w:ascii="Arial" w:hAnsi="Arial" w:cs="Arial"/>
          <w:b/>
          <w:bCs/>
          <w:sz w:val="24"/>
          <w:szCs w:val="24"/>
        </w:rPr>
        <w:lastRenderedPageBreak/>
        <w:t>Carbon Footprint Analysis</w:t>
      </w:r>
    </w:p>
    <w:p w14:paraId="673BE0EF" w14:textId="153711C7" w:rsidR="006C5305" w:rsidRPr="006C5305" w:rsidRDefault="00FF3249" w:rsidP="0010555F">
      <w:pPr>
        <w:spacing w:line="360" w:lineRule="auto"/>
        <w:jc w:val="both"/>
        <w:rPr>
          <w:rFonts w:ascii="Arial" w:hAnsi="Arial" w:cs="Arial"/>
          <w:b/>
          <w:bCs/>
          <w:sz w:val="24"/>
          <w:szCs w:val="24"/>
        </w:rPr>
      </w:pPr>
      <w:r>
        <w:rPr>
          <w:rFonts w:ascii="Arial" w:hAnsi="Arial" w:cs="Arial"/>
          <w:b/>
          <w:bCs/>
          <w:sz w:val="24"/>
          <w:szCs w:val="24"/>
        </w:rPr>
        <w:t>Life Cycle Assessment (</w:t>
      </w:r>
      <w:r w:rsidR="006C5305" w:rsidRPr="006C5305">
        <w:rPr>
          <w:rFonts w:ascii="Arial" w:hAnsi="Arial" w:cs="Arial"/>
          <w:b/>
          <w:bCs/>
          <w:sz w:val="24"/>
          <w:szCs w:val="24"/>
        </w:rPr>
        <w:t>LCA</w:t>
      </w:r>
      <w:r>
        <w:rPr>
          <w:rFonts w:ascii="Arial" w:hAnsi="Arial" w:cs="Arial"/>
          <w:b/>
          <w:bCs/>
          <w:sz w:val="24"/>
          <w:szCs w:val="24"/>
        </w:rPr>
        <w:t>)</w:t>
      </w:r>
      <w:r w:rsidR="006C5305" w:rsidRPr="006C5305">
        <w:rPr>
          <w:rFonts w:ascii="Arial" w:hAnsi="Arial" w:cs="Arial"/>
          <w:b/>
          <w:bCs/>
          <w:sz w:val="24"/>
          <w:szCs w:val="24"/>
        </w:rPr>
        <w:t xml:space="preserve"> data for </w:t>
      </w:r>
      <w:r w:rsidR="00972406">
        <w:rPr>
          <w:rFonts w:ascii="Arial" w:hAnsi="Arial" w:cs="Arial"/>
          <w:b/>
          <w:bCs/>
          <w:sz w:val="24"/>
          <w:szCs w:val="24"/>
        </w:rPr>
        <w:t>E</w:t>
      </w:r>
      <w:r w:rsidR="006C5305" w:rsidRPr="006C5305">
        <w:rPr>
          <w:rFonts w:ascii="Arial" w:hAnsi="Arial" w:cs="Arial"/>
          <w:b/>
          <w:bCs/>
          <w:sz w:val="24"/>
          <w:szCs w:val="24"/>
        </w:rPr>
        <w:t xml:space="preserve">poxy </w:t>
      </w:r>
      <w:r w:rsidR="00972406">
        <w:rPr>
          <w:rFonts w:ascii="Arial" w:hAnsi="Arial" w:cs="Arial"/>
          <w:b/>
          <w:bCs/>
          <w:sz w:val="24"/>
          <w:szCs w:val="24"/>
        </w:rPr>
        <w:t>R</w:t>
      </w:r>
      <w:r w:rsidR="006C5305" w:rsidRPr="006C5305">
        <w:rPr>
          <w:rFonts w:ascii="Arial" w:hAnsi="Arial" w:cs="Arial"/>
          <w:b/>
          <w:bCs/>
          <w:sz w:val="24"/>
          <w:szCs w:val="24"/>
        </w:rPr>
        <w:t>esin</w:t>
      </w:r>
    </w:p>
    <w:tbl>
      <w:tblPr>
        <w:tblW w:w="10459" w:type="dxa"/>
        <w:tblLook w:val="04A0" w:firstRow="1" w:lastRow="0" w:firstColumn="1" w:lastColumn="0" w:noHBand="0" w:noVBand="1"/>
      </w:tblPr>
      <w:tblGrid>
        <w:gridCol w:w="3879"/>
        <w:gridCol w:w="1306"/>
        <w:gridCol w:w="1474"/>
        <w:gridCol w:w="3497"/>
        <w:gridCol w:w="303"/>
      </w:tblGrid>
      <w:tr w:rsidR="006C5305" w:rsidRPr="006C5305" w14:paraId="0397EE4D" w14:textId="77777777" w:rsidTr="006C5305">
        <w:trPr>
          <w:gridAfter w:val="1"/>
          <w:wAfter w:w="303" w:type="dxa"/>
          <w:trHeight w:val="450"/>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3725AC4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B501C4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B59B7D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0BEFA4F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8200118" w14:textId="77777777" w:rsidTr="006C5305">
        <w:trPr>
          <w:trHeight w:val="216"/>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769DA2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1867D21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61F2A047"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33FBB6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5A8CD6F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26FEEACB"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ED6F27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0720F6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137</w:t>
            </w:r>
          </w:p>
        </w:tc>
        <w:tc>
          <w:tcPr>
            <w:tcW w:w="1474" w:type="dxa"/>
            <w:tcBorders>
              <w:top w:val="nil"/>
              <w:left w:val="nil"/>
              <w:bottom w:val="single" w:sz="4" w:space="0" w:color="auto"/>
              <w:right w:val="single" w:sz="4" w:space="0" w:color="auto"/>
            </w:tcBorders>
            <w:shd w:val="clear" w:color="auto" w:fill="auto"/>
            <w:vAlign w:val="bottom"/>
            <w:hideMark/>
          </w:tcPr>
          <w:p w14:paraId="1697D83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4.7</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5A4DFFE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proofErr w:type="spellStart"/>
            <w:r w:rsidRPr="006C5305">
              <w:rPr>
                <w:rFonts w:ascii="Arial" w:eastAsia="Times New Roman" w:hAnsi="Arial" w:cs="Arial"/>
                <w:color w:val="000000"/>
                <w:sz w:val="20"/>
                <w:szCs w:val="20"/>
                <w:lang w:eastAsia="en-IN"/>
              </w:rPr>
              <w:t>Bricout</w:t>
            </w:r>
            <w:proofErr w:type="spellEnd"/>
            <w:r w:rsidRPr="006C5305">
              <w:rPr>
                <w:rFonts w:ascii="Arial" w:eastAsia="Times New Roman" w:hAnsi="Arial" w:cs="Arial"/>
                <w:color w:val="000000"/>
                <w:sz w:val="20"/>
                <w:szCs w:val="20"/>
                <w:lang w:eastAsia="en-IN"/>
              </w:rPr>
              <w:t xml:space="preserve"> et al. (2017)</w:t>
            </w:r>
          </w:p>
        </w:tc>
        <w:tc>
          <w:tcPr>
            <w:tcW w:w="303" w:type="dxa"/>
            <w:vAlign w:val="center"/>
            <w:hideMark/>
          </w:tcPr>
          <w:p w14:paraId="7D5E5564"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FB605DE"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1C824531"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4CA51B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p>
        </w:tc>
        <w:tc>
          <w:tcPr>
            <w:tcW w:w="1474" w:type="dxa"/>
            <w:tcBorders>
              <w:top w:val="nil"/>
              <w:left w:val="nil"/>
              <w:bottom w:val="single" w:sz="4" w:space="0" w:color="auto"/>
              <w:right w:val="single" w:sz="4" w:space="0" w:color="auto"/>
            </w:tcBorders>
            <w:shd w:val="clear" w:color="auto" w:fill="auto"/>
            <w:vAlign w:val="bottom"/>
            <w:hideMark/>
          </w:tcPr>
          <w:p w14:paraId="7515432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4BBDCB0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Suzuki and Takahashi (2005)</w:t>
            </w:r>
          </w:p>
        </w:tc>
        <w:tc>
          <w:tcPr>
            <w:tcW w:w="303" w:type="dxa"/>
            <w:vAlign w:val="center"/>
            <w:hideMark/>
          </w:tcPr>
          <w:p w14:paraId="4B232E5A"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3BFC3E1"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50BE0F4"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C1B92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9E9A03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22B4C9B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(2005)</w:t>
            </w:r>
          </w:p>
        </w:tc>
        <w:tc>
          <w:tcPr>
            <w:tcW w:w="303" w:type="dxa"/>
            <w:vAlign w:val="center"/>
            <w:hideMark/>
          </w:tcPr>
          <w:p w14:paraId="0CAAE92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5F4B31C2"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ECA5D7D"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w:t>
            </w:r>
          </w:p>
        </w:tc>
        <w:tc>
          <w:tcPr>
            <w:tcW w:w="1306" w:type="dxa"/>
            <w:tcBorders>
              <w:top w:val="nil"/>
              <w:left w:val="nil"/>
              <w:bottom w:val="single" w:sz="4" w:space="0" w:color="auto"/>
              <w:right w:val="single" w:sz="4" w:space="0" w:color="auto"/>
            </w:tcBorders>
            <w:shd w:val="clear" w:color="auto" w:fill="auto"/>
            <w:vAlign w:val="bottom"/>
            <w:hideMark/>
          </w:tcPr>
          <w:p w14:paraId="74715A93"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80.1</w:t>
            </w:r>
          </w:p>
        </w:tc>
        <w:tc>
          <w:tcPr>
            <w:tcW w:w="1474" w:type="dxa"/>
            <w:tcBorders>
              <w:top w:val="nil"/>
              <w:left w:val="nil"/>
              <w:bottom w:val="single" w:sz="4" w:space="0" w:color="auto"/>
              <w:right w:val="single" w:sz="4" w:space="0" w:color="auto"/>
            </w:tcBorders>
            <w:shd w:val="clear" w:color="auto" w:fill="auto"/>
            <w:vAlign w:val="bottom"/>
            <w:hideMark/>
          </w:tcPr>
          <w:p w14:paraId="3BACB54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2.54</w:t>
            </w:r>
          </w:p>
        </w:tc>
        <w:tc>
          <w:tcPr>
            <w:tcW w:w="3497" w:type="dxa"/>
            <w:tcBorders>
              <w:top w:val="nil"/>
              <w:left w:val="nil"/>
              <w:bottom w:val="single" w:sz="4" w:space="0" w:color="auto"/>
              <w:right w:val="single" w:sz="8" w:space="0" w:color="auto"/>
            </w:tcBorders>
            <w:shd w:val="clear" w:color="auto" w:fill="auto"/>
            <w:vAlign w:val="bottom"/>
            <w:hideMark/>
          </w:tcPr>
          <w:p w14:paraId="6BB2888E"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(2011)</w:t>
            </w:r>
          </w:p>
        </w:tc>
        <w:tc>
          <w:tcPr>
            <w:tcW w:w="303" w:type="dxa"/>
            <w:vAlign w:val="center"/>
            <w:hideMark/>
          </w:tcPr>
          <w:p w14:paraId="3B2D98C9"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9228F96"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2C0B8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6614C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77.4</w:t>
            </w:r>
          </w:p>
        </w:tc>
        <w:tc>
          <w:tcPr>
            <w:tcW w:w="1474" w:type="dxa"/>
            <w:tcBorders>
              <w:top w:val="nil"/>
              <w:left w:val="nil"/>
              <w:bottom w:val="single" w:sz="4" w:space="0" w:color="auto"/>
              <w:right w:val="single" w:sz="4" w:space="0" w:color="auto"/>
            </w:tcBorders>
            <w:shd w:val="clear" w:color="auto" w:fill="auto"/>
            <w:vAlign w:val="bottom"/>
            <w:hideMark/>
          </w:tcPr>
          <w:p w14:paraId="2DB8D25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2669CEB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US DoE (2016)</w:t>
            </w:r>
          </w:p>
        </w:tc>
        <w:tc>
          <w:tcPr>
            <w:tcW w:w="303" w:type="dxa"/>
            <w:vAlign w:val="center"/>
            <w:hideMark/>
          </w:tcPr>
          <w:p w14:paraId="442CE38E"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7D1CE8A9"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DEB2E89"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264E4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80</w:t>
            </w:r>
          </w:p>
        </w:tc>
        <w:tc>
          <w:tcPr>
            <w:tcW w:w="1474" w:type="dxa"/>
            <w:tcBorders>
              <w:top w:val="nil"/>
              <w:left w:val="nil"/>
              <w:bottom w:val="single" w:sz="4" w:space="0" w:color="auto"/>
              <w:right w:val="single" w:sz="4" w:space="0" w:color="auto"/>
            </w:tcBorders>
            <w:shd w:val="clear" w:color="auto" w:fill="auto"/>
            <w:vAlign w:val="bottom"/>
            <w:hideMark/>
          </w:tcPr>
          <w:p w14:paraId="439965C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6EE3552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Song et al. (2009)</w:t>
            </w:r>
          </w:p>
        </w:tc>
        <w:tc>
          <w:tcPr>
            <w:tcW w:w="303" w:type="dxa"/>
            <w:vAlign w:val="center"/>
            <w:hideMark/>
          </w:tcPr>
          <w:p w14:paraId="224646F5"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3632EC5C"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9169C6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7BACF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AA7F98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5.7</w:t>
            </w:r>
          </w:p>
        </w:tc>
        <w:tc>
          <w:tcPr>
            <w:tcW w:w="3497" w:type="dxa"/>
            <w:tcBorders>
              <w:top w:val="nil"/>
              <w:left w:val="nil"/>
              <w:bottom w:val="single" w:sz="4" w:space="0" w:color="auto"/>
              <w:right w:val="single" w:sz="8" w:space="0" w:color="auto"/>
            </w:tcBorders>
            <w:shd w:val="clear" w:color="auto" w:fill="auto"/>
            <w:vAlign w:val="bottom"/>
            <w:hideMark/>
          </w:tcPr>
          <w:p w14:paraId="291D139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Rankine (2006) (quoting PE)</w:t>
            </w:r>
          </w:p>
        </w:tc>
        <w:tc>
          <w:tcPr>
            <w:tcW w:w="303" w:type="dxa"/>
            <w:vAlign w:val="center"/>
            <w:hideMark/>
          </w:tcPr>
          <w:p w14:paraId="5B85C712"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5E00BF8"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AA251B3"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Ethylenediamine</w:t>
            </w:r>
          </w:p>
        </w:tc>
        <w:tc>
          <w:tcPr>
            <w:tcW w:w="1306" w:type="dxa"/>
            <w:tcBorders>
              <w:top w:val="nil"/>
              <w:left w:val="nil"/>
              <w:bottom w:val="single" w:sz="4" w:space="0" w:color="auto"/>
              <w:right w:val="single" w:sz="4" w:space="0" w:color="auto"/>
            </w:tcBorders>
            <w:shd w:val="clear" w:color="auto" w:fill="auto"/>
            <w:vAlign w:val="bottom"/>
            <w:hideMark/>
          </w:tcPr>
          <w:p w14:paraId="2025166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124.6</w:t>
            </w:r>
          </w:p>
        </w:tc>
        <w:tc>
          <w:tcPr>
            <w:tcW w:w="1474" w:type="dxa"/>
            <w:tcBorders>
              <w:top w:val="nil"/>
              <w:left w:val="nil"/>
              <w:bottom w:val="single" w:sz="4" w:space="0" w:color="auto"/>
              <w:right w:val="single" w:sz="4" w:space="0" w:color="auto"/>
            </w:tcBorders>
            <w:shd w:val="clear" w:color="auto" w:fill="auto"/>
            <w:vAlign w:val="bottom"/>
            <w:hideMark/>
          </w:tcPr>
          <w:p w14:paraId="49D9F14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6.3</w:t>
            </w:r>
          </w:p>
        </w:tc>
        <w:tc>
          <w:tcPr>
            <w:tcW w:w="3497" w:type="dxa"/>
            <w:tcBorders>
              <w:top w:val="nil"/>
              <w:left w:val="nil"/>
              <w:bottom w:val="single" w:sz="4" w:space="0" w:color="auto"/>
              <w:right w:val="single" w:sz="8" w:space="0" w:color="auto"/>
            </w:tcBorders>
            <w:shd w:val="clear" w:color="auto" w:fill="auto"/>
            <w:vAlign w:val="bottom"/>
            <w:hideMark/>
          </w:tcPr>
          <w:p w14:paraId="4909BB3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55FC39D"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4601828E"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4F37E9D5"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Phthalic Anhydride</w:t>
            </w:r>
          </w:p>
        </w:tc>
        <w:tc>
          <w:tcPr>
            <w:tcW w:w="1306" w:type="dxa"/>
            <w:tcBorders>
              <w:top w:val="nil"/>
              <w:left w:val="nil"/>
              <w:bottom w:val="single" w:sz="4" w:space="0" w:color="auto"/>
              <w:right w:val="single" w:sz="4" w:space="0" w:color="auto"/>
            </w:tcBorders>
            <w:shd w:val="clear" w:color="auto" w:fill="auto"/>
            <w:vAlign w:val="bottom"/>
            <w:hideMark/>
          </w:tcPr>
          <w:p w14:paraId="2F1267D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78.2</w:t>
            </w:r>
          </w:p>
        </w:tc>
        <w:tc>
          <w:tcPr>
            <w:tcW w:w="1474" w:type="dxa"/>
            <w:tcBorders>
              <w:top w:val="nil"/>
              <w:left w:val="nil"/>
              <w:bottom w:val="single" w:sz="4" w:space="0" w:color="auto"/>
              <w:right w:val="single" w:sz="4" w:space="0" w:color="auto"/>
            </w:tcBorders>
            <w:shd w:val="clear" w:color="auto" w:fill="auto"/>
            <w:vAlign w:val="bottom"/>
            <w:hideMark/>
          </w:tcPr>
          <w:p w14:paraId="7025BC2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2.7</w:t>
            </w:r>
          </w:p>
        </w:tc>
        <w:tc>
          <w:tcPr>
            <w:tcW w:w="3497" w:type="dxa"/>
            <w:tcBorders>
              <w:top w:val="nil"/>
              <w:left w:val="nil"/>
              <w:bottom w:val="single" w:sz="4" w:space="0" w:color="auto"/>
              <w:right w:val="single" w:sz="8" w:space="0" w:color="auto"/>
            </w:tcBorders>
            <w:shd w:val="clear" w:color="auto" w:fill="auto"/>
            <w:vAlign w:val="bottom"/>
            <w:hideMark/>
          </w:tcPr>
          <w:p w14:paraId="72B00E5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67230847"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EFD50B0" w14:textId="77777777" w:rsidTr="006C5305">
        <w:trPr>
          <w:trHeight w:val="216"/>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42FA579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Resin</w:t>
            </w:r>
          </w:p>
        </w:tc>
        <w:tc>
          <w:tcPr>
            <w:tcW w:w="1306" w:type="dxa"/>
            <w:tcBorders>
              <w:top w:val="nil"/>
              <w:left w:val="nil"/>
              <w:bottom w:val="single" w:sz="8" w:space="0" w:color="auto"/>
              <w:right w:val="single" w:sz="4" w:space="0" w:color="auto"/>
            </w:tcBorders>
            <w:shd w:val="clear" w:color="auto" w:fill="auto"/>
            <w:vAlign w:val="bottom"/>
            <w:hideMark/>
          </w:tcPr>
          <w:p w14:paraId="18FF9CDE" w14:textId="63FCCA16"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135</w:t>
            </w:r>
          </w:p>
        </w:tc>
        <w:tc>
          <w:tcPr>
            <w:tcW w:w="1474" w:type="dxa"/>
            <w:tcBorders>
              <w:top w:val="nil"/>
              <w:left w:val="nil"/>
              <w:bottom w:val="single" w:sz="8" w:space="0" w:color="auto"/>
              <w:right w:val="single" w:sz="4" w:space="0" w:color="auto"/>
            </w:tcBorders>
            <w:shd w:val="clear" w:color="auto" w:fill="auto"/>
            <w:vAlign w:val="bottom"/>
            <w:hideMark/>
          </w:tcPr>
          <w:p w14:paraId="2131B609" w14:textId="260D743D"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6.8</w:t>
            </w:r>
          </w:p>
        </w:tc>
        <w:tc>
          <w:tcPr>
            <w:tcW w:w="3497" w:type="dxa"/>
            <w:tcBorders>
              <w:top w:val="nil"/>
              <w:left w:val="nil"/>
              <w:bottom w:val="single" w:sz="8" w:space="0" w:color="auto"/>
              <w:right w:val="single" w:sz="8" w:space="0" w:color="auto"/>
            </w:tcBorders>
            <w:shd w:val="clear" w:color="auto" w:fill="auto"/>
            <w:vAlign w:val="bottom"/>
            <w:hideMark/>
          </w:tcPr>
          <w:p w14:paraId="0B213264" w14:textId="10F9350A"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396E5DF"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F662AD" w14:textId="7CB1C2CD" w:rsidR="00972406"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2400" behindDoc="0" locked="0" layoutInCell="1" allowOverlap="1" wp14:anchorId="0B02CEB5" wp14:editId="329F3BD9">
                <wp:simplePos x="0" y="0"/>
                <wp:positionH relativeFrom="margin">
                  <wp:align>right</wp:align>
                </wp:positionH>
                <wp:positionV relativeFrom="paragraph">
                  <wp:posOffset>-635</wp:posOffset>
                </wp:positionV>
                <wp:extent cx="2337955" cy="200055"/>
                <wp:effectExtent l="0" t="0" r="0" b="0"/>
                <wp:wrapNone/>
                <wp:docPr id="212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3E860E7" w14:textId="37AB10BA"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B02CEB5" id="TextBox 4" o:spid="_x0000_s1030" type="#_x0000_t202" style="position:absolute;left:0;text-align:left;margin-left:132.9pt;margin-top:-.05pt;width:184.1pt;height:15.75pt;z-index:25290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" filled="f" stroked="f">
                <v:textbox style="mso-fit-shape-to-text:t">
                  <w:txbxContent>
                    <w:p w14:paraId="63E860E7" w14:textId="37AB10BA"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23450DF6" w14:textId="52FC418B" w:rsidR="00972406" w:rsidRDefault="00FF3249" w:rsidP="002C67EF">
      <w:pPr>
        <w:spacing w:line="360" w:lineRule="auto"/>
        <w:jc w:val="both"/>
        <w:rPr>
          <w:rFonts w:ascii="Arial" w:hAnsi="Arial" w:cs="Arial"/>
          <w:b/>
          <w:bCs/>
          <w:sz w:val="24"/>
          <w:szCs w:val="24"/>
        </w:rPr>
      </w:pPr>
      <w:r>
        <w:rPr>
          <w:rFonts w:ascii="Arial" w:hAnsi="Arial" w:cs="Arial"/>
          <w:b/>
          <w:bCs/>
          <w:sz w:val="24"/>
          <w:szCs w:val="24"/>
        </w:rPr>
        <w:t>Life Cycle Assessment (</w:t>
      </w:r>
      <w:r w:rsidRPr="006C5305">
        <w:rPr>
          <w:rFonts w:ascii="Arial" w:hAnsi="Arial" w:cs="Arial"/>
          <w:b/>
          <w:bCs/>
          <w:sz w:val="24"/>
          <w:szCs w:val="24"/>
        </w:rPr>
        <w:t>LCA</w:t>
      </w:r>
      <w:r>
        <w:rPr>
          <w:rFonts w:ascii="Arial" w:hAnsi="Arial" w:cs="Arial"/>
          <w:b/>
          <w:bCs/>
          <w:sz w:val="24"/>
          <w:szCs w:val="24"/>
        </w:rPr>
        <w:t>)</w:t>
      </w:r>
      <w:r w:rsidR="00972406">
        <w:rPr>
          <w:rFonts w:ascii="Arial" w:hAnsi="Arial" w:cs="Arial"/>
          <w:b/>
          <w:bCs/>
          <w:sz w:val="24"/>
          <w:szCs w:val="24"/>
        </w:rPr>
        <w:t xml:space="preserve"> data for Vinyl Ester Resin</w:t>
      </w:r>
    </w:p>
    <w:tbl>
      <w:tblPr>
        <w:tblW w:w="10473" w:type="dxa"/>
        <w:tblLook w:val="04A0" w:firstRow="1" w:lastRow="0" w:firstColumn="1" w:lastColumn="0" w:noHBand="0" w:noVBand="1"/>
      </w:tblPr>
      <w:tblGrid>
        <w:gridCol w:w="3847"/>
        <w:gridCol w:w="1309"/>
        <w:gridCol w:w="1476"/>
        <w:gridCol w:w="3537"/>
        <w:gridCol w:w="304"/>
      </w:tblGrid>
      <w:tr w:rsidR="006C5305" w:rsidRPr="006C5305" w14:paraId="38214EB9" w14:textId="77777777" w:rsidTr="006C5305">
        <w:trPr>
          <w:gridAfter w:val="1"/>
          <w:wAfter w:w="304" w:type="dxa"/>
          <w:trHeight w:val="450"/>
        </w:trPr>
        <w:tc>
          <w:tcPr>
            <w:tcW w:w="3847"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5301E46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9"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AA4648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5FB0E3A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53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01A9DB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FC6B638" w14:textId="77777777" w:rsidTr="006C5305">
        <w:trPr>
          <w:trHeight w:val="241"/>
        </w:trPr>
        <w:tc>
          <w:tcPr>
            <w:tcW w:w="3847" w:type="dxa"/>
            <w:vMerge/>
            <w:tcBorders>
              <w:top w:val="single" w:sz="8" w:space="0" w:color="auto"/>
              <w:left w:val="single" w:sz="8" w:space="0" w:color="auto"/>
              <w:bottom w:val="single" w:sz="8" w:space="0" w:color="000000"/>
              <w:right w:val="single" w:sz="4" w:space="0" w:color="auto"/>
            </w:tcBorders>
            <w:vAlign w:val="center"/>
            <w:hideMark/>
          </w:tcPr>
          <w:p w14:paraId="70D5CF7E"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9" w:type="dxa"/>
            <w:vMerge/>
            <w:tcBorders>
              <w:top w:val="single" w:sz="8" w:space="0" w:color="auto"/>
              <w:left w:val="single" w:sz="4" w:space="0" w:color="auto"/>
              <w:bottom w:val="single" w:sz="8" w:space="0" w:color="000000"/>
              <w:right w:val="single" w:sz="4" w:space="0" w:color="auto"/>
            </w:tcBorders>
            <w:vAlign w:val="center"/>
            <w:hideMark/>
          </w:tcPr>
          <w:p w14:paraId="55860F2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6" w:type="dxa"/>
            <w:vMerge/>
            <w:tcBorders>
              <w:top w:val="single" w:sz="8" w:space="0" w:color="auto"/>
              <w:left w:val="single" w:sz="4" w:space="0" w:color="auto"/>
              <w:bottom w:val="single" w:sz="8" w:space="0" w:color="000000"/>
              <w:right w:val="single" w:sz="4" w:space="0" w:color="auto"/>
            </w:tcBorders>
            <w:vAlign w:val="center"/>
            <w:hideMark/>
          </w:tcPr>
          <w:p w14:paraId="12FF56A8"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537" w:type="dxa"/>
            <w:vMerge/>
            <w:tcBorders>
              <w:top w:val="single" w:sz="8" w:space="0" w:color="auto"/>
              <w:left w:val="single" w:sz="4" w:space="0" w:color="auto"/>
              <w:bottom w:val="single" w:sz="8" w:space="0" w:color="000000"/>
              <w:right w:val="single" w:sz="8" w:space="0" w:color="auto"/>
            </w:tcBorders>
            <w:vAlign w:val="center"/>
            <w:hideMark/>
          </w:tcPr>
          <w:p w14:paraId="68AC338F"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4" w:type="dxa"/>
            <w:tcBorders>
              <w:top w:val="nil"/>
              <w:left w:val="nil"/>
              <w:bottom w:val="nil"/>
              <w:right w:val="nil"/>
            </w:tcBorders>
            <w:shd w:val="clear" w:color="auto" w:fill="auto"/>
            <w:noWrap/>
            <w:vAlign w:val="bottom"/>
            <w:hideMark/>
          </w:tcPr>
          <w:p w14:paraId="3142EE8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19D2B8BE" w14:textId="77777777" w:rsidTr="006C5305">
        <w:trPr>
          <w:trHeight w:val="252"/>
        </w:trPr>
        <w:tc>
          <w:tcPr>
            <w:tcW w:w="3847" w:type="dxa"/>
            <w:tcBorders>
              <w:top w:val="nil"/>
              <w:left w:val="single" w:sz="8" w:space="0" w:color="auto"/>
              <w:bottom w:val="single" w:sz="4" w:space="0" w:color="auto"/>
              <w:right w:val="single" w:sz="4" w:space="0" w:color="auto"/>
            </w:tcBorders>
            <w:shd w:val="clear" w:color="auto" w:fill="auto"/>
            <w:vAlign w:val="center"/>
            <w:hideMark/>
          </w:tcPr>
          <w:p w14:paraId="35496D1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VE Resin (BPA epoxy based)</w:t>
            </w:r>
          </w:p>
        </w:tc>
        <w:tc>
          <w:tcPr>
            <w:tcW w:w="1309" w:type="dxa"/>
            <w:tcBorders>
              <w:top w:val="nil"/>
              <w:left w:val="nil"/>
              <w:bottom w:val="single" w:sz="4" w:space="0" w:color="auto"/>
              <w:right w:val="single" w:sz="4" w:space="0" w:color="auto"/>
            </w:tcBorders>
            <w:shd w:val="clear" w:color="auto" w:fill="auto"/>
            <w:vAlign w:val="center"/>
            <w:hideMark/>
          </w:tcPr>
          <w:p w14:paraId="5CEBEB98"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121.5</w:t>
            </w:r>
          </w:p>
        </w:tc>
        <w:tc>
          <w:tcPr>
            <w:tcW w:w="1476" w:type="dxa"/>
            <w:tcBorders>
              <w:top w:val="nil"/>
              <w:left w:val="nil"/>
              <w:bottom w:val="single" w:sz="4" w:space="0" w:color="auto"/>
              <w:right w:val="single" w:sz="4" w:space="0" w:color="auto"/>
            </w:tcBorders>
            <w:shd w:val="clear" w:color="auto" w:fill="auto"/>
            <w:vAlign w:val="center"/>
            <w:hideMark/>
          </w:tcPr>
          <w:p w14:paraId="61B9FBEF"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5.97</w:t>
            </w:r>
          </w:p>
        </w:tc>
        <w:tc>
          <w:tcPr>
            <w:tcW w:w="3537" w:type="dxa"/>
            <w:tcBorders>
              <w:top w:val="nil"/>
              <w:left w:val="nil"/>
              <w:bottom w:val="single" w:sz="4" w:space="0" w:color="auto"/>
              <w:right w:val="single" w:sz="8" w:space="0" w:color="auto"/>
            </w:tcBorders>
            <w:shd w:val="clear" w:color="auto" w:fill="auto"/>
            <w:vAlign w:val="center"/>
            <w:hideMark/>
          </w:tcPr>
          <w:p w14:paraId="3702F83C"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w:t>
            </w:r>
          </w:p>
        </w:tc>
        <w:tc>
          <w:tcPr>
            <w:tcW w:w="304" w:type="dxa"/>
            <w:vAlign w:val="center"/>
            <w:hideMark/>
          </w:tcPr>
          <w:p w14:paraId="07F9EBA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4A555DB" w14:textId="77777777" w:rsidTr="006C5305">
        <w:trPr>
          <w:trHeight w:val="516"/>
        </w:trPr>
        <w:tc>
          <w:tcPr>
            <w:tcW w:w="3847" w:type="dxa"/>
            <w:tcBorders>
              <w:top w:val="nil"/>
              <w:left w:val="single" w:sz="8" w:space="0" w:color="auto"/>
              <w:bottom w:val="single" w:sz="8" w:space="0" w:color="auto"/>
              <w:right w:val="single" w:sz="4" w:space="0" w:color="auto"/>
            </w:tcBorders>
            <w:shd w:val="clear" w:color="auto" w:fill="auto"/>
            <w:vAlign w:val="center"/>
            <w:hideMark/>
          </w:tcPr>
          <w:p w14:paraId="44061EA6"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 VE</w:t>
            </w:r>
          </w:p>
        </w:tc>
        <w:tc>
          <w:tcPr>
            <w:tcW w:w="1309" w:type="dxa"/>
            <w:tcBorders>
              <w:top w:val="nil"/>
              <w:left w:val="nil"/>
              <w:bottom w:val="single" w:sz="8" w:space="0" w:color="auto"/>
              <w:right w:val="single" w:sz="4" w:space="0" w:color="auto"/>
            </w:tcBorders>
            <w:shd w:val="clear" w:color="auto" w:fill="auto"/>
            <w:vAlign w:val="center"/>
            <w:hideMark/>
          </w:tcPr>
          <w:p w14:paraId="39D2A7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119.3</w:t>
            </w:r>
          </w:p>
        </w:tc>
        <w:tc>
          <w:tcPr>
            <w:tcW w:w="1476" w:type="dxa"/>
            <w:tcBorders>
              <w:top w:val="nil"/>
              <w:left w:val="nil"/>
              <w:bottom w:val="single" w:sz="8" w:space="0" w:color="auto"/>
              <w:right w:val="single" w:sz="4" w:space="0" w:color="auto"/>
            </w:tcBorders>
            <w:shd w:val="clear" w:color="auto" w:fill="auto"/>
            <w:vAlign w:val="center"/>
            <w:hideMark/>
          </w:tcPr>
          <w:p w14:paraId="615EF137"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5.87</w:t>
            </w:r>
          </w:p>
        </w:tc>
        <w:tc>
          <w:tcPr>
            <w:tcW w:w="3537" w:type="dxa"/>
            <w:tcBorders>
              <w:top w:val="nil"/>
              <w:left w:val="nil"/>
              <w:bottom w:val="single" w:sz="8" w:space="0" w:color="auto"/>
              <w:right w:val="single" w:sz="8" w:space="0" w:color="auto"/>
            </w:tcBorders>
            <w:shd w:val="clear" w:color="auto" w:fill="auto"/>
            <w:vAlign w:val="center"/>
            <w:hideMark/>
          </w:tcPr>
          <w:p w14:paraId="1258A8D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xml:space="preserve">Rietveld and </w:t>
            </w:r>
            <w:proofErr w:type="spellStart"/>
            <w:r w:rsidRPr="006C5305">
              <w:rPr>
                <w:rFonts w:ascii="Arial" w:eastAsia="Times New Roman" w:hAnsi="Arial" w:cs="Arial"/>
                <w:color w:val="000000"/>
                <w:sz w:val="20"/>
                <w:szCs w:val="20"/>
                <w:lang w:eastAsia="en-IN"/>
              </w:rPr>
              <w:t>Hegger</w:t>
            </w:r>
            <w:proofErr w:type="spellEnd"/>
            <w:r w:rsidRPr="006C5305">
              <w:rPr>
                <w:rFonts w:ascii="Arial" w:eastAsia="Times New Roman" w:hAnsi="Arial" w:cs="Arial"/>
                <w:color w:val="000000"/>
                <w:sz w:val="20"/>
                <w:szCs w:val="20"/>
                <w:lang w:eastAsia="en-IN"/>
              </w:rPr>
              <w:t xml:space="preserve"> (2014)</w:t>
            </w:r>
          </w:p>
        </w:tc>
        <w:tc>
          <w:tcPr>
            <w:tcW w:w="304" w:type="dxa"/>
            <w:vAlign w:val="center"/>
            <w:hideMark/>
          </w:tcPr>
          <w:p w14:paraId="6E5316FA"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708855" w14:textId="3F113C16" w:rsidR="006C5305"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4448" behindDoc="0" locked="0" layoutInCell="1" allowOverlap="1" wp14:anchorId="661D044F" wp14:editId="2D56BFA4">
                <wp:simplePos x="0" y="0"/>
                <wp:positionH relativeFrom="margin">
                  <wp:posOffset>4147658</wp:posOffset>
                </wp:positionH>
                <wp:positionV relativeFrom="paragraph">
                  <wp:posOffset>-635</wp:posOffset>
                </wp:positionV>
                <wp:extent cx="2337955" cy="200055"/>
                <wp:effectExtent l="0" t="0" r="0" b="0"/>
                <wp:wrapNone/>
                <wp:docPr id="212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6801D66"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61D044F" id="_x0000_s1031" type="#_x0000_t202" style="position:absolute;left:0;text-align:left;margin-left:326.6pt;margin-top:-.05pt;width:184.1pt;height:15.75pt;z-index:25290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" filled="f" stroked="f">
                <v:textbox style="mso-fit-shape-to-text:t">
                  <w:txbxContent>
                    <w:p w14:paraId="66801D66"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78BB2F23" w14:textId="765AA5CE" w:rsidR="00813664" w:rsidRDefault="00813664" w:rsidP="002C67EF">
      <w:pPr>
        <w:spacing w:line="360" w:lineRule="auto"/>
        <w:jc w:val="both"/>
        <w:rPr>
          <w:rFonts w:ascii="Arial" w:hAnsi="Arial" w:cs="Arial"/>
          <w:sz w:val="24"/>
          <w:szCs w:val="24"/>
        </w:rPr>
      </w:pPr>
      <w:r>
        <w:rPr>
          <w:rFonts w:ascii="Arial" w:hAnsi="Arial" w:cs="Arial"/>
          <w:sz w:val="24"/>
          <w:szCs w:val="24"/>
        </w:rPr>
        <w:t xml:space="preserve">The Global Warming Potential (GWP) compares the global warming impacts of different gases. In simple terms, it is a measure of how much energy the emissions of 1 ton of a gas will absorb over a given </w:t>
      </w:r>
      <w:proofErr w:type="gramStart"/>
      <w:r>
        <w:rPr>
          <w:rFonts w:ascii="Arial" w:hAnsi="Arial" w:cs="Arial"/>
          <w:sz w:val="24"/>
          <w:szCs w:val="24"/>
        </w:rPr>
        <w:t>period of time</w:t>
      </w:r>
      <w:proofErr w:type="gramEnd"/>
      <w:r>
        <w:rPr>
          <w:rFonts w:ascii="Arial" w:hAnsi="Arial" w:cs="Arial"/>
          <w:sz w:val="24"/>
          <w:szCs w:val="24"/>
        </w:rPr>
        <w:t xml:space="preserve">, relative to the emissions of 1 ton of carbon dioxide. The larger the </w:t>
      </w:r>
      <w:r w:rsidR="00C63952">
        <w:rPr>
          <w:rFonts w:ascii="Arial" w:hAnsi="Arial" w:cs="Arial"/>
          <w:sz w:val="24"/>
          <w:szCs w:val="24"/>
        </w:rPr>
        <w:t>GWP, the more the given gas warms the Earth as compared to CO</w:t>
      </w:r>
      <w:r w:rsidR="00C63952">
        <w:rPr>
          <w:rFonts w:ascii="Arial" w:hAnsi="Arial" w:cs="Arial"/>
          <w:sz w:val="24"/>
          <w:szCs w:val="24"/>
          <w:vertAlign w:val="subscript"/>
        </w:rPr>
        <w:t>2</w:t>
      </w:r>
      <w:r w:rsidR="00C63952">
        <w:rPr>
          <w:rFonts w:ascii="Arial" w:hAnsi="Arial" w:cs="Arial"/>
          <w:sz w:val="24"/>
          <w:szCs w:val="24"/>
        </w:rPr>
        <w:t xml:space="preserve"> over that </w:t>
      </w:r>
      <w:proofErr w:type="gramStart"/>
      <w:r w:rsidR="00C63952">
        <w:rPr>
          <w:rFonts w:ascii="Arial" w:hAnsi="Arial" w:cs="Arial"/>
          <w:sz w:val="24"/>
          <w:szCs w:val="24"/>
        </w:rPr>
        <w:t>time period</w:t>
      </w:r>
      <w:proofErr w:type="gramEnd"/>
      <w:r w:rsidR="00C63952">
        <w:rPr>
          <w:rFonts w:ascii="Arial" w:hAnsi="Arial" w:cs="Arial"/>
          <w:sz w:val="24"/>
          <w:szCs w:val="24"/>
        </w:rPr>
        <w:t xml:space="preserve">. The </w:t>
      </w:r>
      <w:proofErr w:type="gramStart"/>
      <w:r w:rsidR="00C63952">
        <w:rPr>
          <w:rFonts w:ascii="Arial" w:hAnsi="Arial" w:cs="Arial"/>
          <w:sz w:val="24"/>
          <w:szCs w:val="24"/>
        </w:rPr>
        <w:t>time period</w:t>
      </w:r>
      <w:proofErr w:type="gramEnd"/>
      <w:r w:rsidR="00C63952">
        <w:rPr>
          <w:rFonts w:ascii="Arial" w:hAnsi="Arial" w:cs="Arial"/>
          <w:sz w:val="24"/>
          <w:szCs w:val="24"/>
        </w:rPr>
        <w:t xml:space="preserve"> usually for GWPs is 100 years. </w:t>
      </w:r>
    </w:p>
    <w:p w14:paraId="500D96EA" w14:textId="5CE8E71C" w:rsidR="004D4B16" w:rsidRPr="00C63952" w:rsidRDefault="00C63952" w:rsidP="002C67EF">
      <w:pPr>
        <w:spacing w:line="360" w:lineRule="auto"/>
        <w:jc w:val="both"/>
        <w:rPr>
          <w:rFonts w:ascii="Arial" w:hAnsi="Arial" w:cs="Arial"/>
          <w:sz w:val="24"/>
          <w:szCs w:val="24"/>
        </w:rPr>
      </w:pPr>
      <w:r>
        <w:rPr>
          <w:rFonts w:ascii="Arial" w:hAnsi="Arial" w:cs="Arial"/>
          <w:sz w:val="24"/>
          <w:szCs w:val="24"/>
        </w:rPr>
        <w:t xml:space="preserve">Carbon dioxide, by definition, has a GWP of 1 regardless of the </w:t>
      </w:r>
      <w:proofErr w:type="gramStart"/>
      <w:r>
        <w:rPr>
          <w:rFonts w:ascii="Arial" w:hAnsi="Arial" w:cs="Arial"/>
          <w:sz w:val="24"/>
          <w:szCs w:val="24"/>
        </w:rPr>
        <w:t>time period</w:t>
      </w:r>
      <w:proofErr w:type="gramEnd"/>
      <w:r>
        <w:rPr>
          <w:rFonts w:ascii="Arial" w:hAnsi="Arial" w:cs="Arial"/>
          <w:sz w:val="24"/>
          <w:szCs w:val="24"/>
        </w:rPr>
        <w:t xml:space="preserve"> used, as it is the gas being used as the reference. Methane</w:t>
      </w:r>
      <w:r w:rsidR="00112D7C">
        <w:rPr>
          <w:rFonts w:ascii="Arial" w:hAnsi="Arial" w:cs="Arial"/>
          <w:sz w:val="24"/>
          <w:szCs w:val="24"/>
        </w:rPr>
        <w:t xml:space="preserve"> (CH</w:t>
      </w:r>
      <w:r w:rsidR="00112D7C">
        <w:rPr>
          <w:rFonts w:ascii="Arial" w:hAnsi="Arial" w:cs="Arial"/>
          <w:sz w:val="24"/>
          <w:szCs w:val="24"/>
          <w:vertAlign w:val="subscript"/>
        </w:rPr>
        <w:t>4</w:t>
      </w:r>
      <w:r w:rsidR="00112D7C">
        <w:rPr>
          <w:rFonts w:ascii="Arial" w:hAnsi="Arial" w:cs="Arial"/>
          <w:sz w:val="24"/>
          <w:szCs w:val="24"/>
        </w:rPr>
        <w:t>)</w:t>
      </w:r>
      <w:r>
        <w:rPr>
          <w:rFonts w:ascii="Arial" w:hAnsi="Arial" w:cs="Arial"/>
          <w:sz w:val="24"/>
          <w:szCs w:val="24"/>
        </w:rPr>
        <w:t xml:space="preserve"> </w:t>
      </w:r>
      <w:r w:rsidR="002014E8">
        <w:rPr>
          <w:rFonts w:ascii="Arial" w:hAnsi="Arial" w:cs="Arial"/>
          <w:sz w:val="24"/>
          <w:szCs w:val="24"/>
        </w:rPr>
        <w:t>is estimated to have a GWP of 25-36 over 100 years.</w:t>
      </w:r>
      <w:r w:rsidR="00112D7C">
        <w:rPr>
          <w:rFonts w:ascii="Arial" w:hAnsi="Arial" w:cs="Arial"/>
          <w:sz w:val="24"/>
          <w:szCs w:val="24"/>
        </w:rPr>
        <w:t xml:space="preserve"> CH</w:t>
      </w:r>
      <w:r w:rsidR="00112D7C">
        <w:rPr>
          <w:rFonts w:ascii="Arial" w:hAnsi="Arial" w:cs="Arial"/>
          <w:sz w:val="24"/>
          <w:szCs w:val="24"/>
          <w:vertAlign w:val="subscript"/>
        </w:rPr>
        <w:t xml:space="preserve">4 </w:t>
      </w:r>
      <w:r w:rsidR="00112D7C">
        <w:rPr>
          <w:rFonts w:ascii="Arial" w:hAnsi="Arial" w:cs="Arial"/>
          <w:sz w:val="24"/>
          <w:szCs w:val="24"/>
        </w:rPr>
        <w:t xml:space="preserve">emitted </w:t>
      </w:r>
      <w:r w:rsidR="0016085E">
        <w:rPr>
          <w:rFonts w:ascii="Arial" w:hAnsi="Arial" w:cs="Arial"/>
          <w:sz w:val="24"/>
          <w:szCs w:val="24"/>
        </w:rPr>
        <w:t>today lasts about a decade on an average, which is much less time than CO</w:t>
      </w:r>
      <w:r w:rsidR="0016085E">
        <w:rPr>
          <w:rFonts w:ascii="Arial" w:hAnsi="Arial" w:cs="Arial"/>
          <w:sz w:val="24"/>
          <w:szCs w:val="24"/>
          <w:vertAlign w:val="subscript"/>
        </w:rPr>
        <w:t>2</w:t>
      </w:r>
      <w:r w:rsidR="0016085E">
        <w:rPr>
          <w:rFonts w:ascii="Arial" w:hAnsi="Arial" w:cs="Arial"/>
          <w:sz w:val="24"/>
          <w:szCs w:val="24"/>
        </w:rPr>
        <w:t xml:space="preserve">. </w:t>
      </w:r>
      <w:r w:rsidR="00254206">
        <w:rPr>
          <w:rFonts w:ascii="Arial" w:hAnsi="Arial" w:cs="Arial"/>
          <w:sz w:val="24"/>
          <w:szCs w:val="24"/>
        </w:rPr>
        <w:t>But CH</w:t>
      </w:r>
      <w:r w:rsidR="00254206">
        <w:rPr>
          <w:rFonts w:ascii="Arial" w:hAnsi="Arial" w:cs="Arial"/>
          <w:sz w:val="24"/>
          <w:szCs w:val="24"/>
          <w:vertAlign w:val="subscript"/>
        </w:rPr>
        <w:t>4</w:t>
      </w:r>
      <w:r w:rsidR="00254206">
        <w:rPr>
          <w:rFonts w:ascii="Arial" w:hAnsi="Arial" w:cs="Arial"/>
          <w:sz w:val="24"/>
          <w:szCs w:val="24"/>
        </w:rPr>
        <w:t xml:space="preserve"> absorbs much more energy than CO</w:t>
      </w:r>
      <w:r w:rsidR="00254206">
        <w:rPr>
          <w:rFonts w:ascii="Arial" w:hAnsi="Arial" w:cs="Arial"/>
          <w:sz w:val="24"/>
          <w:szCs w:val="24"/>
          <w:vertAlign w:val="subscript"/>
        </w:rPr>
        <w:t>2</w:t>
      </w:r>
      <w:proofErr w:type="gramStart"/>
      <w:r w:rsidR="00254206">
        <w:rPr>
          <w:rFonts w:ascii="Arial" w:hAnsi="Arial" w:cs="Arial"/>
          <w:sz w:val="24"/>
          <w:szCs w:val="24"/>
        </w:rPr>
        <w:t xml:space="preserve">. </w:t>
      </w:r>
      <w:r w:rsidR="002014E8">
        <w:rPr>
          <w:rFonts w:ascii="Arial" w:hAnsi="Arial" w:cs="Arial"/>
          <w:sz w:val="24"/>
          <w:szCs w:val="24"/>
        </w:rPr>
        <w:t xml:space="preserve"> </w:t>
      </w:r>
      <w:proofErr w:type="gramEnd"/>
    </w:p>
    <w:tbl>
      <w:tblPr>
        <w:tblW w:w="10228" w:type="dxa"/>
        <w:tblLook w:val="04A0" w:firstRow="1" w:lastRow="0" w:firstColumn="1" w:lastColumn="0" w:noHBand="0" w:noVBand="1"/>
      </w:tblPr>
      <w:tblGrid>
        <w:gridCol w:w="4956"/>
        <w:gridCol w:w="5272"/>
      </w:tblGrid>
      <w:tr w:rsidR="00720768" w:rsidRPr="00720768" w14:paraId="508D19A9" w14:textId="77777777" w:rsidTr="00720768">
        <w:trPr>
          <w:trHeight w:val="259"/>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9FE45" w14:textId="77777777"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Greenhouse Gas</w:t>
            </w:r>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CEC4E85" w14:textId="58674C54"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Global Warming Potential (GWP)</w:t>
            </w:r>
          </w:p>
        </w:tc>
      </w:tr>
      <w:tr w:rsidR="00720768" w:rsidRPr="00720768" w14:paraId="1D934638"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01E3DF6" w14:textId="5C8C0EAE"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 Carbon dioxide (CO</w:t>
            </w:r>
            <w:r w:rsidRPr="00720768">
              <w:rPr>
                <w:rFonts w:ascii="Arial" w:eastAsia="Times New Roman" w:hAnsi="Arial" w:cs="Arial"/>
                <w:color w:val="000000"/>
                <w:sz w:val="20"/>
                <w:szCs w:val="20"/>
                <w:vertAlign w:val="subscript"/>
                <w:lang w:eastAsia="en-IN"/>
              </w:rPr>
              <w:t>2</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333BF0D7"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w:t>
            </w:r>
          </w:p>
        </w:tc>
      </w:tr>
      <w:tr w:rsidR="00720768" w:rsidRPr="00720768" w14:paraId="640670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5F98B37" w14:textId="418B5CF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 Methane (CH</w:t>
            </w:r>
            <w:r w:rsidRPr="00720768">
              <w:rPr>
                <w:rFonts w:ascii="Arial" w:eastAsia="Times New Roman" w:hAnsi="Arial" w:cs="Arial"/>
                <w:color w:val="000000"/>
                <w:sz w:val="20"/>
                <w:szCs w:val="20"/>
                <w:vertAlign w:val="subscript"/>
                <w:lang w:eastAsia="en-IN"/>
              </w:rPr>
              <w:t>4</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415E91A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25</w:t>
            </w:r>
          </w:p>
        </w:tc>
      </w:tr>
      <w:tr w:rsidR="00720768" w:rsidRPr="00720768" w14:paraId="3721E1A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625774D" w14:textId="498E037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3. Nitrous Oxide (N2O)</w:t>
            </w:r>
          </w:p>
        </w:tc>
        <w:tc>
          <w:tcPr>
            <w:tcW w:w="5272" w:type="dxa"/>
            <w:tcBorders>
              <w:top w:val="nil"/>
              <w:left w:val="nil"/>
              <w:bottom w:val="single" w:sz="4" w:space="0" w:color="auto"/>
              <w:right w:val="single" w:sz="4" w:space="0" w:color="auto"/>
            </w:tcBorders>
            <w:shd w:val="clear" w:color="auto" w:fill="auto"/>
            <w:noWrap/>
            <w:vAlign w:val="bottom"/>
            <w:hideMark/>
          </w:tcPr>
          <w:p w14:paraId="465E9FB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298</w:t>
            </w:r>
          </w:p>
        </w:tc>
      </w:tr>
      <w:tr w:rsidR="00720768" w:rsidRPr="00720768" w14:paraId="3703BEF0"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9DBC4E0"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4. Hydrofluorocarbons (HFCs)</w:t>
            </w:r>
          </w:p>
        </w:tc>
        <w:tc>
          <w:tcPr>
            <w:tcW w:w="5272" w:type="dxa"/>
            <w:tcBorders>
              <w:top w:val="nil"/>
              <w:left w:val="nil"/>
              <w:bottom w:val="single" w:sz="4" w:space="0" w:color="auto"/>
              <w:right w:val="single" w:sz="4" w:space="0" w:color="auto"/>
            </w:tcBorders>
            <w:shd w:val="clear" w:color="auto" w:fill="auto"/>
            <w:noWrap/>
            <w:vAlign w:val="bottom"/>
            <w:hideMark/>
          </w:tcPr>
          <w:p w14:paraId="6F1C981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124-14,800</w:t>
            </w:r>
          </w:p>
        </w:tc>
      </w:tr>
      <w:tr w:rsidR="00720768" w:rsidRPr="00720768" w14:paraId="7DB7E96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5C0DE85"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5. Perfluorocarbons (PFCs)</w:t>
            </w:r>
          </w:p>
        </w:tc>
        <w:tc>
          <w:tcPr>
            <w:tcW w:w="5272" w:type="dxa"/>
            <w:tcBorders>
              <w:top w:val="nil"/>
              <w:left w:val="nil"/>
              <w:bottom w:val="single" w:sz="4" w:space="0" w:color="auto"/>
              <w:right w:val="single" w:sz="4" w:space="0" w:color="auto"/>
            </w:tcBorders>
            <w:shd w:val="clear" w:color="auto" w:fill="auto"/>
            <w:noWrap/>
            <w:vAlign w:val="bottom"/>
            <w:hideMark/>
          </w:tcPr>
          <w:p w14:paraId="73256C4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7,390 – 12,200</w:t>
            </w:r>
          </w:p>
        </w:tc>
      </w:tr>
      <w:tr w:rsidR="00720768" w:rsidRPr="00720768" w14:paraId="12C996E5"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3833B17" w14:textId="42AF7F1D"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lastRenderedPageBreak/>
              <w:t>6. Sulphur hexafluoride (SF</w:t>
            </w:r>
            <w:r w:rsidRPr="00720768">
              <w:rPr>
                <w:rFonts w:ascii="Arial" w:eastAsia="Times New Roman" w:hAnsi="Arial" w:cs="Arial"/>
                <w:color w:val="000000"/>
                <w:sz w:val="20"/>
                <w:szCs w:val="20"/>
                <w:vertAlign w:val="subscript"/>
                <w:lang w:eastAsia="en-IN"/>
              </w:rPr>
              <w:t>6</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2C7EAD42"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22,800</w:t>
            </w:r>
          </w:p>
        </w:tc>
      </w:tr>
      <w:tr w:rsidR="00720768" w:rsidRPr="00720768" w14:paraId="4F7FC5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AAE8178" w14:textId="2A264321"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 Nitrogen trifluoride (NF</w:t>
            </w:r>
            <w:r w:rsidRPr="00720768">
              <w:rPr>
                <w:rFonts w:ascii="Arial" w:eastAsia="Times New Roman" w:hAnsi="Arial" w:cs="Arial"/>
                <w:color w:val="000000"/>
                <w:sz w:val="20"/>
                <w:szCs w:val="20"/>
                <w:vertAlign w:val="subscript"/>
                <w:lang w:eastAsia="en-IN"/>
              </w:rPr>
              <w:t>3</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73A9ADDC"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17,200</w:t>
            </w:r>
          </w:p>
        </w:tc>
      </w:tr>
    </w:tbl>
    <w:p w14:paraId="2B2D889B" w14:textId="1DEFA384" w:rsidR="003A09DE" w:rsidRDefault="003A09DE" w:rsidP="00720768">
      <w:pPr>
        <w:spacing w:line="360" w:lineRule="auto"/>
        <w:jc w:val="both"/>
        <w:rPr>
          <w:rFonts w:ascii="Arial" w:hAnsi="Arial" w:cs="Arial"/>
          <w:i/>
          <w:iCs/>
          <w:sz w:val="16"/>
          <w:szCs w:val="16"/>
        </w:rPr>
      </w:pPr>
      <w:r w:rsidRPr="002B5730">
        <w:rPr>
          <w:bCs/>
          <w:noProof/>
          <w:color w:val="000000" w:themeColor="text1"/>
        </w:rPr>
        <mc:AlternateContent>
          <mc:Choice Requires="wps">
            <w:drawing>
              <wp:anchor distT="0" distB="0" distL="114300" distR="114300" simplePos="0" relativeHeight="252906496" behindDoc="0" locked="0" layoutInCell="1" allowOverlap="1" wp14:anchorId="6A09B7DC" wp14:editId="6E43CD99">
                <wp:simplePos x="0" y="0"/>
                <wp:positionH relativeFrom="margin">
                  <wp:align>right</wp:align>
                </wp:positionH>
                <wp:positionV relativeFrom="paragraph">
                  <wp:posOffset>-635</wp:posOffset>
                </wp:positionV>
                <wp:extent cx="2337955" cy="200055"/>
                <wp:effectExtent l="0" t="0" r="0" b="0"/>
                <wp:wrapNone/>
                <wp:docPr id="212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0CDE6453"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09B7DC" id="_x0000_s1032" type="#_x0000_t202" style="position:absolute;left:0;text-align:left;margin-left:132.9pt;margin-top:-.05pt;width:184.1pt;height:15.75pt;z-index:25290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" filled="f" stroked="f">
                <v:textbox style="mso-fit-shape-to-text:t">
                  <w:txbxContent>
                    <w:p w14:paraId="0CDE6453"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5D5003B8" w14:textId="7402D18A" w:rsidR="00720768" w:rsidRDefault="00720768" w:rsidP="00720768">
      <w:pPr>
        <w:spacing w:line="360" w:lineRule="auto"/>
        <w:jc w:val="both"/>
        <w:rPr>
          <w:rFonts w:ascii="Arial" w:hAnsi="Arial" w:cs="Arial"/>
          <w:i/>
          <w:iCs/>
          <w:sz w:val="16"/>
          <w:szCs w:val="16"/>
        </w:rPr>
      </w:pPr>
      <w:r w:rsidRPr="00720768">
        <w:rPr>
          <w:rFonts w:ascii="Arial" w:hAnsi="Arial" w:cs="Arial"/>
          <w:i/>
          <w:iCs/>
          <w:sz w:val="16"/>
          <w:szCs w:val="16"/>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w:t>
      </w:r>
      <w:proofErr w:type="gramStart"/>
      <w:r w:rsidRPr="00720768">
        <w:rPr>
          <w:rFonts w:ascii="Arial" w:hAnsi="Arial" w:cs="Arial"/>
          <w:i/>
          <w:iCs/>
          <w:sz w:val="16"/>
          <w:szCs w:val="16"/>
        </w:rPr>
        <w:t xml:space="preserve">.  </w:t>
      </w:r>
      <w:proofErr w:type="gramEnd"/>
      <w:r w:rsidRPr="00720768">
        <w:rPr>
          <w:rFonts w:ascii="Arial" w:hAnsi="Arial" w:cs="Arial"/>
          <w:i/>
          <w:iCs/>
          <w:sz w:val="16"/>
          <w:szCs w:val="16"/>
        </w:rPr>
        <w:t xml:space="preserve"> E.g., 1kg of methane causes 25 times more warming over a 100-year period compared to 1kg of CO2, and so methane as a GWP of 25.</w:t>
      </w:r>
    </w:p>
    <w:p w14:paraId="13ED77FD" w14:textId="1820E8CC" w:rsidR="004D4B16" w:rsidRDefault="004D4B16" w:rsidP="00720768">
      <w:pPr>
        <w:spacing w:line="360" w:lineRule="auto"/>
        <w:jc w:val="both"/>
        <w:rPr>
          <w:rFonts w:ascii="Arial" w:hAnsi="Arial" w:cs="Arial"/>
          <w:b/>
          <w:bCs/>
          <w:sz w:val="24"/>
          <w:szCs w:val="24"/>
        </w:rPr>
      </w:pPr>
      <w:r w:rsidRPr="004D4B16">
        <w:rPr>
          <w:rFonts w:ascii="Arial" w:hAnsi="Arial" w:cs="Arial"/>
          <w:b/>
          <w:bCs/>
          <w:sz w:val="24"/>
          <w:szCs w:val="24"/>
        </w:rPr>
        <w:t>Key Implications</w:t>
      </w:r>
    </w:p>
    <w:p w14:paraId="01DB3438" w14:textId="46A4121F" w:rsidR="002A6E87" w:rsidRDefault="002A6E87" w:rsidP="00611DC9">
      <w:pPr>
        <w:pStyle w:val="ListParagraph"/>
        <w:numPr>
          <w:ilvl w:val="0"/>
          <w:numId w:val="34"/>
        </w:numPr>
        <w:spacing w:line="360" w:lineRule="auto"/>
        <w:jc w:val="both"/>
        <w:rPr>
          <w:sz w:val="24"/>
          <w:szCs w:val="24"/>
        </w:rPr>
      </w:pPr>
      <w:r>
        <w:rPr>
          <w:sz w:val="24"/>
          <w:szCs w:val="24"/>
        </w:rPr>
        <w:t>As per emission average observed at domestic as well as overseas facility, t</w:t>
      </w:r>
      <w:r w:rsidR="004D4B16" w:rsidRPr="002A6E87">
        <w:rPr>
          <w:sz w:val="24"/>
          <w:szCs w:val="24"/>
        </w:rPr>
        <w:t>he production of</w:t>
      </w:r>
      <w:r w:rsidR="0063432B" w:rsidRPr="002A6E87">
        <w:rPr>
          <w:sz w:val="24"/>
          <w:szCs w:val="24"/>
        </w:rPr>
        <w:t xml:space="preserve"> 1 Kg</w:t>
      </w:r>
      <w:r w:rsidR="004D4B16" w:rsidRPr="002A6E87">
        <w:rPr>
          <w:sz w:val="24"/>
          <w:szCs w:val="24"/>
        </w:rPr>
        <w:t xml:space="preserve"> vinyl ester resin </w:t>
      </w:r>
      <w:r w:rsidR="0063432B" w:rsidRPr="002A6E87">
        <w:rPr>
          <w:sz w:val="24"/>
          <w:szCs w:val="24"/>
        </w:rPr>
        <w:t>is estimated to record</w:t>
      </w:r>
      <w:r w:rsidR="004D4B16" w:rsidRPr="002A6E87">
        <w:rPr>
          <w:sz w:val="24"/>
          <w:szCs w:val="24"/>
        </w:rPr>
        <w:t xml:space="preserve"> GWP of </w:t>
      </w:r>
      <w:r w:rsidR="00612500" w:rsidRPr="002A6E87">
        <w:rPr>
          <w:sz w:val="24"/>
          <w:szCs w:val="24"/>
        </w:rPr>
        <w:t xml:space="preserve">around 6 </w:t>
      </w:r>
      <w:r w:rsidR="0063432B" w:rsidRPr="002A6E87">
        <w:rPr>
          <w:sz w:val="24"/>
          <w:szCs w:val="24"/>
        </w:rPr>
        <w:t>implying a fair degree of GHG emissions and substantial amount of heat retention.</w:t>
      </w:r>
      <w:r w:rsidR="00CB7FC4" w:rsidRPr="002A6E87">
        <w:rPr>
          <w:sz w:val="24"/>
          <w:szCs w:val="24"/>
        </w:rPr>
        <w:t xml:space="preserve"> </w:t>
      </w:r>
    </w:p>
    <w:p w14:paraId="1CADB8DC" w14:textId="701CDC2D" w:rsidR="00CB7FC4" w:rsidRDefault="00CB7FC4" w:rsidP="00611DC9">
      <w:pPr>
        <w:pStyle w:val="ListParagraph"/>
        <w:numPr>
          <w:ilvl w:val="0"/>
          <w:numId w:val="34"/>
        </w:numPr>
        <w:spacing w:line="360" w:lineRule="auto"/>
        <w:jc w:val="both"/>
        <w:rPr>
          <w:sz w:val="24"/>
          <w:szCs w:val="24"/>
        </w:rPr>
      </w:pPr>
      <w:r w:rsidRPr="002A6E87">
        <w:rPr>
          <w:sz w:val="24"/>
          <w:szCs w:val="24"/>
        </w:rPr>
        <w:t xml:space="preserve">This can be mitigated by, as per industry experts, </w:t>
      </w:r>
      <w:r w:rsidR="00C82F61">
        <w:rPr>
          <w:sz w:val="24"/>
          <w:szCs w:val="24"/>
        </w:rPr>
        <w:t xml:space="preserve">by installing </w:t>
      </w:r>
      <w:r w:rsidRPr="002A6E87">
        <w:rPr>
          <w:sz w:val="24"/>
          <w:szCs w:val="24"/>
        </w:rPr>
        <w:t>different types of wet scrubbers</w:t>
      </w:r>
      <w:r w:rsidR="00C82F61">
        <w:rPr>
          <w:sz w:val="24"/>
          <w:szCs w:val="24"/>
        </w:rPr>
        <w:t>.</w:t>
      </w:r>
    </w:p>
    <w:p w14:paraId="0D70B27E" w14:textId="7CEA89BD" w:rsidR="002A6E87" w:rsidRPr="002A6E87" w:rsidRDefault="002A6E87" w:rsidP="00611DC9">
      <w:pPr>
        <w:pStyle w:val="ListParagraph"/>
        <w:numPr>
          <w:ilvl w:val="0"/>
          <w:numId w:val="34"/>
        </w:numPr>
        <w:spacing w:line="360" w:lineRule="auto"/>
        <w:jc w:val="both"/>
        <w:rPr>
          <w:sz w:val="24"/>
          <w:szCs w:val="24"/>
        </w:rPr>
      </w:pPr>
      <w:r>
        <w:rPr>
          <w:sz w:val="24"/>
          <w:szCs w:val="24"/>
        </w:rPr>
        <w:t xml:space="preserve">Alternatively, hazardous air pollutant (HAP) has been noted as a major emission, which is being addressed by reduction of styrene content by </w:t>
      </w:r>
      <w:r w:rsidR="003A5802">
        <w:rPr>
          <w:sz w:val="24"/>
          <w:szCs w:val="24"/>
        </w:rPr>
        <w:t>weight to 20%.</w:t>
      </w:r>
    </w:p>
    <w:p w14:paraId="45A0C52E" w14:textId="3A337C9B" w:rsidR="00972406" w:rsidRDefault="00972406" w:rsidP="00B64B86">
      <w:pPr>
        <w:pStyle w:val="ListParagraph"/>
        <w:spacing w:line="360" w:lineRule="auto"/>
        <w:ind w:left="720" w:firstLine="0"/>
        <w:jc w:val="both"/>
        <w:rPr>
          <w:b/>
          <w:bCs/>
          <w:sz w:val="24"/>
          <w:szCs w:val="24"/>
        </w:rPr>
      </w:pPr>
    </w:p>
    <w:p w14:paraId="644020E5" w14:textId="0B3AE230" w:rsidR="006951DB" w:rsidRDefault="006951DB" w:rsidP="00B64B86">
      <w:pPr>
        <w:pStyle w:val="ListParagraph"/>
        <w:spacing w:line="360" w:lineRule="auto"/>
        <w:ind w:left="720" w:firstLine="0"/>
        <w:jc w:val="both"/>
        <w:rPr>
          <w:b/>
          <w:bCs/>
          <w:sz w:val="24"/>
          <w:szCs w:val="24"/>
        </w:rPr>
      </w:pPr>
    </w:p>
    <w:p w14:paraId="6D03FB9D" w14:textId="4CD8AE5F" w:rsidR="006951DB" w:rsidRDefault="006951DB" w:rsidP="00B64B86">
      <w:pPr>
        <w:pStyle w:val="ListParagraph"/>
        <w:spacing w:line="360" w:lineRule="auto"/>
        <w:ind w:left="720" w:firstLine="0"/>
        <w:jc w:val="both"/>
        <w:rPr>
          <w:b/>
          <w:bCs/>
          <w:sz w:val="24"/>
          <w:szCs w:val="24"/>
        </w:rPr>
      </w:pPr>
    </w:p>
    <w:p w14:paraId="2FA64190" w14:textId="182DFCFE" w:rsidR="006951DB" w:rsidRDefault="006951DB" w:rsidP="00B64B86">
      <w:pPr>
        <w:pStyle w:val="ListParagraph"/>
        <w:spacing w:line="360" w:lineRule="auto"/>
        <w:ind w:left="720" w:firstLine="0"/>
        <w:jc w:val="both"/>
        <w:rPr>
          <w:b/>
          <w:bCs/>
          <w:sz w:val="24"/>
          <w:szCs w:val="24"/>
        </w:rPr>
      </w:pPr>
    </w:p>
    <w:p w14:paraId="374F6149" w14:textId="7B53EC28" w:rsidR="006951DB" w:rsidRDefault="006951DB" w:rsidP="00B64B86">
      <w:pPr>
        <w:pStyle w:val="ListParagraph"/>
        <w:spacing w:line="360" w:lineRule="auto"/>
        <w:ind w:left="720" w:firstLine="0"/>
        <w:jc w:val="both"/>
        <w:rPr>
          <w:b/>
          <w:bCs/>
          <w:sz w:val="24"/>
          <w:szCs w:val="24"/>
        </w:rPr>
      </w:pPr>
    </w:p>
    <w:p w14:paraId="5D97B50A" w14:textId="200919E0" w:rsidR="006951DB" w:rsidRDefault="006951DB" w:rsidP="00B64B86">
      <w:pPr>
        <w:pStyle w:val="ListParagraph"/>
        <w:spacing w:line="360" w:lineRule="auto"/>
        <w:ind w:left="720" w:firstLine="0"/>
        <w:jc w:val="both"/>
        <w:rPr>
          <w:b/>
          <w:bCs/>
          <w:sz w:val="24"/>
          <w:szCs w:val="24"/>
        </w:rPr>
      </w:pPr>
    </w:p>
    <w:p w14:paraId="183266AB" w14:textId="60995BC0" w:rsidR="006951DB" w:rsidRDefault="006951DB" w:rsidP="00B64B86">
      <w:pPr>
        <w:pStyle w:val="ListParagraph"/>
        <w:spacing w:line="360" w:lineRule="auto"/>
        <w:ind w:left="720" w:firstLine="0"/>
        <w:jc w:val="both"/>
        <w:rPr>
          <w:b/>
          <w:bCs/>
          <w:sz w:val="24"/>
          <w:szCs w:val="24"/>
        </w:rPr>
      </w:pPr>
    </w:p>
    <w:p w14:paraId="7661C657" w14:textId="2002DF89" w:rsidR="006951DB" w:rsidRDefault="006951DB" w:rsidP="00B64B86">
      <w:pPr>
        <w:pStyle w:val="ListParagraph"/>
        <w:spacing w:line="360" w:lineRule="auto"/>
        <w:ind w:left="720" w:firstLine="0"/>
        <w:jc w:val="both"/>
        <w:rPr>
          <w:b/>
          <w:bCs/>
          <w:sz w:val="24"/>
          <w:szCs w:val="24"/>
        </w:rPr>
      </w:pPr>
    </w:p>
    <w:p w14:paraId="29463BD9" w14:textId="0672CCB3" w:rsidR="006951DB" w:rsidRDefault="006951DB" w:rsidP="00B64B86">
      <w:pPr>
        <w:pStyle w:val="ListParagraph"/>
        <w:spacing w:line="360" w:lineRule="auto"/>
        <w:ind w:left="720" w:firstLine="0"/>
        <w:jc w:val="both"/>
        <w:rPr>
          <w:b/>
          <w:bCs/>
          <w:sz w:val="24"/>
          <w:szCs w:val="24"/>
        </w:rPr>
      </w:pPr>
    </w:p>
    <w:p w14:paraId="7D23B2D6" w14:textId="5D90A457" w:rsidR="006951DB" w:rsidRDefault="006951DB" w:rsidP="00B64B86">
      <w:pPr>
        <w:pStyle w:val="ListParagraph"/>
        <w:spacing w:line="360" w:lineRule="auto"/>
        <w:ind w:left="720" w:firstLine="0"/>
        <w:jc w:val="both"/>
        <w:rPr>
          <w:b/>
          <w:bCs/>
          <w:sz w:val="24"/>
          <w:szCs w:val="24"/>
        </w:rPr>
      </w:pPr>
    </w:p>
    <w:p w14:paraId="10FD8D54" w14:textId="6A237C52" w:rsidR="006951DB" w:rsidRDefault="006951DB" w:rsidP="00B64B86">
      <w:pPr>
        <w:pStyle w:val="ListParagraph"/>
        <w:spacing w:line="360" w:lineRule="auto"/>
        <w:ind w:left="720" w:firstLine="0"/>
        <w:jc w:val="both"/>
        <w:rPr>
          <w:b/>
          <w:bCs/>
          <w:sz w:val="24"/>
          <w:szCs w:val="24"/>
        </w:rPr>
      </w:pPr>
    </w:p>
    <w:p w14:paraId="6E654774" w14:textId="3E731C09" w:rsidR="006951DB" w:rsidRDefault="006951DB" w:rsidP="00B64B86">
      <w:pPr>
        <w:pStyle w:val="ListParagraph"/>
        <w:spacing w:line="360" w:lineRule="auto"/>
        <w:ind w:left="720" w:firstLine="0"/>
        <w:jc w:val="both"/>
        <w:rPr>
          <w:b/>
          <w:bCs/>
          <w:sz w:val="24"/>
          <w:szCs w:val="24"/>
        </w:rPr>
      </w:pPr>
    </w:p>
    <w:p w14:paraId="61075883" w14:textId="71DB9239" w:rsidR="006951DB" w:rsidRDefault="006951DB" w:rsidP="00B64B86">
      <w:pPr>
        <w:pStyle w:val="ListParagraph"/>
        <w:spacing w:line="360" w:lineRule="auto"/>
        <w:ind w:left="720" w:firstLine="0"/>
        <w:jc w:val="both"/>
        <w:rPr>
          <w:b/>
          <w:bCs/>
          <w:sz w:val="24"/>
          <w:szCs w:val="24"/>
        </w:rPr>
      </w:pPr>
    </w:p>
    <w:p w14:paraId="0F857F7C" w14:textId="0F786562" w:rsidR="006951DB" w:rsidRDefault="006951DB" w:rsidP="00B64B86">
      <w:pPr>
        <w:pStyle w:val="ListParagraph"/>
        <w:spacing w:line="360" w:lineRule="auto"/>
        <w:ind w:left="720" w:firstLine="0"/>
        <w:jc w:val="both"/>
        <w:rPr>
          <w:b/>
          <w:bCs/>
          <w:sz w:val="24"/>
          <w:szCs w:val="24"/>
        </w:rPr>
      </w:pPr>
    </w:p>
    <w:p w14:paraId="18D60FF5" w14:textId="672EFC0C" w:rsidR="006951DB" w:rsidRDefault="006951DB" w:rsidP="00B64B86">
      <w:pPr>
        <w:pStyle w:val="ListParagraph"/>
        <w:spacing w:line="360" w:lineRule="auto"/>
        <w:ind w:left="720" w:firstLine="0"/>
        <w:jc w:val="both"/>
        <w:rPr>
          <w:b/>
          <w:bCs/>
          <w:sz w:val="24"/>
          <w:szCs w:val="24"/>
        </w:rPr>
      </w:pPr>
    </w:p>
    <w:p w14:paraId="10885498" w14:textId="44E77A33" w:rsidR="006951DB" w:rsidRDefault="006951DB" w:rsidP="00B64B86">
      <w:pPr>
        <w:pStyle w:val="ListParagraph"/>
        <w:spacing w:line="360" w:lineRule="auto"/>
        <w:ind w:left="720" w:firstLine="0"/>
        <w:jc w:val="both"/>
        <w:rPr>
          <w:b/>
          <w:bCs/>
          <w:sz w:val="24"/>
          <w:szCs w:val="24"/>
        </w:rPr>
      </w:pPr>
    </w:p>
    <w:p w14:paraId="7F47DDED" w14:textId="77777777" w:rsidR="009971A7" w:rsidRDefault="009971A7" w:rsidP="00B64B86">
      <w:pPr>
        <w:pStyle w:val="ListParagraph"/>
        <w:spacing w:line="360" w:lineRule="auto"/>
        <w:ind w:left="720" w:firstLine="0"/>
        <w:jc w:val="both"/>
        <w:rPr>
          <w:b/>
          <w:bCs/>
          <w:sz w:val="24"/>
          <w:szCs w:val="24"/>
        </w:rPr>
      </w:pPr>
    </w:p>
    <w:p w14:paraId="092079BC" w14:textId="3DEADBAB" w:rsidR="006951DB" w:rsidRDefault="006951DB" w:rsidP="00B64B86">
      <w:pPr>
        <w:pStyle w:val="ListParagraph"/>
        <w:spacing w:line="360" w:lineRule="auto"/>
        <w:ind w:left="720" w:firstLine="0"/>
        <w:jc w:val="both"/>
        <w:rPr>
          <w:b/>
          <w:bCs/>
          <w:sz w:val="24"/>
          <w:szCs w:val="24"/>
        </w:rPr>
      </w:pPr>
    </w:p>
    <w:p w14:paraId="75F9F5B3" w14:textId="77777777" w:rsidR="006951DB" w:rsidRPr="00CB7FC4" w:rsidRDefault="006951DB" w:rsidP="00B64B86">
      <w:pPr>
        <w:pStyle w:val="ListParagraph"/>
        <w:spacing w:line="360" w:lineRule="auto"/>
        <w:ind w:left="720" w:firstLine="0"/>
        <w:jc w:val="both"/>
        <w:rPr>
          <w:b/>
          <w:bCs/>
          <w:sz w:val="24"/>
          <w:szCs w:val="24"/>
        </w:rPr>
      </w:pPr>
    </w:p>
    <w:p w14:paraId="3533290E" w14:textId="1AD26117" w:rsidR="00912B14" w:rsidRPr="00C36D81" w:rsidRDefault="00912B14" w:rsidP="002C67EF">
      <w:pPr>
        <w:spacing w:line="360" w:lineRule="auto"/>
        <w:jc w:val="both"/>
        <w:rPr>
          <w:rFonts w:ascii="Arial" w:hAnsi="Arial" w:cs="Arial"/>
          <w:b/>
          <w:bCs/>
          <w:sz w:val="24"/>
          <w:szCs w:val="24"/>
        </w:rPr>
      </w:pPr>
      <w:r w:rsidRPr="00C36D81">
        <w:rPr>
          <w:rFonts w:ascii="Arial" w:hAnsi="Arial" w:cs="Arial"/>
          <w:b/>
          <w:bCs/>
          <w:sz w:val="24"/>
          <w:szCs w:val="24"/>
        </w:rPr>
        <w:lastRenderedPageBreak/>
        <w:t>3.  Market Outlook and Relevance of the Project</w:t>
      </w:r>
    </w:p>
    <w:p w14:paraId="065A8EFB" w14:textId="632BC1CD" w:rsidR="00522867" w:rsidRPr="00C36D81" w:rsidRDefault="00912B14" w:rsidP="00912B14">
      <w:pPr>
        <w:rPr>
          <w:rFonts w:ascii="Arial" w:hAnsi="Arial" w:cs="Arial"/>
          <w:b/>
          <w:bCs/>
          <w:sz w:val="24"/>
          <w:szCs w:val="24"/>
        </w:rPr>
      </w:pPr>
      <w:r w:rsidRPr="00C36D81">
        <w:rPr>
          <w:rFonts w:ascii="Arial" w:hAnsi="Arial" w:cs="Arial"/>
          <w:b/>
          <w:bCs/>
          <w:sz w:val="24"/>
          <w:szCs w:val="24"/>
        </w:rPr>
        <w:t>3.1. Demand Supply Outlook – Global Vinyl Ester Resin Market</w:t>
      </w:r>
    </w:p>
    <w:p w14:paraId="1785CF24" w14:textId="3165B713" w:rsidR="00522867" w:rsidRPr="00C36D81" w:rsidRDefault="00912B14" w:rsidP="00912B14">
      <w:pPr>
        <w:rPr>
          <w:rFonts w:ascii="Arial" w:hAnsi="Arial" w:cs="Arial"/>
          <w:b/>
          <w:bCs/>
          <w:sz w:val="24"/>
          <w:szCs w:val="24"/>
        </w:rPr>
      </w:pPr>
      <w:r w:rsidRPr="00C36D81">
        <w:rPr>
          <w:rFonts w:ascii="Arial" w:hAnsi="Arial" w:cs="Arial"/>
          <w:b/>
          <w:bCs/>
          <w:sz w:val="24"/>
          <w:szCs w:val="24"/>
        </w:rPr>
        <w:t>Global Vinyl Ester Resin Demand-Supply Scenario, 2015-2030F (Thousand Tonnes)</w:t>
      </w:r>
    </w:p>
    <w:tbl>
      <w:tblPr>
        <w:tblpPr w:leftFromText="180" w:rightFromText="180" w:vertAnchor="text" w:horzAnchor="margin" w:tblpY="305"/>
        <w:tblW w:w="10247" w:type="dxa"/>
        <w:tblCellMar>
          <w:left w:w="0" w:type="dxa"/>
          <w:right w:w="0" w:type="dxa"/>
        </w:tblCellMar>
        <w:tblLook w:val="0600" w:firstRow="0" w:lastRow="0" w:firstColumn="0" w:lastColumn="0" w:noHBand="1" w:noVBand="1"/>
      </w:tblPr>
      <w:tblGrid>
        <w:gridCol w:w="4157"/>
        <w:gridCol w:w="1464"/>
        <w:gridCol w:w="962"/>
        <w:gridCol w:w="1129"/>
        <w:gridCol w:w="1129"/>
        <w:gridCol w:w="1406"/>
      </w:tblGrid>
      <w:tr w:rsidR="0068383C" w:rsidRPr="005D2A6A" w14:paraId="159C7C06" w14:textId="77777777" w:rsidTr="005664BA">
        <w:trPr>
          <w:trHeight w:val="603"/>
        </w:trPr>
        <w:tc>
          <w:tcPr>
            <w:tcW w:w="415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BD8B935" w14:textId="77777777" w:rsidR="0068383C" w:rsidRPr="005D2A6A" w:rsidRDefault="0068383C" w:rsidP="0068383C">
            <w:pPr>
              <w:pStyle w:val="BodyText"/>
              <w:spacing w:before="162" w:line="480" w:lineRule="auto"/>
              <w:ind w:right="-90"/>
              <w:jc w:val="both"/>
              <w:rPr>
                <w:b/>
                <w:bCs/>
                <w:color w:val="FFFFFF" w:themeColor="background1"/>
                <w:sz w:val="20"/>
                <w:szCs w:val="20"/>
              </w:rPr>
            </w:pPr>
            <w:r w:rsidRPr="005D2A6A">
              <w:rPr>
                <w:b/>
                <w:bCs/>
                <w:color w:val="FFFFFF" w:themeColor="background1"/>
                <w:sz w:val="20"/>
                <w:szCs w:val="20"/>
              </w:rPr>
              <w:t>Parameters </w:t>
            </w:r>
          </w:p>
        </w:tc>
        <w:tc>
          <w:tcPr>
            <w:tcW w:w="1464"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44612A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2015</w:t>
            </w:r>
          </w:p>
        </w:tc>
        <w:tc>
          <w:tcPr>
            <w:tcW w:w="9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F474A52"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0CFAEC9B"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2021E</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153AE5C"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2025F</w:t>
            </w:r>
          </w:p>
        </w:tc>
        <w:tc>
          <w:tcPr>
            <w:tcW w:w="140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254ADC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2030F</w:t>
            </w:r>
          </w:p>
        </w:tc>
      </w:tr>
      <w:tr w:rsidR="0068383C" w:rsidRPr="005D2A6A" w14:paraId="42D69D06" w14:textId="77777777" w:rsidTr="005664BA">
        <w:trPr>
          <w:trHeight w:val="391"/>
        </w:trPr>
        <w:tc>
          <w:tcPr>
            <w:tcW w:w="415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501D67FF" w:rsidR="0068383C" w:rsidRPr="00AB2712" w:rsidRDefault="0068383C" w:rsidP="0068383C">
            <w:pPr>
              <w:pStyle w:val="BodyText"/>
              <w:spacing w:before="162" w:line="480" w:lineRule="auto"/>
              <w:ind w:right="-90"/>
              <w:jc w:val="both"/>
              <w:rPr>
                <w:b/>
                <w:bCs/>
                <w:color w:val="000000" w:themeColor="text1"/>
                <w:sz w:val="18"/>
                <w:szCs w:val="18"/>
              </w:rPr>
            </w:pPr>
            <w:ins w:id="19" w:author="Hardik Malhotra" w:date="2021-09-10T14:12:00Z">
              <w:r w:rsidRPr="00AB2712">
                <w:rPr>
                  <w:b/>
                  <w:bCs/>
                  <w:color w:val="000000" w:themeColor="text1"/>
                  <w:sz w:val="18"/>
                  <w:szCs w:val="18"/>
                </w:rPr>
                <w:t xml:space="preserve">Total </w:t>
              </w:r>
            </w:ins>
            <w:r w:rsidR="0000174C" w:rsidRPr="00AB2712">
              <w:rPr>
                <w:b/>
                <w:bCs/>
                <w:color w:val="000000" w:themeColor="text1"/>
                <w:sz w:val="18"/>
                <w:szCs w:val="18"/>
              </w:rPr>
              <w:t>Installed</w:t>
            </w:r>
            <w:ins w:id="20" w:author="Hardik Malhotra" w:date="2021-09-10T14:12:00Z">
              <w:r w:rsidRPr="00AB2712">
                <w:rPr>
                  <w:b/>
                  <w:bCs/>
                  <w:color w:val="000000" w:themeColor="text1"/>
                  <w:sz w:val="18"/>
                  <w:szCs w:val="18"/>
                </w:rPr>
                <w:t xml:space="preserve"> </w:t>
              </w:r>
            </w:ins>
            <w:del w:id="21" w:author="Hardik Malhotra" w:date="2021-09-10T14:11:00Z">
              <w:r w:rsidRPr="00AB2712" w:rsidDel="002163E7">
                <w:rPr>
                  <w:b/>
                  <w:bCs/>
                  <w:color w:val="000000" w:themeColor="text1"/>
                  <w:sz w:val="18"/>
                  <w:szCs w:val="18"/>
                </w:rPr>
                <w:delText xml:space="preserve">Global Vinyl Ester Resin </w:delText>
              </w:r>
            </w:del>
            <w:r w:rsidRPr="00AB2712">
              <w:rPr>
                <w:b/>
                <w:bCs/>
                <w:color w:val="000000" w:themeColor="text1"/>
                <w:sz w:val="18"/>
                <w:szCs w:val="18"/>
              </w:rPr>
              <w:t>Capacity</w:t>
            </w:r>
          </w:p>
        </w:tc>
        <w:tc>
          <w:tcPr>
            <w:tcW w:w="1464"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938</w:t>
            </w:r>
          </w:p>
        </w:tc>
        <w:tc>
          <w:tcPr>
            <w:tcW w:w="9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985</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1020</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1025</w:t>
            </w:r>
          </w:p>
        </w:tc>
        <w:tc>
          <w:tcPr>
            <w:tcW w:w="14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1030</w:t>
            </w:r>
          </w:p>
        </w:tc>
      </w:tr>
      <w:tr w:rsidR="0068383C" w:rsidRPr="005D2A6A" w14:paraId="3597B38E"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AB2712" w:rsidRDefault="0068383C" w:rsidP="0068383C">
            <w:pPr>
              <w:pStyle w:val="BodyText"/>
              <w:spacing w:before="162" w:line="480" w:lineRule="auto"/>
              <w:ind w:right="-90"/>
              <w:jc w:val="both"/>
              <w:rPr>
                <w:bCs/>
                <w:color w:val="000000" w:themeColor="text1"/>
                <w:sz w:val="18"/>
                <w:szCs w:val="18"/>
              </w:rPr>
            </w:pPr>
            <w:ins w:id="22" w:author="Hardik Malhotra" w:date="2021-09-10T14:12:00Z">
              <w:r w:rsidRPr="00AB2712">
                <w:rPr>
                  <w:b/>
                  <w:bCs/>
                  <w:color w:val="000000" w:themeColor="text1"/>
                  <w:sz w:val="18"/>
                  <w:szCs w:val="18"/>
                </w:rPr>
                <w:t xml:space="preserve">Total </w:t>
              </w:r>
            </w:ins>
            <w:del w:id="23" w:author="Hardik Malhotra" w:date="2021-09-10T14:11:00Z">
              <w:r w:rsidRPr="00AB2712" w:rsidDel="002163E7">
                <w:rPr>
                  <w:b/>
                  <w:bCs/>
                  <w:color w:val="000000" w:themeColor="text1"/>
                  <w:sz w:val="18"/>
                  <w:szCs w:val="18"/>
                </w:rPr>
                <w:delText xml:space="preserve">Global Vinyl Ester Resin </w:delText>
              </w:r>
            </w:del>
            <w:r w:rsidRPr="00AB2712">
              <w:rPr>
                <w:b/>
                <w:bCs/>
                <w:color w:val="000000" w:themeColor="text1"/>
                <w:sz w:val="18"/>
                <w:szCs w:val="18"/>
              </w:rPr>
              <w:t>Production</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733</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759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808</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866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929</w:t>
            </w:r>
          </w:p>
        </w:tc>
      </w:tr>
      <w:tr w:rsidR="0068383C" w:rsidRPr="005D2A6A" w14:paraId="4BDE1C7F"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1B459B5C" w:rsidR="0068383C" w:rsidRPr="00AB2712" w:rsidRDefault="0068383C" w:rsidP="0068383C">
            <w:pPr>
              <w:pStyle w:val="BodyText"/>
              <w:spacing w:before="162" w:line="480" w:lineRule="auto"/>
              <w:ind w:right="-90"/>
              <w:jc w:val="both"/>
              <w:rPr>
                <w:bCs/>
                <w:color w:val="000000" w:themeColor="text1"/>
                <w:sz w:val="18"/>
                <w:szCs w:val="18"/>
              </w:rPr>
            </w:pPr>
            <w:del w:id="24" w:author="Hardik Malhotra" w:date="2021-09-10T14:12:00Z">
              <w:r w:rsidRPr="00AB2712" w:rsidDel="002163E7">
                <w:rPr>
                  <w:b/>
                  <w:bCs/>
                  <w:color w:val="000000" w:themeColor="text1"/>
                  <w:sz w:val="18"/>
                  <w:szCs w:val="18"/>
                </w:rPr>
                <w:delText xml:space="preserve">Global </w:delText>
              </w:r>
            </w:del>
            <w:ins w:id="25" w:author="Hardik Malhotra" w:date="2021-09-10T14:12:00Z">
              <w:r w:rsidRPr="00AB2712">
                <w:rPr>
                  <w:b/>
                  <w:bCs/>
                  <w:color w:val="000000" w:themeColor="text1"/>
                  <w:sz w:val="18"/>
                  <w:szCs w:val="18"/>
                </w:rPr>
                <w:t xml:space="preserve">Total </w:t>
              </w:r>
            </w:ins>
            <w:del w:id="26"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w:t>
            </w:r>
            <w:ins w:id="27" w:author="Hardik Malhotra" w:date="2021-09-10T14:12:00Z">
              <w:r w:rsidRPr="00AB2712">
                <w:rPr>
                  <w:b/>
                  <w:bCs/>
                  <w:color w:val="000000" w:themeColor="text1"/>
                  <w:sz w:val="18"/>
                  <w:szCs w:val="18"/>
                </w:rPr>
                <w:t>/</w:t>
              </w:r>
            </w:ins>
            <w:r w:rsidR="00AB2712" w:rsidRPr="00AB2712">
              <w:rPr>
                <w:b/>
                <w:bCs/>
                <w:color w:val="000000" w:themeColor="text1"/>
                <w:sz w:val="18"/>
                <w:szCs w:val="18"/>
              </w:rPr>
              <w:t>Consumption (In Volume)</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E9A55EA"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38715729"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5722549E"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789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41BD5ABD"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1026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175009AC"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1367</w:t>
            </w:r>
          </w:p>
        </w:tc>
      </w:tr>
      <w:tr w:rsidR="00AB2712" w:rsidRPr="005D2A6A" w14:paraId="612CBE31"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44C73D35" w14:textId="28578CE8" w:rsidR="00AB2712" w:rsidRPr="00AB2712" w:rsidDel="002163E7" w:rsidRDefault="00AB2712" w:rsidP="00AB2712">
            <w:pPr>
              <w:pStyle w:val="BodyText"/>
              <w:spacing w:before="162" w:line="480" w:lineRule="auto"/>
              <w:ind w:right="-90"/>
              <w:rPr>
                <w:b/>
                <w:bCs/>
                <w:color w:val="000000" w:themeColor="text1"/>
                <w:sz w:val="18"/>
                <w:szCs w:val="18"/>
              </w:rPr>
            </w:pPr>
            <w:ins w:id="28" w:author="Hardik Malhotra" w:date="2021-09-10T14:12:00Z">
              <w:r w:rsidRPr="00AB2712">
                <w:rPr>
                  <w:b/>
                  <w:bCs/>
                  <w:color w:val="000000" w:themeColor="text1"/>
                  <w:sz w:val="18"/>
                  <w:szCs w:val="18"/>
                </w:rPr>
                <w:t xml:space="preserve">Total </w:t>
              </w:r>
            </w:ins>
            <w:del w:id="29"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w:t>
            </w:r>
            <w:ins w:id="30" w:author="Hardik Malhotra" w:date="2021-09-10T14:12:00Z">
              <w:r w:rsidRPr="00AB2712">
                <w:rPr>
                  <w:b/>
                  <w:bCs/>
                  <w:color w:val="000000" w:themeColor="text1"/>
                  <w:sz w:val="18"/>
                  <w:szCs w:val="18"/>
                </w:rPr>
                <w:t>/</w:t>
              </w:r>
            </w:ins>
            <w:r w:rsidRPr="00AB2712">
              <w:rPr>
                <w:b/>
                <w:bCs/>
                <w:color w:val="000000" w:themeColor="text1"/>
                <w:sz w:val="18"/>
                <w:szCs w:val="18"/>
              </w:rPr>
              <w:t>Consumption (In Value – USD Billion)</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2A83E81B" w14:textId="2F0C163D"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2.8</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216C2316" w14:textId="7A7E9517"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3.6</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C8ABD36" w14:textId="4E3686CE"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1899FA1" w14:textId="410E02B9"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5.4</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7BDA341" w14:textId="77733FAD"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7.8</w:t>
            </w:r>
          </w:p>
        </w:tc>
      </w:tr>
      <w:tr w:rsidR="0068383C" w:rsidRPr="005D2A6A" w14:paraId="5393F022"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AB2712" w:rsidRDefault="0068383C" w:rsidP="005664BA">
            <w:pPr>
              <w:pStyle w:val="BodyText"/>
              <w:spacing w:before="162" w:line="480" w:lineRule="auto"/>
              <w:ind w:right="-90"/>
              <w:rPr>
                <w:bCs/>
                <w:color w:val="000000" w:themeColor="text1"/>
                <w:sz w:val="18"/>
                <w:szCs w:val="18"/>
              </w:rPr>
            </w:pPr>
            <w:del w:id="31" w:author="Hardik Malhotra" w:date="2021-09-10T14:12:00Z">
              <w:r w:rsidRPr="00AB2712" w:rsidDel="002163E7">
                <w:rPr>
                  <w:b/>
                  <w:bCs/>
                  <w:color w:val="000000" w:themeColor="text1"/>
                  <w:sz w:val="18"/>
                  <w:szCs w:val="18"/>
                </w:rPr>
                <w:delText xml:space="preserve">Global </w:delText>
              </w:r>
            </w:del>
            <w:ins w:id="32" w:author="Hardik Malhotra" w:date="2021-09-10T14:12:00Z">
              <w:r w:rsidRPr="00AB2712">
                <w:rPr>
                  <w:b/>
                  <w:bCs/>
                  <w:color w:val="000000" w:themeColor="text1"/>
                  <w:sz w:val="18"/>
                  <w:szCs w:val="18"/>
                </w:rPr>
                <w:t xml:space="preserve">Total </w:t>
              </w:r>
            </w:ins>
            <w:del w:id="33"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 (Y-O-Y Growth Rate, %)</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4F966A1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 3.87%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-7.14%</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4C8E2EFE"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6.42%</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5.58%</w:t>
            </w:r>
          </w:p>
        </w:tc>
      </w:tr>
      <w:tr w:rsidR="0068383C" w:rsidRPr="005D2A6A" w14:paraId="06DB106F" w14:textId="77777777" w:rsidTr="005664BA">
        <w:trPr>
          <w:trHeight w:val="339"/>
          <w:ins w:id="34" w:author="Hardik Malhotra" w:date="2021-09-10T14:38:00Z"/>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AB2712" w:rsidDel="002163E7" w:rsidRDefault="0068383C" w:rsidP="0068383C">
            <w:pPr>
              <w:pStyle w:val="BodyText"/>
              <w:spacing w:before="162" w:line="480" w:lineRule="auto"/>
              <w:ind w:right="-90"/>
              <w:jc w:val="both"/>
              <w:rPr>
                <w:ins w:id="35" w:author="Hardik Malhotra" w:date="2021-09-10T14:38:00Z"/>
                <w:b/>
                <w:bCs/>
                <w:color w:val="000000" w:themeColor="text1"/>
                <w:sz w:val="18"/>
                <w:szCs w:val="18"/>
              </w:rPr>
            </w:pPr>
            <w:ins w:id="36" w:author="Hardik Malhotra" w:date="2021-09-10T14:39:00Z">
              <w:r w:rsidRPr="00AB2712">
                <w:rPr>
                  <w:b/>
                  <w:bCs/>
                  <w:color w:val="000000" w:themeColor="text1"/>
                  <w:sz w:val="18"/>
                  <w:szCs w:val="18"/>
                </w:rPr>
                <w:t>Demand</w:t>
              </w:r>
            </w:ins>
            <w:ins w:id="37" w:author="Hardik Malhotra" w:date="2021-09-10T14:40:00Z">
              <w:r w:rsidRPr="00AB2712">
                <w:rPr>
                  <w:b/>
                  <w:bCs/>
                  <w:color w:val="000000" w:themeColor="text1"/>
                  <w:sz w:val="18"/>
                  <w:szCs w:val="18"/>
                </w:rPr>
                <w:t xml:space="preserve"> – Supply Gap</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1AB69D33" w:rsidR="0068383C" w:rsidRPr="005D2A6A" w:rsidRDefault="0068383C" w:rsidP="0068383C">
            <w:pPr>
              <w:pStyle w:val="BodyText"/>
              <w:spacing w:before="162" w:line="480" w:lineRule="auto"/>
              <w:ind w:right="-90"/>
              <w:jc w:val="center"/>
              <w:rPr>
                <w:ins w:id="38" w:author="Hardik Malhotra" w:date="2021-09-10T14:38:00Z"/>
                <w:bCs/>
                <w:color w:val="000000" w:themeColor="text1"/>
                <w:sz w:val="20"/>
                <w:szCs w:val="20"/>
              </w:rPr>
            </w:pPr>
            <w:r w:rsidRPr="005D2A6A">
              <w:rPr>
                <w:color w:val="000000"/>
                <w:sz w:val="20"/>
                <w:szCs w:val="20"/>
              </w:rPr>
              <w:t>0.00</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5E13566E" w:rsidR="0068383C" w:rsidRPr="005D2A6A" w:rsidRDefault="0068383C" w:rsidP="0068383C">
            <w:pPr>
              <w:pStyle w:val="BodyText"/>
              <w:spacing w:before="162" w:line="480" w:lineRule="auto"/>
              <w:ind w:right="-90"/>
              <w:jc w:val="center"/>
              <w:rPr>
                <w:ins w:id="39" w:author="Hardik Malhotra" w:date="2021-09-10T14:38:00Z"/>
                <w:bCs/>
                <w:color w:val="000000" w:themeColor="text1"/>
                <w:sz w:val="20"/>
                <w:szCs w:val="20"/>
              </w:rPr>
            </w:pPr>
            <w:r w:rsidRPr="005D2A6A">
              <w:rPr>
                <w:color w:val="000000"/>
                <w:sz w:val="20"/>
                <w:szCs w:val="20"/>
              </w:rPr>
              <w:t>0.00</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47C30490" w:rsidR="0068383C" w:rsidRPr="005D2A6A" w:rsidRDefault="0068383C" w:rsidP="0068383C">
            <w:pPr>
              <w:pStyle w:val="BodyText"/>
              <w:spacing w:before="162" w:line="480" w:lineRule="auto"/>
              <w:ind w:right="-90"/>
              <w:jc w:val="center"/>
              <w:rPr>
                <w:ins w:id="40" w:author="Hardik Malhotra" w:date="2021-09-10T14:38:00Z"/>
                <w:bCs/>
                <w:color w:val="000000" w:themeColor="text1"/>
                <w:sz w:val="20"/>
                <w:szCs w:val="20"/>
              </w:rPr>
            </w:pPr>
            <w:r w:rsidRPr="005D2A6A">
              <w:rPr>
                <w:color w:val="000000"/>
                <w:sz w:val="20"/>
                <w:szCs w:val="20"/>
              </w:rPr>
              <w:t>19.23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40F171F3" w:rsidR="0068383C" w:rsidRPr="005D2A6A" w:rsidRDefault="0068383C" w:rsidP="0068383C">
            <w:pPr>
              <w:pStyle w:val="BodyText"/>
              <w:spacing w:before="162" w:line="480" w:lineRule="auto"/>
              <w:ind w:right="-90"/>
              <w:jc w:val="center"/>
              <w:rPr>
                <w:ins w:id="41" w:author="Hardik Malhotra" w:date="2021-09-10T14:38:00Z"/>
                <w:bCs/>
                <w:color w:val="000000" w:themeColor="text1"/>
                <w:sz w:val="20"/>
                <w:szCs w:val="20"/>
              </w:rPr>
            </w:pPr>
            <w:r w:rsidRPr="005D2A6A">
              <w:rPr>
                <w:color w:val="000000"/>
                <w:sz w:val="20"/>
                <w:szCs w:val="20"/>
              </w:rPr>
              <w:t>-159.81</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05B884C4" w:rsidR="0068383C" w:rsidRPr="005D2A6A" w:rsidRDefault="0068383C" w:rsidP="0068383C">
            <w:pPr>
              <w:pStyle w:val="BodyText"/>
              <w:spacing w:before="162" w:line="480" w:lineRule="auto"/>
              <w:ind w:right="-90"/>
              <w:jc w:val="center"/>
              <w:rPr>
                <w:ins w:id="42" w:author="Hardik Malhotra" w:date="2021-09-10T14:38:00Z"/>
                <w:bCs/>
                <w:color w:val="000000" w:themeColor="text1"/>
                <w:sz w:val="20"/>
                <w:szCs w:val="20"/>
              </w:rPr>
            </w:pPr>
            <w:r w:rsidRPr="005D2A6A">
              <w:rPr>
                <w:color w:val="000000"/>
                <w:sz w:val="20"/>
                <w:szCs w:val="20"/>
              </w:rPr>
              <w:t>-438.76</w:t>
            </w:r>
          </w:p>
        </w:tc>
      </w:tr>
    </w:tbl>
    <w:p w14:paraId="6A5D6126" w14:textId="73FE5F34" w:rsidR="00905DCB" w:rsidRDefault="00905DCB" w:rsidP="001F31CB">
      <w:pPr>
        <w:pStyle w:val="BodyText"/>
        <w:spacing w:before="162" w:line="480" w:lineRule="auto"/>
        <w:ind w:right="-90"/>
        <w:jc w:val="both"/>
        <w:rPr>
          <w:bCs/>
          <w:color w:val="000000" w:themeColor="text1"/>
        </w:rPr>
        <w:sectPr w:rsidR="00905DC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F1117EE" w14:textId="5870CC78" w:rsidR="009971A7" w:rsidRDefault="009971A7" w:rsidP="009971A7">
      <w:pPr>
        <w:pStyle w:val="Footer"/>
        <w:spacing w:before="162"/>
        <w:ind w:right="-90"/>
        <w:jc w:val="both"/>
        <w:rPr>
          <w:rFonts w:ascii="Arial" w:hAnsi="Arial" w:cs="Arial"/>
          <w:i/>
          <w:iCs/>
          <w:sz w:val="18"/>
          <w:szCs w:val="18"/>
        </w:rPr>
      </w:pPr>
      <w:r>
        <w:rPr>
          <w:noProof/>
        </w:rPr>
        <mc:AlternateContent>
          <mc:Choice Requires="wps">
            <w:drawing>
              <wp:anchor distT="0" distB="0" distL="114300" distR="114300" simplePos="0" relativeHeight="252929024" behindDoc="0" locked="0" layoutInCell="1" allowOverlap="1" wp14:anchorId="0DD30862" wp14:editId="793B7D05">
                <wp:simplePos x="0" y="0"/>
                <wp:positionH relativeFrom="margin">
                  <wp:posOffset>3006725</wp:posOffset>
                </wp:positionH>
                <wp:positionV relativeFrom="paragraph">
                  <wp:posOffset>2962275</wp:posOffset>
                </wp:positionV>
                <wp:extent cx="3519170" cy="292735"/>
                <wp:effectExtent l="0" t="0" r="0" b="0"/>
                <wp:wrapNone/>
                <wp:docPr id="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170" cy="292735"/>
                        </a:xfrm>
                        <a:prstGeom prst="rect">
                          <a:avLst/>
                        </a:prstGeom>
                        <a:noFill/>
                      </wps:spPr>
                      <wps:txbx>
                        <w:txbxContent>
                          <w:p w14:paraId="1A9273B0"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3"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D30862" id="_x0000_s1033" type="#_x0000_t202" style="position:absolute;left:0;text-align:left;margin-left:236.75pt;margin-top:233.25pt;width:277.1pt;height:23.05pt;z-index:25292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" filled="f" stroked="f">
                <v:textbox style="mso-fit-shape-to-text:t">
                  <w:txbxContent>
                    <w:p w14:paraId="1A9273B0"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4"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p>
    <w:p w14:paraId="6A11E5D7" w14:textId="5810FEF0" w:rsidR="009971A7" w:rsidRPr="008A69E5" w:rsidRDefault="009971A7">
      <w:pPr>
        <w:pStyle w:val="Footer"/>
        <w:spacing w:before="162"/>
        <w:ind w:right="-90"/>
        <w:jc w:val="both"/>
        <w:rPr>
          <w:bCs/>
          <w:sz w:val="20"/>
          <w:szCs w:val="20"/>
          <w:rPrChange w:id="44" w:author="Hardik Malhotra" w:date="2021-12-02T12:54:00Z">
            <w:rPr>
              <w:bCs/>
            </w:rPr>
          </w:rPrChange>
        </w:rPr>
        <w:pPrChange w:id="45" w:author="Hardik Malhotra" w:date="2021-12-02T14:09:00Z">
          <w:pPr>
            <w:pStyle w:val="Footer"/>
            <w:spacing w:before="162" w:line="480" w:lineRule="auto"/>
            <w:ind w:right="-90"/>
            <w:jc w:val="both"/>
          </w:pPr>
        </w:pPrChange>
      </w:pPr>
      <w:ins w:id="46" w:author="Hardik Malhotra" w:date="2021-12-02T12:48:00Z">
        <w:r w:rsidRPr="008A69E5">
          <w:rPr>
            <w:rFonts w:ascii="Arial" w:hAnsi="Arial" w:cs="Arial"/>
            <w:i/>
            <w:iCs/>
            <w:sz w:val="18"/>
            <w:szCs w:val="18"/>
            <w:rPrChange w:id="47"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34B083EC" w14:textId="54C5C30F" w:rsidR="00C62BA4" w:rsidRDefault="00AB2712" w:rsidP="009E126D">
      <w:pPr>
        <w:spacing w:line="360" w:lineRule="auto"/>
        <w:textAlignment w:val="baseline"/>
        <w:rPr>
          <w:rFonts w:ascii="Arial" w:hAnsi="Arial" w:cs="Arial"/>
          <w:b/>
          <w:bCs/>
          <w:sz w:val="24"/>
          <w:szCs w:val="24"/>
        </w:rPr>
      </w:pPr>
      <w:r w:rsidRPr="002C67EF">
        <w:rPr>
          <w:bCs/>
          <w:noProof/>
          <w:color w:val="000000" w:themeColor="text1"/>
        </w:rPr>
        <mc:AlternateContent>
          <mc:Choice Requires="wps">
            <w:drawing>
              <wp:anchor distT="45720" distB="45720" distL="114300" distR="114300" simplePos="0" relativeHeight="252508160" behindDoc="0" locked="0" layoutInCell="1" allowOverlap="1" wp14:anchorId="30C9BD30" wp14:editId="0D9CD173">
                <wp:simplePos x="0" y="0"/>
                <wp:positionH relativeFrom="margin">
                  <wp:align>left</wp:align>
                </wp:positionH>
                <wp:positionV relativeFrom="paragraph">
                  <wp:posOffset>235502</wp:posOffset>
                </wp:positionV>
                <wp:extent cx="6530975" cy="3432810"/>
                <wp:effectExtent l="0" t="0" r="2222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34328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BD30" id="_x0000_s1034" type="#_x0000_t202" style="position:absolute;margin-left:0;margin-top:18.55pt;width:514.25pt;height:270.3pt;z-index:252508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" fillcolor="#91bce3 [2168]" strokecolor="#5b9bd5 [3208]" strokeweight=".5pt">
                <v:fill color2="#7aaddd [2616]" rotate="t" colors="0 #b1cbe9;.5 #a3c1e5;1 #92b9e4" focus="100%" type="gradient">
                  <o:fill v:ext="view" type="gradientUnscaled"/>
                </v:fill>
                <v:textbo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v:textbox>
                <w10:wrap type="square" anchorx="margin"/>
              </v:shape>
            </w:pict>
          </mc:Fallback>
        </mc:AlternateContent>
      </w:r>
    </w:p>
    <w:p w14:paraId="180EEE6B" w14:textId="500290CA" w:rsidR="00CB55FA" w:rsidRPr="005D2A6A" w:rsidDel="00160783" w:rsidRDefault="00C46EA7" w:rsidP="0000174C">
      <w:pPr>
        <w:spacing w:line="360" w:lineRule="auto"/>
        <w:textAlignment w:val="baseline"/>
        <w:rPr>
          <w:del w:id="48" w:author="Hardik Malhotra" w:date="2021-09-10T14:55:00Z"/>
          <w:rFonts w:ascii="Arial" w:hAnsi="Arial" w:cs="Arial"/>
          <w:b/>
          <w:bCs/>
          <w:sz w:val="24"/>
          <w:szCs w:val="24"/>
        </w:rPr>
      </w:pPr>
      <w:r w:rsidRPr="005D2A6A">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1947008" behindDoc="0" locked="0" layoutInCell="1" allowOverlap="1" wp14:anchorId="45ABC02C" wp14:editId="0A50057B">
                <wp:simplePos x="0" y="0"/>
                <wp:positionH relativeFrom="column">
                  <wp:posOffset>495300</wp:posOffset>
                </wp:positionH>
                <wp:positionV relativeFrom="paragraph">
                  <wp:posOffset>2179320</wp:posOffset>
                </wp:positionV>
                <wp:extent cx="1651000" cy="722630"/>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26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margin-left:39pt;margin-top:171.6pt;width:130pt;height:56.9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" filled="f" stroked="f" strokeweight="1pt">
                <v:textbo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v:textbox>
              </v:rect>
            </w:pict>
          </mc:Fallback>
        </mc:AlternateContent>
      </w:r>
      <w:r w:rsidR="009E126D" w:rsidRPr="005D2A6A">
        <w:rPr>
          <w:rFonts w:ascii="Arial" w:hAnsi="Arial" w:cs="Arial"/>
          <w:b/>
          <w:bCs/>
          <w:sz w:val="24"/>
          <w:szCs w:val="24"/>
        </w:rPr>
        <w:t>Global Vinyl Ester Resin Demand, By Volume (Thousand Tonnes), 2015–2030F</w:t>
      </w:r>
    </w:p>
    <w:p w14:paraId="5789BBA2" w14:textId="07315514" w:rsidR="00E76080" w:rsidRPr="005D2A6A" w:rsidRDefault="00E76080" w:rsidP="0000174C">
      <w:pPr>
        <w:spacing w:after="0" w:line="360" w:lineRule="auto"/>
        <w:textAlignment w:val="baseline"/>
        <w:rPr>
          <w:rFonts w:ascii="Arial" w:eastAsia="Verdana" w:hAnsi="Arial" w:cs="Arial"/>
          <w:b/>
          <w:bCs/>
          <w:color w:val="000000"/>
          <w:kern w:val="24"/>
          <w:sz w:val="20"/>
          <w:szCs w:val="20"/>
        </w:rPr>
      </w:pPr>
      <w:r w:rsidRPr="005D2A6A">
        <w:rPr>
          <w:rFonts w:ascii="Arial" w:eastAsia="Verdana" w:hAnsi="Arial" w:cs="Arial"/>
          <w:b/>
          <w:bCs/>
          <w:noProof/>
          <w:color w:val="000000"/>
          <w:kern w:val="24"/>
          <w:sz w:val="20"/>
          <w:szCs w:val="20"/>
        </w:rPr>
        <w:drawing>
          <wp:inline distT="0" distB="0" distL="0" distR="0" wp14:anchorId="494510BB" wp14:editId="62C1C1E6">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A65AF13" w14:textId="77777777" w:rsidR="006E66C6" w:rsidRDefault="006E66C6" w:rsidP="007E7092">
      <w:pPr>
        <w:pStyle w:val="BodyText"/>
        <w:spacing w:before="162" w:line="360" w:lineRule="auto"/>
        <w:jc w:val="both"/>
        <w:rPr>
          <w:bCs/>
          <w:color w:val="000000" w:themeColor="text1"/>
          <w:lang w:val="en-IN"/>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D71943" w14:textId="0D798781" w:rsidR="005D2A6A" w:rsidRDefault="009971A7" w:rsidP="007E7092">
      <w:pPr>
        <w:pStyle w:val="BodyText"/>
        <w:spacing w:before="162" w:line="360" w:lineRule="auto"/>
        <w:jc w:val="both"/>
        <w:rPr>
          <w:bCs/>
          <w:color w:val="000000" w:themeColor="text1"/>
        </w:rPr>
      </w:pPr>
      <w:r>
        <w:rPr>
          <w:noProof/>
        </w:rPr>
        <mc:AlternateContent>
          <mc:Choice Requires="wps">
            <w:drawing>
              <wp:anchor distT="0" distB="0" distL="114300" distR="114300" simplePos="0" relativeHeight="253044736" behindDoc="0" locked="0" layoutInCell="1" allowOverlap="1" wp14:anchorId="6DE86E34" wp14:editId="7B898DE4">
                <wp:simplePos x="0" y="0"/>
                <wp:positionH relativeFrom="margin">
                  <wp:posOffset>2820837</wp:posOffset>
                </wp:positionH>
                <wp:positionV relativeFrom="paragraph">
                  <wp:posOffset>42497</wp:posOffset>
                </wp:positionV>
                <wp:extent cx="3519170" cy="292735"/>
                <wp:effectExtent l="0" t="0" r="0" b="0"/>
                <wp:wrapNone/>
                <wp:docPr id="2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170" cy="292735"/>
                        </a:xfrm>
                        <a:prstGeom prst="rect">
                          <a:avLst/>
                        </a:prstGeom>
                        <a:noFill/>
                      </wps:spPr>
                      <wps:txbx>
                        <w:txbxContent>
                          <w:p w14:paraId="5F6D59B3" w14:textId="77777777" w:rsidR="009971A7" w:rsidRPr="005858C1" w:rsidRDefault="009971A7" w:rsidP="009971A7">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9"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E86E34" id="_x0000_s1036" type="#_x0000_t202" style="position:absolute;left:0;text-align:left;margin-left:222.1pt;margin-top:3.35pt;width:277.1pt;height:23.0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" filled="f" stroked="f">
                <v:textbox style="mso-fit-shape-to-text:t">
                  <w:txbxContent>
                    <w:p w14:paraId="5F6D59B3" w14:textId="77777777" w:rsidR="009971A7" w:rsidRPr="005858C1" w:rsidRDefault="009971A7" w:rsidP="009971A7">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1"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p>
    <w:p w14:paraId="3926D116" w14:textId="77777777" w:rsidR="009971A7" w:rsidRPr="008A69E5" w:rsidRDefault="009971A7">
      <w:pPr>
        <w:pStyle w:val="Footer"/>
        <w:spacing w:before="162"/>
        <w:ind w:right="-90"/>
        <w:jc w:val="both"/>
        <w:rPr>
          <w:bCs/>
          <w:sz w:val="20"/>
          <w:szCs w:val="20"/>
          <w:rPrChange w:id="50" w:author="Hardik Malhotra" w:date="2021-12-02T12:54:00Z">
            <w:rPr>
              <w:bCs/>
            </w:rPr>
          </w:rPrChange>
        </w:rPr>
        <w:pPrChange w:id="51" w:author="Hardik Malhotra" w:date="2021-12-02T14:09:00Z">
          <w:pPr>
            <w:pStyle w:val="Footer"/>
            <w:spacing w:before="162" w:line="480" w:lineRule="auto"/>
            <w:ind w:right="-90"/>
            <w:jc w:val="both"/>
          </w:pPr>
        </w:pPrChange>
      </w:pPr>
      <w:ins w:id="52" w:author="Hardik Malhotra" w:date="2021-12-02T12:48:00Z">
        <w:r w:rsidRPr="008A69E5">
          <w:rPr>
            <w:rFonts w:ascii="Arial" w:hAnsi="Arial" w:cs="Arial"/>
            <w:i/>
            <w:iCs/>
            <w:sz w:val="18"/>
            <w:szCs w:val="18"/>
            <w:rPrChange w:id="53"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043B3014" w14:textId="213006FF" w:rsidR="00262FD4" w:rsidRDefault="00064CBC" w:rsidP="0068477D">
      <w:pPr>
        <w:pStyle w:val="BodyText"/>
        <w:spacing w:before="162" w:line="480" w:lineRule="auto"/>
        <w:ind w:right="-90"/>
        <w:jc w:val="both"/>
        <w:rPr>
          <w:bCs/>
          <w:color w:val="000000" w:themeColor="text1"/>
        </w:rPr>
      </w:pPr>
      <w:r w:rsidRPr="002C67EF">
        <w:rPr>
          <w:bCs/>
          <w:noProof/>
          <w:color w:val="000000" w:themeColor="text1"/>
        </w:rPr>
        <mc:AlternateContent>
          <mc:Choice Requires="wps">
            <w:drawing>
              <wp:anchor distT="45720" distB="45720" distL="114300" distR="114300" simplePos="0" relativeHeight="252510208" behindDoc="0" locked="0" layoutInCell="1" allowOverlap="1" wp14:anchorId="0A73FBEC" wp14:editId="4DCC4D0E">
                <wp:simplePos x="0" y="0"/>
                <wp:positionH relativeFrom="column">
                  <wp:posOffset>-92710</wp:posOffset>
                </wp:positionH>
                <wp:positionV relativeFrom="paragraph">
                  <wp:posOffset>434975</wp:posOffset>
                </wp:positionV>
                <wp:extent cx="6543040" cy="2861945"/>
                <wp:effectExtent l="0" t="0" r="0" b="0"/>
                <wp:wrapSquare wrapText="bothSides"/>
                <wp:docPr id="2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28619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FBEC" id="_x0000_s1037" type="#_x0000_t202" style="position:absolute;left:0;text-align:left;margin-left:-7.3pt;margin-top:34.25pt;width:515.2pt;height:225.35pt;z-index:25251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" fillcolor="#2a4a85 [2148]" stroked="f">
                <v:fill color2="#8eaadb [1940]" rotate="t" angle="180" colors="0 #2a4b86;31457f #4a76c6;1 #8faadc" focus="100%" type="gradient"/>
                <v:textbo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v:textbox>
                <w10:wrap type="square"/>
              </v:shape>
            </w:pict>
          </mc:Fallback>
        </mc:AlternateContent>
      </w:r>
    </w:p>
    <w:p w14:paraId="238050B9" w14:textId="77777777" w:rsidR="00262FD4" w:rsidRDefault="00262FD4" w:rsidP="0068477D">
      <w:pPr>
        <w:pStyle w:val="BodyText"/>
        <w:spacing w:before="162" w:line="480" w:lineRule="auto"/>
        <w:ind w:right="-90"/>
        <w:jc w:val="both"/>
        <w:rPr>
          <w:bCs/>
          <w:color w:val="000000" w:themeColor="text1"/>
        </w:rPr>
      </w:pPr>
    </w:p>
    <w:p w14:paraId="155BFA0C" w14:textId="77777777" w:rsidR="00262FD4" w:rsidRDefault="00262FD4" w:rsidP="0068477D">
      <w:pPr>
        <w:pStyle w:val="BodyText"/>
        <w:spacing w:before="162" w:line="480" w:lineRule="auto"/>
        <w:ind w:right="-90"/>
        <w:jc w:val="both"/>
        <w:rPr>
          <w:bCs/>
          <w:color w:val="000000" w:themeColor="text1"/>
        </w:rPr>
      </w:pPr>
    </w:p>
    <w:p w14:paraId="5FAC2F97" w14:textId="722876A1" w:rsidR="00262FD4" w:rsidRDefault="00262FD4" w:rsidP="0068477D">
      <w:pPr>
        <w:pStyle w:val="BodyText"/>
        <w:spacing w:before="162" w:line="480" w:lineRule="auto"/>
        <w:ind w:right="-90"/>
        <w:jc w:val="both"/>
        <w:rPr>
          <w:bCs/>
          <w:color w:val="000000" w:themeColor="text1"/>
        </w:rPr>
        <w:sectPr w:rsidR="00262FD4"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541EC4" w14:textId="77777777" w:rsidR="0022743F" w:rsidRDefault="0022743F" w:rsidP="005D2A6A">
      <w:pPr>
        <w:rPr>
          <w:rFonts w:ascii="Arial" w:hAnsi="Arial" w:cs="Arial"/>
          <w:b/>
          <w:bCs/>
          <w:sz w:val="24"/>
          <w:szCs w:val="24"/>
        </w:rPr>
      </w:pPr>
    </w:p>
    <w:p w14:paraId="3B2616FA" w14:textId="1D356AC3" w:rsidR="0022743F" w:rsidRDefault="0022743F" w:rsidP="005D2A6A">
      <w:pPr>
        <w:rPr>
          <w:rFonts w:ascii="Arial" w:hAnsi="Arial" w:cs="Arial"/>
          <w:b/>
          <w:bCs/>
          <w:sz w:val="24"/>
          <w:szCs w:val="24"/>
        </w:rPr>
      </w:pPr>
    </w:p>
    <w:p w14:paraId="254D75BC" w14:textId="77777777" w:rsidR="00D64931" w:rsidRDefault="00D64931" w:rsidP="005D2A6A">
      <w:pPr>
        <w:rPr>
          <w:rFonts w:ascii="Arial" w:hAnsi="Arial" w:cs="Arial"/>
          <w:b/>
          <w:bCs/>
          <w:sz w:val="24"/>
          <w:szCs w:val="24"/>
        </w:rPr>
      </w:pPr>
    </w:p>
    <w:p w14:paraId="08A580C7" w14:textId="222D33B9" w:rsidR="0068477D" w:rsidRPr="005D2A6A" w:rsidRDefault="009E126D" w:rsidP="005D2A6A">
      <w:pPr>
        <w:rPr>
          <w:rFonts w:ascii="Arial" w:hAnsi="Arial" w:cs="Arial"/>
          <w:b/>
          <w:bCs/>
          <w:sz w:val="24"/>
          <w:szCs w:val="24"/>
        </w:rPr>
      </w:pPr>
      <w:r w:rsidRPr="005D2A6A">
        <w:rPr>
          <w:rFonts w:ascii="Arial" w:hAnsi="Arial" w:cs="Arial"/>
          <w:b/>
          <w:bCs/>
          <w:sz w:val="24"/>
          <w:szCs w:val="24"/>
        </w:rPr>
        <w:lastRenderedPageBreak/>
        <w:t>3.1.1. Capacity By Company</w:t>
      </w:r>
    </w:p>
    <w:p w14:paraId="5EBCDAA4" w14:textId="63EA3D63" w:rsidR="00F9062E" w:rsidRPr="005D2A6A" w:rsidRDefault="009E126D" w:rsidP="005D2A6A">
      <w:pPr>
        <w:rPr>
          <w:rFonts w:ascii="Arial" w:hAnsi="Arial" w:cs="Arial"/>
          <w:b/>
          <w:bCs/>
          <w:sz w:val="24"/>
          <w:szCs w:val="24"/>
        </w:rPr>
      </w:pPr>
      <w:r w:rsidRPr="005D2A6A">
        <w:rPr>
          <w:rFonts w:ascii="Arial" w:hAnsi="Arial" w:cs="Arial"/>
          <w:b/>
          <w:bCs/>
          <w:sz w:val="24"/>
          <w:szCs w:val="24"/>
        </w:rPr>
        <w:t xml:space="preserve">Global Vinyl Ester Resin Capacity, By Company (Thousand Tonnes), 2015-2030F </w:t>
      </w:r>
    </w:p>
    <w:tbl>
      <w:tblPr>
        <w:tblW w:w="10289" w:type="dxa"/>
        <w:tblLook w:val="04A0" w:firstRow="1" w:lastRow="0" w:firstColumn="1" w:lastColumn="0" w:noHBand="0" w:noVBand="1"/>
      </w:tblPr>
      <w:tblGrid>
        <w:gridCol w:w="3604"/>
        <w:gridCol w:w="1611"/>
        <w:gridCol w:w="1350"/>
        <w:gridCol w:w="1215"/>
        <w:gridCol w:w="841"/>
        <w:gridCol w:w="833"/>
        <w:gridCol w:w="835"/>
      </w:tblGrid>
      <w:tr w:rsidR="00B60EF0" w:rsidRPr="00B60EF0" w14:paraId="63D4D14C" w14:textId="77777777" w:rsidTr="00B60EF0">
        <w:trPr>
          <w:trHeight w:val="301"/>
        </w:trPr>
        <w:tc>
          <w:tcPr>
            <w:tcW w:w="3604" w:type="dxa"/>
            <w:vMerge w:val="restart"/>
            <w:tcBorders>
              <w:top w:val="single" w:sz="4" w:space="0" w:color="auto"/>
              <w:left w:val="single" w:sz="4" w:space="0" w:color="auto"/>
              <w:right w:val="single" w:sz="4" w:space="0" w:color="auto"/>
            </w:tcBorders>
            <w:shd w:val="clear" w:color="auto" w:fill="C00000"/>
            <w:noWrap/>
            <w:vAlign w:val="bottom"/>
            <w:hideMark/>
          </w:tcPr>
          <w:p w14:paraId="6A06EDC8"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bookmarkStart w:id="54" w:name="_Hlk89882310"/>
            <w:r w:rsidRPr="00B60EF0">
              <w:rPr>
                <w:rFonts w:ascii="Calibri" w:eastAsia="Times New Roman" w:hAnsi="Calibri" w:cs="Times New Roman"/>
                <w:color w:val="FFFFFF" w:themeColor="background1"/>
                <w:lang w:val="en-US"/>
              </w:rPr>
              <w:t>Company</w:t>
            </w:r>
          </w:p>
          <w:p w14:paraId="08F25DBC" w14:textId="26DD0EA3"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6685" w:type="dxa"/>
            <w:gridSpan w:val="6"/>
            <w:tcBorders>
              <w:top w:val="single" w:sz="4" w:space="0" w:color="auto"/>
              <w:left w:val="nil"/>
              <w:bottom w:val="single" w:sz="4" w:space="0" w:color="auto"/>
              <w:right w:val="single" w:sz="4" w:space="0" w:color="auto"/>
            </w:tcBorders>
            <w:shd w:val="clear" w:color="auto" w:fill="C00000"/>
            <w:noWrap/>
            <w:vAlign w:val="bottom"/>
            <w:hideMark/>
          </w:tcPr>
          <w:p w14:paraId="5502B489"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Capacity</w:t>
            </w:r>
          </w:p>
        </w:tc>
      </w:tr>
      <w:tr w:rsidR="00B60EF0" w:rsidRPr="00B60EF0" w14:paraId="7C75E545" w14:textId="77777777" w:rsidTr="00B46B4C">
        <w:trPr>
          <w:trHeight w:val="301"/>
        </w:trPr>
        <w:tc>
          <w:tcPr>
            <w:tcW w:w="3604" w:type="dxa"/>
            <w:vMerge/>
            <w:tcBorders>
              <w:left w:val="single" w:sz="4" w:space="0" w:color="auto"/>
              <w:bottom w:val="single" w:sz="4" w:space="0" w:color="auto"/>
              <w:right w:val="single" w:sz="4" w:space="0" w:color="auto"/>
            </w:tcBorders>
            <w:shd w:val="clear" w:color="auto" w:fill="C00000"/>
            <w:noWrap/>
            <w:vAlign w:val="bottom"/>
            <w:hideMark/>
          </w:tcPr>
          <w:p w14:paraId="766E2F2A" w14:textId="070F1E38" w:rsidR="00B60EF0" w:rsidRPr="00B60EF0" w:rsidRDefault="00B60EF0" w:rsidP="00B60EF0">
            <w:pPr>
              <w:spacing w:after="0" w:line="240" w:lineRule="auto"/>
              <w:rPr>
                <w:rFonts w:ascii="Calibri" w:eastAsia="Times New Roman" w:hAnsi="Calibri" w:cs="Times New Roman"/>
                <w:color w:val="FFFFFF" w:themeColor="background1"/>
                <w:lang w:val="en-US"/>
              </w:rPr>
            </w:pPr>
          </w:p>
        </w:tc>
        <w:tc>
          <w:tcPr>
            <w:tcW w:w="1611" w:type="dxa"/>
            <w:tcBorders>
              <w:top w:val="nil"/>
              <w:left w:val="nil"/>
              <w:bottom w:val="single" w:sz="4" w:space="0" w:color="auto"/>
              <w:right w:val="single" w:sz="4" w:space="0" w:color="auto"/>
            </w:tcBorders>
            <w:shd w:val="clear" w:color="auto" w:fill="C00000"/>
            <w:noWrap/>
            <w:vAlign w:val="bottom"/>
            <w:hideMark/>
          </w:tcPr>
          <w:p w14:paraId="7C14674C" w14:textId="77777777"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Location</w:t>
            </w:r>
          </w:p>
        </w:tc>
        <w:tc>
          <w:tcPr>
            <w:tcW w:w="1350" w:type="dxa"/>
            <w:tcBorders>
              <w:top w:val="nil"/>
              <w:left w:val="nil"/>
              <w:bottom w:val="single" w:sz="4" w:space="0" w:color="auto"/>
              <w:right w:val="single" w:sz="4" w:space="0" w:color="auto"/>
            </w:tcBorders>
            <w:shd w:val="clear" w:color="auto" w:fill="C00000"/>
            <w:noWrap/>
            <w:vAlign w:val="bottom"/>
            <w:hideMark/>
          </w:tcPr>
          <w:p w14:paraId="35CBD75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2015</w:t>
            </w:r>
          </w:p>
        </w:tc>
        <w:tc>
          <w:tcPr>
            <w:tcW w:w="1215" w:type="dxa"/>
            <w:tcBorders>
              <w:top w:val="nil"/>
              <w:left w:val="nil"/>
              <w:bottom w:val="single" w:sz="4" w:space="0" w:color="auto"/>
              <w:right w:val="single" w:sz="4" w:space="0" w:color="auto"/>
            </w:tcBorders>
            <w:shd w:val="clear" w:color="auto" w:fill="C00000"/>
            <w:noWrap/>
            <w:vAlign w:val="bottom"/>
            <w:hideMark/>
          </w:tcPr>
          <w:p w14:paraId="68118490"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2020</w:t>
            </w:r>
          </w:p>
        </w:tc>
        <w:tc>
          <w:tcPr>
            <w:tcW w:w="841" w:type="dxa"/>
            <w:tcBorders>
              <w:top w:val="nil"/>
              <w:left w:val="nil"/>
              <w:bottom w:val="single" w:sz="4" w:space="0" w:color="auto"/>
              <w:right w:val="single" w:sz="4" w:space="0" w:color="auto"/>
            </w:tcBorders>
            <w:shd w:val="clear" w:color="auto" w:fill="C00000"/>
            <w:noWrap/>
            <w:vAlign w:val="bottom"/>
            <w:hideMark/>
          </w:tcPr>
          <w:p w14:paraId="03178599"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2021E</w:t>
            </w:r>
          </w:p>
        </w:tc>
        <w:tc>
          <w:tcPr>
            <w:tcW w:w="833" w:type="dxa"/>
            <w:tcBorders>
              <w:top w:val="nil"/>
              <w:left w:val="nil"/>
              <w:bottom w:val="single" w:sz="4" w:space="0" w:color="auto"/>
              <w:right w:val="single" w:sz="4" w:space="0" w:color="auto"/>
            </w:tcBorders>
            <w:shd w:val="clear" w:color="auto" w:fill="C00000"/>
            <w:noWrap/>
            <w:vAlign w:val="bottom"/>
            <w:hideMark/>
          </w:tcPr>
          <w:p w14:paraId="386CE6A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2025F</w:t>
            </w:r>
          </w:p>
        </w:tc>
        <w:tc>
          <w:tcPr>
            <w:tcW w:w="835" w:type="dxa"/>
            <w:tcBorders>
              <w:top w:val="nil"/>
              <w:left w:val="nil"/>
              <w:bottom w:val="single" w:sz="4" w:space="0" w:color="auto"/>
              <w:right w:val="single" w:sz="4" w:space="0" w:color="auto"/>
            </w:tcBorders>
            <w:shd w:val="clear" w:color="auto" w:fill="C00000"/>
            <w:noWrap/>
            <w:vAlign w:val="bottom"/>
            <w:hideMark/>
          </w:tcPr>
          <w:p w14:paraId="44DA0EC8"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2030F</w:t>
            </w:r>
          </w:p>
        </w:tc>
      </w:tr>
      <w:tr w:rsidR="00B46B4C" w:rsidRPr="00B60EF0" w14:paraId="48FE4B4B" w14:textId="77777777" w:rsidTr="00332E9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48F6C19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AOC Resins</w:t>
            </w:r>
          </w:p>
          <w:p w14:paraId="3D6DCB8C"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51E9875E" w14:textId="38267FD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FB125E"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68FC653B" w14:textId="722D9E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1215" w:type="dxa"/>
            <w:tcBorders>
              <w:top w:val="nil"/>
              <w:left w:val="nil"/>
              <w:bottom w:val="single" w:sz="4" w:space="0" w:color="auto"/>
              <w:right w:val="single" w:sz="4" w:space="0" w:color="auto"/>
            </w:tcBorders>
            <w:shd w:val="clear" w:color="auto" w:fill="auto"/>
            <w:noWrap/>
            <w:vAlign w:val="bottom"/>
            <w:hideMark/>
          </w:tcPr>
          <w:p w14:paraId="35C47468" w14:textId="49044F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4CB289CE" w14:textId="59B209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85D7D5F" w14:textId="6CFC65A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59FA80A" w14:textId="3AD60B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6EB755D" w14:textId="77777777" w:rsidTr="00332E96">
        <w:trPr>
          <w:trHeight w:val="301"/>
        </w:trPr>
        <w:tc>
          <w:tcPr>
            <w:tcW w:w="3604" w:type="dxa"/>
            <w:vMerge/>
            <w:tcBorders>
              <w:left w:val="single" w:sz="4" w:space="0" w:color="auto"/>
              <w:right w:val="single" w:sz="4" w:space="0" w:color="auto"/>
            </w:tcBorders>
            <w:shd w:val="clear" w:color="auto" w:fill="auto"/>
            <w:noWrap/>
            <w:vAlign w:val="bottom"/>
            <w:hideMark/>
          </w:tcPr>
          <w:p w14:paraId="5E9B56E8" w14:textId="53E6667E"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861FA3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Switzerland</w:t>
            </w:r>
          </w:p>
        </w:tc>
        <w:tc>
          <w:tcPr>
            <w:tcW w:w="1350" w:type="dxa"/>
            <w:tcBorders>
              <w:top w:val="nil"/>
              <w:left w:val="nil"/>
              <w:bottom w:val="single" w:sz="4" w:space="0" w:color="auto"/>
              <w:right w:val="single" w:sz="4" w:space="0" w:color="auto"/>
            </w:tcBorders>
            <w:shd w:val="clear" w:color="auto" w:fill="auto"/>
            <w:noWrap/>
            <w:vAlign w:val="bottom"/>
            <w:hideMark/>
          </w:tcPr>
          <w:p w14:paraId="31C9EEF2" w14:textId="5A3AA4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2AE08C43" w14:textId="4BF82D0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0371B1B9" w14:textId="64BE95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3BBBAF58" w14:textId="359094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2A429218" w14:textId="5E7174D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451D95C4" w14:textId="77777777" w:rsidTr="00332E9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202580A" w14:textId="32AF387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EF836A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3554EEE" w14:textId="38A2042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1AC1C506" w14:textId="4D6627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16B03260" w14:textId="0EBA35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00895363" w14:textId="5B55A71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2F50AD85" w14:textId="5C3F44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1C23CEE" w14:textId="77777777" w:rsidTr="00D467F3">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F83922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INEOS Composites</w:t>
            </w:r>
          </w:p>
          <w:p w14:paraId="1589B1C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1B076C5D" w14:textId="5E7655E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D4FA0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38810D8" w14:textId="028B009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05FAFA73" w14:textId="3D266B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41" w:type="dxa"/>
            <w:tcBorders>
              <w:top w:val="nil"/>
              <w:left w:val="nil"/>
              <w:bottom w:val="single" w:sz="4" w:space="0" w:color="auto"/>
              <w:right w:val="single" w:sz="4" w:space="0" w:color="auto"/>
            </w:tcBorders>
            <w:shd w:val="clear" w:color="auto" w:fill="auto"/>
            <w:noWrap/>
            <w:vAlign w:val="bottom"/>
            <w:hideMark/>
          </w:tcPr>
          <w:p w14:paraId="0866C84D" w14:textId="7D6DA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A1EE020" w14:textId="22AD3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3D8927A2" w14:textId="4CDC153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4925E091" w14:textId="77777777" w:rsidTr="00D467F3">
        <w:trPr>
          <w:trHeight w:val="301"/>
        </w:trPr>
        <w:tc>
          <w:tcPr>
            <w:tcW w:w="3604" w:type="dxa"/>
            <w:vMerge/>
            <w:tcBorders>
              <w:left w:val="single" w:sz="4" w:space="0" w:color="auto"/>
              <w:right w:val="single" w:sz="4" w:space="0" w:color="auto"/>
            </w:tcBorders>
            <w:shd w:val="clear" w:color="auto" w:fill="auto"/>
            <w:noWrap/>
            <w:vAlign w:val="bottom"/>
            <w:hideMark/>
          </w:tcPr>
          <w:p w14:paraId="23A85074" w14:textId="20CE258F"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B232B6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5F44461C" w14:textId="233122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1215" w:type="dxa"/>
            <w:tcBorders>
              <w:top w:val="nil"/>
              <w:left w:val="nil"/>
              <w:bottom w:val="single" w:sz="4" w:space="0" w:color="auto"/>
              <w:right w:val="single" w:sz="4" w:space="0" w:color="auto"/>
            </w:tcBorders>
            <w:shd w:val="clear" w:color="auto" w:fill="auto"/>
            <w:noWrap/>
            <w:vAlign w:val="bottom"/>
            <w:hideMark/>
          </w:tcPr>
          <w:p w14:paraId="59429582" w14:textId="5631343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6A6E874C" w14:textId="4BAA9A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2D495E1B" w14:textId="7DE534A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2ABF012" w14:textId="0FBCBB9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0FD5FFB4" w14:textId="77777777" w:rsidTr="00D467F3">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4D250898" w14:textId="19560C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0C79AF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490D737" w14:textId="70CC4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639D1885" w14:textId="07F4C1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41" w:type="dxa"/>
            <w:tcBorders>
              <w:top w:val="nil"/>
              <w:left w:val="nil"/>
              <w:bottom w:val="single" w:sz="4" w:space="0" w:color="auto"/>
              <w:right w:val="single" w:sz="4" w:space="0" w:color="auto"/>
            </w:tcBorders>
            <w:shd w:val="clear" w:color="auto" w:fill="auto"/>
            <w:noWrap/>
            <w:vAlign w:val="bottom"/>
            <w:hideMark/>
          </w:tcPr>
          <w:p w14:paraId="1CC2815B" w14:textId="2D7DAC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3" w:type="dxa"/>
            <w:tcBorders>
              <w:top w:val="nil"/>
              <w:left w:val="nil"/>
              <w:bottom w:val="single" w:sz="4" w:space="0" w:color="auto"/>
              <w:right w:val="single" w:sz="4" w:space="0" w:color="auto"/>
            </w:tcBorders>
            <w:shd w:val="clear" w:color="auto" w:fill="auto"/>
            <w:noWrap/>
            <w:vAlign w:val="bottom"/>
            <w:hideMark/>
          </w:tcPr>
          <w:p w14:paraId="6CE94E22" w14:textId="7DF0FA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5" w:type="dxa"/>
            <w:tcBorders>
              <w:top w:val="nil"/>
              <w:left w:val="nil"/>
              <w:bottom w:val="single" w:sz="4" w:space="0" w:color="auto"/>
              <w:right w:val="single" w:sz="4" w:space="0" w:color="auto"/>
            </w:tcBorders>
            <w:shd w:val="clear" w:color="auto" w:fill="auto"/>
            <w:noWrap/>
            <w:vAlign w:val="bottom"/>
            <w:hideMark/>
          </w:tcPr>
          <w:p w14:paraId="4D675288" w14:textId="21D94B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r>
      <w:tr w:rsidR="00B46B4C" w:rsidRPr="00B60EF0" w14:paraId="611DCC27"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FBF5D2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Swancor</w:t>
            </w:r>
            <w:proofErr w:type="spellEnd"/>
            <w:r w:rsidRPr="00B60EF0">
              <w:rPr>
                <w:rFonts w:ascii="Calibri" w:eastAsia="Times New Roman" w:hAnsi="Calibri" w:cs="Times New Roman"/>
                <w:color w:val="000000"/>
                <w:lang w:val="en-US"/>
              </w:rPr>
              <w:t xml:space="preserve"> Holding Co., LTD.</w:t>
            </w:r>
          </w:p>
        </w:tc>
        <w:tc>
          <w:tcPr>
            <w:tcW w:w="1611" w:type="dxa"/>
            <w:tcBorders>
              <w:top w:val="nil"/>
              <w:left w:val="nil"/>
              <w:bottom w:val="single" w:sz="4" w:space="0" w:color="auto"/>
              <w:right w:val="single" w:sz="4" w:space="0" w:color="auto"/>
            </w:tcBorders>
            <w:shd w:val="clear" w:color="auto" w:fill="auto"/>
            <w:noWrap/>
            <w:vAlign w:val="bottom"/>
            <w:hideMark/>
          </w:tcPr>
          <w:p w14:paraId="0B64926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C525ED4" w14:textId="6B21EE0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6F0CAED3" w14:textId="5331BE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549BBD40" w14:textId="15C792B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5B82FF7" w14:textId="5260828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6151044" w14:textId="59BA7B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3BDD24A9" w14:textId="77777777" w:rsidTr="003A3B8B">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22ACE0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Showa Denko K.K.</w:t>
            </w:r>
          </w:p>
          <w:p w14:paraId="3F2F67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F2DF0FF" w14:textId="18ABC58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083580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9D3F162" w14:textId="57B29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12E02056" w14:textId="5FDDADD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B452DA7" w14:textId="184139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7F53229" w14:textId="4CA3E0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44924E93" w14:textId="5480DC6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33E30856" w14:textId="77777777" w:rsidTr="003A3B8B">
        <w:trPr>
          <w:trHeight w:val="301"/>
        </w:trPr>
        <w:tc>
          <w:tcPr>
            <w:tcW w:w="3604" w:type="dxa"/>
            <w:vMerge/>
            <w:tcBorders>
              <w:left w:val="single" w:sz="4" w:space="0" w:color="auto"/>
              <w:right w:val="single" w:sz="4" w:space="0" w:color="auto"/>
            </w:tcBorders>
            <w:shd w:val="clear" w:color="auto" w:fill="auto"/>
            <w:noWrap/>
            <w:vAlign w:val="bottom"/>
            <w:hideMark/>
          </w:tcPr>
          <w:p w14:paraId="2DD43745" w14:textId="56331EA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1591DAB"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12D40D87" w14:textId="40A4BD8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C17B6CD" w14:textId="36BDE6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64CCD09B" w14:textId="143B22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06BA726" w14:textId="3EC645C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CF8124D" w14:textId="6D0F2B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97BE8E0" w14:textId="77777777" w:rsidTr="003A3B8B">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7C3A874" w14:textId="52EDB4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822427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Singapore</w:t>
            </w:r>
          </w:p>
        </w:tc>
        <w:tc>
          <w:tcPr>
            <w:tcW w:w="1350" w:type="dxa"/>
            <w:tcBorders>
              <w:top w:val="nil"/>
              <w:left w:val="nil"/>
              <w:bottom w:val="single" w:sz="4" w:space="0" w:color="auto"/>
              <w:right w:val="single" w:sz="4" w:space="0" w:color="auto"/>
            </w:tcBorders>
            <w:shd w:val="clear" w:color="auto" w:fill="auto"/>
            <w:noWrap/>
            <w:vAlign w:val="bottom"/>
            <w:hideMark/>
          </w:tcPr>
          <w:p w14:paraId="755D4870" w14:textId="08D6D30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6B0F623" w14:textId="1BAA11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DDF6386" w14:textId="16A2A93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1DF9D81C" w14:textId="7FDC251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14E46824" w14:textId="7CA9BF6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54B15432" w14:textId="77777777" w:rsidTr="008B5E84">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FBAD26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Scott Bader Company Ltd.</w:t>
            </w:r>
          </w:p>
          <w:p w14:paraId="3D25A9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1A18AE7" w14:textId="68D830BC"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6D5A9C3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France</w:t>
            </w:r>
          </w:p>
        </w:tc>
        <w:tc>
          <w:tcPr>
            <w:tcW w:w="1350" w:type="dxa"/>
            <w:tcBorders>
              <w:top w:val="nil"/>
              <w:left w:val="nil"/>
              <w:bottom w:val="single" w:sz="4" w:space="0" w:color="auto"/>
              <w:right w:val="single" w:sz="4" w:space="0" w:color="auto"/>
            </w:tcBorders>
            <w:shd w:val="clear" w:color="auto" w:fill="auto"/>
            <w:noWrap/>
            <w:vAlign w:val="bottom"/>
            <w:hideMark/>
          </w:tcPr>
          <w:p w14:paraId="482854E1" w14:textId="7CB6D3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4E4D26A9" w14:textId="5E6A04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00D102F5" w14:textId="5BC5C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6D6B1125" w14:textId="25619B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3F7DB5B9" w14:textId="4A235F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D608B91" w14:textId="77777777" w:rsidTr="008B5E84">
        <w:trPr>
          <w:trHeight w:val="301"/>
        </w:trPr>
        <w:tc>
          <w:tcPr>
            <w:tcW w:w="3604" w:type="dxa"/>
            <w:vMerge/>
            <w:tcBorders>
              <w:left w:val="single" w:sz="4" w:space="0" w:color="auto"/>
              <w:right w:val="single" w:sz="4" w:space="0" w:color="auto"/>
            </w:tcBorders>
            <w:shd w:val="clear" w:color="auto" w:fill="auto"/>
            <w:noWrap/>
            <w:vAlign w:val="bottom"/>
            <w:hideMark/>
          </w:tcPr>
          <w:p w14:paraId="31F7E1C6" w14:textId="0DAEA349"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D9D3A1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Kingdom</w:t>
            </w:r>
          </w:p>
        </w:tc>
        <w:tc>
          <w:tcPr>
            <w:tcW w:w="1350" w:type="dxa"/>
            <w:tcBorders>
              <w:top w:val="nil"/>
              <w:left w:val="nil"/>
              <w:bottom w:val="single" w:sz="4" w:space="0" w:color="auto"/>
              <w:right w:val="single" w:sz="4" w:space="0" w:color="auto"/>
            </w:tcBorders>
            <w:shd w:val="clear" w:color="auto" w:fill="auto"/>
            <w:noWrap/>
            <w:vAlign w:val="bottom"/>
            <w:hideMark/>
          </w:tcPr>
          <w:p w14:paraId="63C9E03D" w14:textId="2F3FA6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2AC6F3B" w14:textId="7970CF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C3419ED" w14:textId="41D0457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5D37DBA" w14:textId="142408E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0D8B203D" w14:textId="4B15C2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3885FCF5" w14:textId="77777777" w:rsidTr="008B5E84">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BD7177C" w14:textId="731C2B7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5ACD9C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Arab Emirates</w:t>
            </w:r>
          </w:p>
        </w:tc>
        <w:tc>
          <w:tcPr>
            <w:tcW w:w="1350" w:type="dxa"/>
            <w:tcBorders>
              <w:top w:val="nil"/>
              <w:left w:val="nil"/>
              <w:bottom w:val="single" w:sz="4" w:space="0" w:color="auto"/>
              <w:right w:val="single" w:sz="4" w:space="0" w:color="auto"/>
            </w:tcBorders>
            <w:shd w:val="clear" w:color="auto" w:fill="auto"/>
            <w:noWrap/>
            <w:vAlign w:val="bottom"/>
            <w:hideMark/>
          </w:tcPr>
          <w:p w14:paraId="432B3FCB" w14:textId="0FE8895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D3B37CB" w14:textId="40628F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13D859EA" w14:textId="629B35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DFE2086" w14:textId="7EB9487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932AF90" w14:textId="3729DB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568A0125" w14:textId="77777777" w:rsidTr="00306E2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71A224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Polynt-Reichhold</w:t>
            </w:r>
            <w:proofErr w:type="spellEnd"/>
          </w:p>
          <w:p w14:paraId="60A0F29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07460E16" w14:textId="1986DEE0"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597159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30252E02" w14:textId="2E91B6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1D62D3E0" w14:textId="09F6088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73670759" w14:textId="3F66FB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5291CC67" w14:textId="40EF720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E5B7AFD" w14:textId="2CEFAA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13197C7" w14:textId="77777777" w:rsidTr="00306E26">
        <w:trPr>
          <w:trHeight w:val="301"/>
        </w:trPr>
        <w:tc>
          <w:tcPr>
            <w:tcW w:w="3604" w:type="dxa"/>
            <w:vMerge/>
            <w:tcBorders>
              <w:left w:val="single" w:sz="4" w:space="0" w:color="auto"/>
              <w:right w:val="single" w:sz="4" w:space="0" w:color="auto"/>
            </w:tcBorders>
            <w:shd w:val="clear" w:color="auto" w:fill="auto"/>
            <w:noWrap/>
            <w:vAlign w:val="bottom"/>
            <w:hideMark/>
          </w:tcPr>
          <w:p w14:paraId="075ABBFE" w14:textId="3BB48333"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EEAA0B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4A238097" w14:textId="0B601B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4F08F5F9" w14:textId="652577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25D1387C" w14:textId="296E547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6670BD85" w14:textId="29EA35B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0E23744E" w14:textId="261BEA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695646B0" w14:textId="77777777" w:rsidTr="00306E2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6984CB0" w14:textId="6BE1960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7BC2D9E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D2E2950" w14:textId="7D3C493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1215" w:type="dxa"/>
            <w:tcBorders>
              <w:top w:val="nil"/>
              <w:left w:val="nil"/>
              <w:bottom w:val="single" w:sz="4" w:space="0" w:color="auto"/>
              <w:right w:val="single" w:sz="4" w:space="0" w:color="auto"/>
            </w:tcBorders>
            <w:shd w:val="clear" w:color="auto" w:fill="auto"/>
            <w:noWrap/>
            <w:vAlign w:val="bottom"/>
            <w:hideMark/>
          </w:tcPr>
          <w:p w14:paraId="6EF3DD78" w14:textId="0FC8351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41" w:type="dxa"/>
            <w:tcBorders>
              <w:top w:val="nil"/>
              <w:left w:val="nil"/>
              <w:bottom w:val="single" w:sz="4" w:space="0" w:color="auto"/>
              <w:right w:val="single" w:sz="4" w:space="0" w:color="auto"/>
            </w:tcBorders>
            <w:shd w:val="clear" w:color="auto" w:fill="auto"/>
            <w:noWrap/>
            <w:vAlign w:val="bottom"/>
            <w:hideMark/>
          </w:tcPr>
          <w:p w14:paraId="1C8424BB" w14:textId="38C341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3" w:type="dxa"/>
            <w:tcBorders>
              <w:top w:val="nil"/>
              <w:left w:val="nil"/>
              <w:bottom w:val="single" w:sz="4" w:space="0" w:color="auto"/>
              <w:right w:val="single" w:sz="4" w:space="0" w:color="auto"/>
            </w:tcBorders>
            <w:shd w:val="clear" w:color="auto" w:fill="auto"/>
            <w:noWrap/>
            <w:vAlign w:val="bottom"/>
            <w:hideMark/>
          </w:tcPr>
          <w:p w14:paraId="1481CF36" w14:textId="0E3B70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5" w:type="dxa"/>
            <w:tcBorders>
              <w:top w:val="nil"/>
              <w:left w:val="nil"/>
              <w:bottom w:val="single" w:sz="4" w:space="0" w:color="auto"/>
              <w:right w:val="single" w:sz="4" w:space="0" w:color="auto"/>
            </w:tcBorders>
            <w:shd w:val="clear" w:color="auto" w:fill="auto"/>
            <w:noWrap/>
            <w:vAlign w:val="bottom"/>
            <w:hideMark/>
          </w:tcPr>
          <w:p w14:paraId="52F703B6" w14:textId="6A7FA5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r>
      <w:tr w:rsidR="00B46B4C" w:rsidRPr="00B60EF0" w14:paraId="3B453CCA" w14:textId="77777777" w:rsidTr="00075439">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325B67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xml:space="preserve">Eternal Materials </w:t>
            </w:r>
            <w:proofErr w:type="spellStart"/>
            <w:proofErr w:type="gramStart"/>
            <w:r w:rsidRPr="00B60EF0">
              <w:rPr>
                <w:rFonts w:ascii="Calibri" w:eastAsia="Times New Roman" w:hAnsi="Calibri" w:cs="Times New Roman"/>
                <w:color w:val="000000"/>
                <w:lang w:val="en-US"/>
              </w:rPr>
              <w:t>Co.,Ltd</w:t>
            </w:r>
            <w:proofErr w:type="spellEnd"/>
            <w:r w:rsidRPr="00B60EF0">
              <w:rPr>
                <w:rFonts w:ascii="Calibri" w:eastAsia="Times New Roman" w:hAnsi="Calibri" w:cs="Times New Roman"/>
                <w:color w:val="000000"/>
                <w:lang w:val="en-US"/>
              </w:rPr>
              <w:t>.</w:t>
            </w:r>
            <w:proofErr w:type="gramEnd"/>
          </w:p>
          <w:p w14:paraId="28D697C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2DE2CB85" w14:textId="4B887F62"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70A6714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C5480F8" w14:textId="2256A6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10E46B5C" w14:textId="4EF971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25F763EB" w14:textId="592CE8D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1EC0EA64" w14:textId="178B135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69ECC4C2" w14:textId="07D0B0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19663E32" w14:textId="77777777" w:rsidTr="00075439">
        <w:trPr>
          <w:trHeight w:val="301"/>
        </w:trPr>
        <w:tc>
          <w:tcPr>
            <w:tcW w:w="3604" w:type="dxa"/>
            <w:vMerge/>
            <w:tcBorders>
              <w:left w:val="single" w:sz="4" w:space="0" w:color="auto"/>
              <w:right w:val="single" w:sz="4" w:space="0" w:color="auto"/>
            </w:tcBorders>
            <w:shd w:val="clear" w:color="auto" w:fill="auto"/>
            <w:noWrap/>
            <w:vAlign w:val="bottom"/>
            <w:hideMark/>
          </w:tcPr>
          <w:p w14:paraId="6A39E3F4" w14:textId="35E7A80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9EAE7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53D0323C" w14:textId="0D4251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7523F80B" w14:textId="4C516F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FEFAC70" w14:textId="399C24A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8B73B00" w14:textId="64C7AF4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185F41A6" w14:textId="7C9E67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49DA062B" w14:textId="77777777" w:rsidTr="00075439">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26CC32F" w14:textId="4F4B669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1888C5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Malaysia</w:t>
            </w:r>
          </w:p>
        </w:tc>
        <w:tc>
          <w:tcPr>
            <w:tcW w:w="1350" w:type="dxa"/>
            <w:tcBorders>
              <w:top w:val="nil"/>
              <w:left w:val="nil"/>
              <w:bottom w:val="single" w:sz="4" w:space="0" w:color="auto"/>
              <w:right w:val="single" w:sz="4" w:space="0" w:color="auto"/>
            </w:tcBorders>
            <w:shd w:val="clear" w:color="auto" w:fill="auto"/>
            <w:noWrap/>
            <w:vAlign w:val="bottom"/>
            <w:hideMark/>
          </w:tcPr>
          <w:p w14:paraId="0E7C83CF" w14:textId="5027132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59D94808" w14:textId="290A75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7FAD3EB5" w14:textId="740003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344BA3DC" w14:textId="49BEDD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54D9FD5F" w14:textId="7B93DF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B865BC7" w14:textId="77777777" w:rsidTr="00611507">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3E0D8A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Sino Polymer</w:t>
            </w:r>
          </w:p>
          <w:p w14:paraId="4C2B8599" w14:textId="13E3591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CB12097"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723C0ACF" w14:textId="56C071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4778BC2" w14:textId="1C352F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9393BF5" w14:textId="6396B59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3BE25D5" w14:textId="13173A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0BE31B9" w14:textId="34DFE3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A14217F" w14:textId="77777777" w:rsidTr="00611507">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C7BA567" w14:textId="2206A47B"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E853E8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28BCA047" w14:textId="68677A3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1215" w:type="dxa"/>
            <w:tcBorders>
              <w:top w:val="nil"/>
              <w:left w:val="nil"/>
              <w:bottom w:val="single" w:sz="4" w:space="0" w:color="auto"/>
              <w:right w:val="single" w:sz="4" w:space="0" w:color="auto"/>
            </w:tcBorders>
            <w:shd w:val="clear" w:color="auto" w:fill="auto"/>
            <w:noWrap/>
            <w:vAlign w:val="bottom"/>
            <w:hideMark/>
          </w:tcPr>
          <w:p w14:paraId="675D9876" w14:textId="1AFA97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41" w:type="dxa"/>
            <w:tcBorders>
              <w:top w:val="nil"/>
              <w:left w:val="nil"/>
              <w:bottom w:val="single" w:sz="4" w:space="0" w:color="auto"/>
              <w:right w:val="single" w:sz="4" w:space="0" w:color="auto"/>
            </w:tcBorders>
            <w:shd w:val="clear" w:color="auto" w:fill="auto"/>
            <w:noWrap/>
            <w:vAlign w:val="bottom"/>
            <w:hideMark/>
          </w:tcPr>
          <w:p w14:paraId="0CAECA73" w14:textId="130D7C3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3" w:type="dxa"/>
            <w:tcBorders>
              <w:top w:val="nil"/>
              <w:left w:val="nil"/>
              <w:bottom w:val="single" w:sz="4" w:space="0" w:color="auto"/>
              <w:right w:val="single" w:sz="4" w:space="0" w:color="auto"/>
            </w:tcBorders>
            <w:shd w:val="clear" w:color="auto" w:fill="auto"/>
            <w:noWrap/>
            <w:vAlign w:val="bottom"/>
            <w:hideMark/>
          </w:tcPr>
          <w:p w14:paraId="2899609D" w14:textId="133C735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5" w:type="dxa"/>
            <w:tcBorders>
              <w:top w:val="nil"/>
              <w:left w:val="nil"/>
              <w:bottom w:val="single" w:sz="4" w:space="0" w:color="auto"/>
              <w:right w:val="single" w:sz="4" w:space="0" w:color="auto"/>
            </w:tcBorders>
            <w:shd w:val="clear" w:color="auto" w:fill="auto"/>
            <w:noWrap/>
            <w:vAlign w:val="bottom"/>
            <w:hideMark/>
          </w:tcPr>
          <w:p w14:paraId="1F1C41C7" w14:textId="4929211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r>
      <w:tr w:rsidR="00B46B4C" w:rsidRPr="00B60EF0" w14:paraId="255C97D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155D37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Hexion Inc.</w:t>
            </w:r>
          </w:p>
        </w:tc>
        <w:tc>
          <w:tcPr>
            <w:tcW w:w="1611" w:type="dxa"/>
            <w:tcBorders>
              <w:top w:val="nil"/>
              <w:left w:val="nil"/>
              <w:bottom w:val="single" w:sz="4" w:space="0" w:color="auto"/>
              <w:right w:val="single" w:sz="4" w:space="0" w:color="auto"/>
            </w:tcBorders>
            <w:shd w:val="clear" w:color="auto" w:fill="auto"/>
            <w:noWrap/>
            <w:vAlign w:val="bottom"/>
            <w:hideMark/>
          </w:tcPr>
          <w:p w14:paraId="249D4269"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Netherlands</w:t>
            </w:r>
          </w:p>
        </w:tc>
        <w:tc>
          <w:tcPr>
            <w:tcW w:w="1350" w:type="dxa"/>
            <w:tcBorders>
              <w:top w:val="nil"/>
              <w:left w:val="nil"/>
              <w:bottom w:val="single" w:sz="4" w:space="0" w:color="auto"/>
              <w:right w:val="single" w:sz="4" w:space="0" w:color="auto"/>
            </w:tcBorders>
            <w:shd w:val="clear" w:color="auto" w:fill="auto"/>
            <w:noWrap/>
            <w:vAlign w:val="bottom"/>
            <w:hideMark/>
          </w:tcPr>
          <w:p w14:paraId="40097E00" w14:textId="5851E3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4733A742" w14:textId="4B7BEF5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23A45FFA" w14:textId="07797E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7402BADB" w14:textId="166305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27C756E0" w14:textId="2A6D05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540D71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3992A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DIC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77BC0D6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045BD2B6" w14:textId="2E43AA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51AF47F0" w14:textId="4E6A0A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4C67A864" w14:textId="72EC81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3FB3D4E0" w14:textId="0B6C307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0FA7954" w14:textId="7B56A7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2E04CBA3" w14:textId="77777777" w:rsidTr="004576D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568DF0F8"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Poliya</w:t>
            </w:r>
            <w:proofErr w:type="spellEnd"/>
          </w:p>
          <w:p w14:paraId="22BC5160" w14:textId="1E62453E"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D8A8A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Russia</w:t>
            </w:r>
          </w:p>
        </w:tc>
        <w:tc>
          <w:tcPr>
            <w:tcW w:w="1350" w:type="dxa"/>
            <w:tcBorders>
              <w:top w:val="nil"/>
              <w:left w:val="nil"/>
              <w:bottom w:val="single" w:sz="4" w:space="0" w:color="auto"/>
              <w:right w:val="single" w:sz="4" w:space="0" w:color="auto"/>
            </w:tcBorders>
            <w:shd w:val="clear" w:color="auto" w:fill="auto"/>
            <w:noWrap/>
            <w:vAlign w:val="bottom"/>
            <w:hideMark/>
          </w:tcPr>
          <w:p w14:paraId="3700384E" w14:textId="253832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E7CE77F" w14:textId="74491A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38C9C0D7" w14:textId="691DEC9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2EF7B972" w14:textId="21B0332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70920CDF" w14:textId="35B702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05C9C5F0" w14:textId="77777777" w:rsidTr="004576D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904F32D" w14:textId="1E379CFA"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DF1B95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Turkey</w:t>
            </w:r>
          </w:p>
        </w:tc>
        <w:tc>
          <w:tcPr>
            <w:tcW w:w="1350" w:type="dxa"/>
            <w:tcBorders>
              <w:top w:val="nil"/>
              <w:left w:val="nil"/>
              <w:bottom w:val="single" w:sz="4" w:space="0" w:color="auto"/>
              <w:right w:val="single" w:sz="4" w:space="0" w:color="auto"/>
            </w:tcBorders>
            <w:shd w:val="clear" w:color="auto" w:fill="auto"/>
            <w:noWrap/>
            <w:vAlign w:val="bottom"/>
            <w:hideMark/>
          </w:tcPr>
          <w:p w14:paraId="5D60676B" w14:textId="0986CF5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566C56C7" w14:textId="100775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549E125" w14:textId="2D3E3FB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4E4EFB8B" w14:textId="02CE16A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4714D8B1" w14:textId="489D88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40AFF2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28BB2E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 Industrial Resins Ltd.</w:t>
            </w:r>
          </w:p>
        </w:tc>
        <w:tc>
          <w:tcPr>
            <w:tcW w:w="1611" w:type="dxa"/>
            <w:tcBorders>
              <w:top w:val="nil"/>
              <w:left w:val="nil"/>
              <w:bottom w:val="single" w:sz="4" w:space="0" w:color="auto"/>
              <w:right w:val="single" w:sz="4" w:space="0" w:color="auto"/>
            </w:tcBorders>
            <w:shd w:val="clear" w:color="auto" w:fill="auto"/>
            <w:noWrap/>
            <w:vAlign w:val="bottom"/>
            <w:hideMark/>
          </w:tcPr>
          <w:p w14:paraId="2FE751B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w:t>
            </w:r>
          </w:p>
        </w:tc>
        <w:tc>
          <w:tcPr>
            <w:tcW w:w="1350" w:type="dxa"/>
            <w:tcBorders>
              <w:top w:val="nil"/>
              <w:left w:val="nil"/>
              <w:bottom w:val="single" w:sz="4" w:space="0" w:color="auto"/>
              <w:right w:val="single" w:sz="4" w:space="0" w:color="auto"/>
            </w:tcBorders>
            <w:shd w:val="clear" w:color="auto" w:fill="auto"/>
            <w:noWrap/>
            <w:vAlign w:val="bottom"/>
            <w:hideMark/>
          </w:tcPr>
          <w:p w14:paraId="58367308" w14:textId="41F46D1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BE7D16C" w14:textId="407852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759FC11" w14:textId="7EDA89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227FE3A" w14:textId="111A6F3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350E00C" w14:textId="57EAD55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A42BE"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EB26B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Reinhold GmbH</w:t>
            </w:r>
          </w:p>
        </w:tc>
        <w:tc>
          <w:tcPr>
            <w:tcW w:w="1611" w:type="dxa"/>
            <w:tcBorders>
              <w:top w:val="nil"/>
              <w:left w:val="nil"/>
              <w:bottom w:val="single" w:sz="4" w:space="0" w:color="auto"/>
              <w:right w:val="single" w:sz="4" w:space="0" w:color="auto"/>
            </w:tcBorders>
            <w:shd w:val="clear" w:color="auto" w:fill="auto"/>
            <w:noWrap/>
            <w:vAlign w:val="bottom"/>
            <w:hideMark/>
          </w:tcPr>
          <w:p w14:paraId="3039A11C" w14:textId="0D963CB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2DE68C76" w14:textId="0CB135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0A743D1" w14:textId="3EC9CE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2BE15E34" w14:textId="1603F4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7FE7A9FC" w14:textId="198AF46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75711D9F" w14:textId="653210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296C237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62F2EBE"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Interplastic</w:t>
            </w:r>
            <w:proofErr w:type="spellEnd"/>
            <w:r w:rsidRPr="00B60EF0">
              <w:rPr>
                <w:rFonts w:ascii="Calibri" w:eastAsia="Times New Roman" w:hAnsi="Calibri" w:cs="Times New Roman"/>
                <w:color w:val="000000"/>
                <w:lang w:val="en-US"/>
              </w:rPr>
              <w:t xml:space="preserve">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1B20FFF3"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5C07C758" w14:textId="7B254D4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1777268" w14:textId="21CD380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E6CC7C9" w14:textId="324C28C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E395937" w14:textId="76A617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9205BBD" w14:textId="2AC795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70540AD2"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498B8B0"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Allnex</w:t>
            </w:r>
            <w:proofErr w:type="spellEnd"/>
            <w:r w:rsidRPr="00B60EF0">
              <w:rPr>
                <w:rFonts w:ascii="Calibri" w:eastAsia="Times New Roman" w:hAnsi="Calibri" w:cs="Times New Roman"/>
                <w:color w:val="000000"/>
                <w:lang w:val="en-US"/>
              </w:rPr>
              <w:t xml:space="preserve"> group</w:t>
            </w:r>
          </w:p>
        </w:tc>
        <w:tc>
          <w:tcPr>
            <w:tcW w:w="1611" w:type="dxa"/>
            <w:tcBorders>
              <w:top w:val="nil"/>
              <w:left w:val="nil"/>
              <w:bottom w:val="single" w:sz="4" w:space="0" w:color="auto"/>
              <w:right w:val="single" w:sz="4" w:space="0" w:color="auto"/>
            </w:tcBorders>
            <w:shd w:val="clear" w:color="auto" w:fill="auto"/>
            <w:noWrap/>
            <w:vAlign w:val="bottom"/>
            <w:hideMark/>
          </w:tcPr>
          <w:p w14:paraId="61F1FD7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1B95D404" w14:textId="6F80C17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DF354C0" w14:textId="0E89A4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5B072589" w14:textId="1D7657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C37E62A" w14:textId="04D6F7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785BA97" w14:textId="53B7A3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13F9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32FFD91"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En</w:t>
            </w:r>
            <w:proofErr w:type="spellEnd"/>
            <w:r w:rsidRPr="00B60EF0">
              <w:rPr>
                <w:rFonts w:ascii="Calibri" w:eastAsia="Times New Roman" w:hAnsi="Calibri" w:cs="Times New Roman"/>
                <w:color w:val="000000"/>
                <w:lang w:val="en-US"/>
              </w:rPr>
              <w:t xml:space="preserve"> </w:t>
            </w:r>
            <w:proofErr w:type="spellStart"/>
            <w:r w:rsidRPr="00B60EF0">
              <w:rPr>
                <w:rFonts w:ascii="Calibri" w:eastAsia="Times New Roman" w:hAnsi="Calibri" w:cs="Times New Roman"/>
                <w:color w:val="000000"/>
                <w:lang w:val="en-US"/>
              </w:rPr>
              <w:t>Chuan</w:t>
            </w:r>
            <w:proofErr w:type="spellEnd"/>
            <w:r w:rsidRPr="00B60EF0">
              <w:rPr>
                <w:rFonts w:ascii="Calibri" w:eastAsia="Times New Roman" w:hAnsi="Calibri" w:cs="Times New Roman"/>
                <w:color w:val="000000"/>
                <w:lang w:val="en-US"/>
              </w:rPr>
              <w:t xml:space="preserve"> Chemical Industries Co., Ltd.</w:t>
            </w:r>
          </w:p>
        </w:tc>
        <w:tc>
          <w:tcPr>
            <w:tcW w:w="1611" w:type="dxa"/>
            <w:tcBorders>
              <w:top w:val="nil"/>
              <w:left w:val="nil"/>
              <w:bottom w:val="single" w:sz="4" w:space="0" w:color="auto"/>
              <w:right w:val="single" w:sz="4" w:space="0" w:color="auto"/>
            </w:tcBorders>
            <w:shd w:val="clear" w:color="auto" w:fill="auto"/>
            <w:noWrap/>
            <w:vAlign w:val="bottom"/>
            <w:hideMark/>
          </w:tcPr>
          <w:p w14:paraId="431F977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E0195E1" w14:textId="0B7FAB2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0DDFABB0" w14:textId="64DC52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58CA3556" w14:textId="76E5AFD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606CF922" w14:textId="297A1F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4F9E85D6" w14:textId="7A64BD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6B26C0F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70ECA0" w14:textId="04C09408"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w:t>
            </w:r>
            <w:r w:rsidR="00C62BA4">
              <w:rPr>
                <w:rFonts w:ascii="Calibri" w:eastAsia="Times New Roman" w:hAnsi="Calibri" w:cs="Times New Roman"/>
                <w:color w:val="000000"/>
                <w:lang w:val="en-US"/>
              </w:rPr>
              <w:t>ewon</w:t>
            </w:r>
            <w:proofErr w:type="spellEnd"/>
            <w:r w:rsidRPr="00B60EF0">
              <w:rPr>
                <w:rFonts w:ascii="Calibri" w:eastAsia="Times New Roman" w:hAnsi="Calibri" w:cs="Times New Roman"/>
                <w:color w:val="000000"/>
                <w:lang w:val="en-US"/>
              </w:rPr>
              <w:t xml:space="preserve"> C</w:t>
            </w:r>
            <w:r w:rsidR="00C62BA4">
              <w:rPr>
                <w:rFonts w:ascii="Calibri" w:eastAsia="Times New Roman" w:hAnsi="Calibri" w:cs="Times New Roman"/>
                <w:color w:val="000000"/>
                <w:lang w:val="en-US"/>
              </w:rPr>
              <w:t>hemical</w:t>
            </w:r>
          </w:p>
        </w:tc>
        <w:tc>
          <w:tcPr>
            <w:tcW w:w="1611" w:type="dxa"/>
            <w:tcBorders>
              <w:top w:val="nil"/>
              <w:left w:val="nil"/>
              <w:bottom w:val="single" w:sz="4" w:space="0" w:color="auto"/>
              <w:right w:val="single" w:sz="4" w:space="0" w:color="auto"/>
            </w:tcBorders>
            <w:shd w:val="clear" w:color="auto" w:fill="auto"/>
            <w:noWrap/>
            <w:vAlign w:val="bottom"/>
            <w:hideMark/>
          </w:tcPr>
          <w:p w14:paraId="4332AA7D"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South Korea</w:t>
            </w:r>
          </w:p>
        </w:tc>
        <w:tc>
          <w:tcPr>
            <w:tcW w:w="1350" w:type="dxa"/>
            <w:tcBorders>
              <w:top w:val="nil"/>
              <w:left w:val="nil"/>
              <w:bottom w:val="single" w:sz="4" w:space="0" w:color="auto"/>
              <w:right w:val="single" w:sz="4" w:space="0" w:color="auto"/>
            </w:tcBorders>
            <w:shd w:val="clear" w:color="auto" w:fill="auto"/>
            <w:noWrap/>
            <w:vAlign w:val="bottom"/>
            <w:hideMark/>
          </w:tcPr>
          <w:p w14:paraId="09C35AB3" w14:textId="6E5A15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1215" w:type="dxa"/>
            <w:tcBorders>
              <w:top w:val="nil"/>
              <w:left w:val="nil"/>
              <w:bottom w:val="single" w:sz="4" w:space="0" w:color="auto"/>
              <w:right w:val="single" w:sz="4" w:space="0" w:color="auto"/>
            </w:tcBorders>
            <w:shd w:val="clear" w:color="auto" w:fill="auto"/>
            <w:noWrap/>
            <w:vAlign w:val="bottom"/>
            <w:hideMark/>
          </w:tcPr>
          <w:p w14:paraId="267B3DFA" w14:textId="650379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41" w:type="dxa"/>
            <w:tcBorders>
              <w:top w:val="nil"/>
              <w:left w:val="nil"/>
              <w:bottom w:val="single" w:sz="4" w:space="0" w:color="auto"/>
              <w:right w:val="single" w:sz="4" w:space="0" w:color="auto"/>
            </w:tcBorders>
            <w:shd w:val="clear" w:color="auto" w:fill="auto"/>
            <w:noWrap/>
            <w:vAlign w:val="bottom"/>
            <w:hideMark/>
          </w:tcPr>
          <w:p w14:paraId="61055518" w14:textId="1E29FC8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3" w:type="dxa"/>
            <w:tcBorders>
              <w:top w:val="nil"/>
              <w:left w:val="nil"/>
              <w:bottom w:val="single" w:sz="4" w:space="0" w:color="auto"/>
              <w:right w:val="single" w:sz="4" w:space="0" w:color="auto"/>
            </w:tcBorders>
            <w:shd w:val="clear" w:color="auto" w:fill="auto"/>
            <w:noWrap/>
            <w:vAlign w:val="bottom"/>
            <w:hideMark/>
          </w:tcPr>
          <w:p w14:paraId="249E592E" w14:textId="32D4AC2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5" w:type="dxa"/>
            <w:tcBorders>
              <w:top w:val="nil"/>
              <w:left w:val="nil"/>
              <w:bottom w:val="single" w:sz="4" w:space="0" w:color="auto"/>
              <w:right w:val="single" w:sz="4" w:space="0" w:color="auto"/>
            </w:tcBorders>
            <w:shd w:val="clear" w:color="auto" w:fill="auto"/>
            <w:noWrap/>
            <w:vAlign w:val="bottom"/>
            <w:hideMark/>
          </w:tcPr>
          <w:p w14:paraId="69CFFCEB" w14:textId="257ADFB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r>
      <w:tr w:rsidR="00B46B4C" w:rsidRPr="00B60EF0" w14:paraId="77EC211A"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8C5149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Innovative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4BB42831" w14:textId="57A4AF85"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976CE3E" w14:textId="69F524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1215" w:type="dxa"/>
            <w:tcBorders>
              <w:top w:val="nil"/>
              <w:left w:val="nil"/>
              <w:bottom w:val="single" w:sz="4" w:space="0" w:color="auto"/>
              <w:right w:val="single" w:sz="4" w:space="0" w:color="auto"/>
            </w:tcBorders>
            <w:shd w:val="clear" w:color="auto" w:fill="auto"/>
            <w:noWrap/>
            <w:vAlign w:val="bottom"/>
            <w:hideMark/>
          </w:tcPr>
          <w:p w14:paraId="3DD316B0" w14:textId="2BA6685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41" w:type="dxa"/>
            <w:tcBorders>
              <w:top w:val="nil"/>
              <w:left w:val="nil"/>
              <w:bottom w:val="single" w:sz="4" w:space="0" w:color="auto"/>
              <w:right w:val="single" w:sz="4" w:space="0" w:color="auto"/>
            </w:tcBorders>
            <w:shd w:val="clear" w:color="auto" w:fill="auto"/>
            <w:noWrap/>
            <w:vAlign w:val="bottom"/>
            <w:hideMark/>
          </w:tcPr>
          <w:p w14:paraId="661A2292" w14:textId="1BD0EF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3" w:type="dxa"/>
            <w:tcBorders>
              <w:top w:val="nil"/>
              <w:left w:val="nil"/>
              <w:bottom w:val="single" w:sz="4" w:space="0" w:color="auto"/>
              <w:right w:val="single" w:sz="4" w:space="0" w:color="auto"/>
            </w:tcBorders>
            <w:shd w:val="clear" w:color="auto" w:fill="auto"/>
            <w:noWrap/>
            <w:vAlign w:val="bottom"/>
            <w:hideMark/>
          </w:tcPr>
          <w:p w14:paraId="13AD2391" w14:textId="368AD9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5" w:type="dxa"/>
            <w:tcBorders>
              <w:top w:val="nil"/>
              <w:left w:val="nil"/>
              <w:bottom w:val="single" w:sz="4" w:space="0" w:color="auto"/>
              <w:right w:val="single" w:sz="4" w:space="0" w:color="auto"/>
            </w:tcBorders>
            <w:shd w:val="clear" w:color="auto" w:fill="auto"/>
            <w:noWrap/>
            <w:vAlign w:val="bottom"/>
            <w:hideMark/>
          </w:tcPr>
          <w:p w14:paraId="743A340F" w14:textId="1C39D43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r>
      <w:tr w:rsidR="00B46B4C" w:rsidRPr="00B60EF0" w14:paraId="3F7F0067" w14:textId="77777777" w:rsidTr="00E2765D">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BED3D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Orson Chemicals</w:t>
            </w:r>
          </w:p>
        </w:tc>
        <w:tc>
          <w:tcPr>
            <w:tcW w:w="1611" w:type="dxa"/>
            <w:tcBorders>
              <w:top w:val="nil"/>
              <w:left w:val="nil"/>
              <w:bottom w:val="single" w:sz="4" w:space="0" w:color="auto"/>
              <w:right w:val="single" w:sz="4" w:space="0" w:color="auto"/>
            </w:tcBorders>
            <w:shd w:val="clear" w:color="auto" w:fill="auto"/>
            <w:noWrap/>
            <w:vAlign w:val="bottom"/>
            <w:hideMark/>
          </w:tcPr>
          <w:p w14:paraId="0BD0A5A9" w14:textId="63EE562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center"/>
            <w:hideMark/>
          </w:tcPr>
          <w:p w14:paraId="5E7008BA" w14:textId="0A6D0E4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1215" w:type="dxa"/>
            <w:tcBorders>
              <w:top w:val="nil"/>
              <w:left w:val="nil"/>
              <w:bottom w:val="single" w:sz="4" w:space="0" w:color="auto"/>
              <w:right w:val="single" w:sz="4" w:space="0" w:color="auto"/>
            </w:tcBorders>
            <w:shd w:val="clear" w:color="auto" w:fill="auto"/>
            <w:noWrap/>
            <w:vAlign w:val="center"/>
            <w:hideMark/>
          </w:tcPr>
          <w:p w14:paraId="0B0BBA97" w14:textId="11DB9A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41" w:type="dxa"/>
            <w:tcBorders>
              <w:top w:val="nil"/>
              <w:left w:val="nil"/>
              <w:bottom w:val="single" w:sz="4" w:space="0" w:color="auto"/>
              <w:right w:val="single" w:sz="4" w:space="0" w:color="auto"/>
            </w:tcBorders>
            <w:shd w:val="clear" w:color="auto" w:fill="auto"/>
            <w:noWrap/>
            <w:vAlign w:val="center"/>
            <w:hideMark/>
          </w:tcPr>
          <w:p w14:paraId="5C01DF5D" w14:textId="51F8839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3" w:type="dxa"/>
            <w:tcBorders>
              <w:top w:val="nil"/>
              <w:left w:val="nil"/>
              <w:bottom w:val="single" w:sz="4" w:space="0" w:color="auto"/>
              <w:right w:val="single" w:sz="4" w:space="0" w:color="auto"/>
            </w:tcBorders>
            <w:shd w:val="clear" w:color="auto" w:fill="auto"/>
            <w:noWrap/>
            <w:vAlign w:val="center"/>
            <w:hideMark/>
          </w:tcPr>
          <w:p w14:paraId="4EE2C894" w14:textId="4B6A3D7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5" w:type="dxa"/>
            <w:tcBorders>
              <w:top w:val="nil"/>
              <w:left w:val="nil"/>
              <w:bottom w:val="single" w:sz="4" w:space="0" w:color="auto"/>
              <w:right w:val="single" w:sz="4" w:space="0" w:color="auto"/>
            </w:tcBorders>
            <w:shd w:val="clear" w:color="auto" w:fill="auto"/>
            <w:noWrap/>
            <w:vAlign w:val="center"/>
            <w:hideMark/>
          </w:tcPr>
          <w:p w14:paraId="6D35AEC7" w14:textId="094BC7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r>
      <w:tr w:rsidR="00B46B4C" w:rsidRPr="00B60EF0" w14:paraId="68955738"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63F4FDB"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Satyen</w:t>
            </w:r>
            <w:proofErr w:type="spellEnd"/>
            <w:r w:rsidRPr="00B60EF0">
              <w:rPr>
                <w:rFonts w:ascii="Calibri" w:eastAsia="Times New Roman" w:hAnsi="Calibri" w:cs="Times New Roman"/>
                <w:color w:val="000000"/>
                <w:lang w:val="en-US"/>
              </w:rPr>
              <w:t xml:space="preserve"> Polymers Pvt. Ltd. </w:t>
            </w:r>
          </w:p>
        </w:tc>
        <w:tc>
          <w:tcPr>
            <w:tcW w:w="1611" w:type="dxa"/>
            <w:tcBorders>
              <w:top w:val="nil"/>
              <w:left w:val="nil"/>
              <w:bottom w:val="single" w:sz="4" w:space="0" w:color="auto"/>
              <w:right w:val="single" w:sz="4" w:space="0" w:color="auto"/>
            </w:tcBorders>
            <w:shd w:val="clear" w:color="auto" w:fill="auto"/>
            <w:noWrap/>
            <w:vAlign w:val="bottom"/>
            <w:hideMark/>
          </w:tcPr>
          <w:p w14:paraId="45E72F45" w14:textId="496B47DE"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10D3212" w14:textId="051377E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0246CBBD" w14:textId="1BF5FD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102B40D" w14:textId="1B83D60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0FC23EE1" w14:textId="203BFF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29F2F45D" w14:textId="7D4867B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50A91050"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43FEB77"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Crystic</w:t>
            </w:r>
            <w:proofErr w:type="spellEnd"/>
            <w:r w:rsidRPr="00B60EF0">
              <w:rPr>
                <w:rFonts w:ascii="Calibri" w:eastAsia="Times New Roman" w:hAnsi="Calibri" w:cs="Times New Roman"/>
                <w:color w:val="000000"/>
                <w:lang w:val="en-US"/>
              </w:rPr>
              <w:t xml:space="preserve"> Resins India Private Limited</w:t>
            </w:r>
          </w:p>
        </w:tc>
        <w:tc>
          <w:tcPr>
            <w:tcW w:w="1611" w:type="dxa"/>
            <w:tcBorders>
              <w:top w:val="nil"/>
              <w:left w:val="nil"/>
              <w:bottom w:val="single" w:sz="4" w:space="0" w:color="auto"/>
              <w:right w:val="single" w:sz="4" w:space="0" w:color="auto"/>
            </w:tcBorders>
            <w:shd w:val="clear" w:color="auto" w:fill="auto"/>
            <w:noWrap/>
            <w:vAlign w:val="bottom"/>
            <w:hideMark/>
          </w:tcPr>
          <w:p w14:paraId="63391230" w14:textId="33B0F09B"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1F7BB31A" w14:textId="4B371FD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6792A2FE" w14:textId="38757C6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F83CD1A" w14:textId="64A062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7E604EAF" w14:textId="6CFC43B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4FB793AC" w14:textId="2B141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2F5440DC"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0E3BD4F"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Mechemco</w:t>
            </w:r>
            <w:proofErr w:type="spellEnd"/>
            <w:r w:rsidRPr="00B60EF0">
              <w:rPr>
                <w:rFonts w:ascii="Calibri" w:eastAsia="Times New Roman" w:hAnsi="Calibri" w:cs="Times New Roman"/>
                <w:color w:val="000000"/>
                <w:lang w:val="en-US"/>
              </w:rPr>
              <w:t xml:space="preserve"> resins </w:t>
            </w:r>
            <w:proofErr w:type="spellStart"/>
            <w:r w:rsidRPr="00B60EF0">
              <w:rPr>
                <w:rFonts w:ascii="Calibri" w:eastAsia="Times New Roman" w:hAnsi="Calibri" w:cs="Times New Roman"/>
                <w:color w:val="000000"/>
                <w:lang w:val="en-US"/>
              </w:rPr>
              <w:t>pvt</w:t>
            </w:r>
            <w:proofErr w:type="spellEnd"/>
            <w:r w:rsidRPr="00B60EF0">
              <w:rPr>
                <w:rFonts w:ascii="Calibri" w:eastAsia="Times New Roman" w:hAnsi="Calibri" w:cs="Times New Roman"/>
                <w:color w:val="000000"/>
                <w:lang w:val="en-US"/>
              </w:rPr>
              <w:t xml:space="preserve"> ltd</w:t>
            </w:r>
          </w:p>
        </w:tc>
        <w:tc>
          <w:tcPr>
            <w:tcW w:w="1611" w:type="dxa"/>
            <w:tcBorders>
              <w:top w:val="nil"/>
              <w:left w:val="nil"/>
              <w:bottom w:val="single" w:sz="4" w:space="0" w:color="auto"/>
              <w:right w:val="single" w:sz="4" w:space="0" w:color="auto"/>
            </w:tcBorders>
            <w:shd w:val="clear" w:color="auto" w:fill="auto"/>
            <w:noWrap/>
            <w:vAlign w:val="bottom"/>
            <w:hideMark/>
          </w:tcPr>
          <w:p w14:paraId="3BE236EC" w14:textId="260B45C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061D08D" w14:textId="4F8CD4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38AAE33" w14:textId="07E9DC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2A49D9D5" w14:textId="4E06A8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6E368B3B" w14:textId="4A0D748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D8841E2" w14:textId="2F81D1D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0DAB04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E4915E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Moras</w:t>
            </w:r>
            <w:proofErr w:type="spellEnd"/>
            <w:r w:rsidRPr="00B60EF0">
              <w:rPr>
                <w:rFonts w:ascii="Calibri" w:eastAsia="Times New Roman" w:hAnsi="Calibri" w:cs="Times New Roman"/>
                <w:color w:val="000000"/>
                <w:lang w:val="en-US"/>
              </w:rPr>
              <w:t xml:space="preserve"> Chemicals India Pvt. Ltd. </w:t>
            </w:r>
          </w:p>
        </w:tc>
        <w:tc>
          <w:tcPr>
            <w:tcW w:w="1611" w:type="dxa"/>
            <w:tcBorders>
              <w:top w:val="nil"/>
              <w:left w:val="nil"/>
              <w:bottom w:val="single" w:sz="4" w:space="0" w:color="auto"/>
              <w:right w:val="single" w:sz="4" w:space="0" w:color="auto"/>
            </w:tcBorders>
            <w:shd w:val="clear" w:color="auto" w:fill="auto"/>
            <w:noWrap/>
            <w:vAlign w:val="bottom"/>
            <w:hideMark/>
          </w:tcPr>
          <w:p w14:paraId="64D95066" w14:textId="198174A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FEE35F6" w14:textId="438BEA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099278F" w14:textId="7ABEC3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3E8F8944" w14:textId="70F6D59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2391DA55" w14:textId="2B39AFC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2D71C68C" w14:textId="73001E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39DC53A9" w14:textId="77777777" w:rsidTr="00216C7F">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6BA2F2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lastRenderedPageBreak/>
              <w:t>Ashland Global Holdings Inc.</w:t>
            </w:r>
          </w:p>
          <w:p w14:paraId="60A8FE83" w14:textId="2FB0926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4E38D150"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74C2DAAD" w14:textId="486A377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25.0</w:t>
            </w:r>
          </w:p>
        </w:tc>
        <w:tc>
          <w:tcPr>
            <w:tcW w:w="1215" w:type="dxa"/>
            <w:tcBorders>
              <w:top w:val="nil"/>
              <w:left w:val="nil"/>
              <w:bottom w:val="single" w:sz="4" w:space="0" w:color="auto"/>
              <w:right w:val="single" w:sz="4" w:space="0" w:color="auto"/>
            </w:tcBorders>
            <w:shd w:val="clear" w:color="auto" w:fill="auto"/>
            <w:noWrap/>
            <w:vAlign w:val="bottom"/>
            <w:hideMark/>
          </w:tcPr>
          <w:p w14:paraId="724C1F46" w14:textId="5B27FEE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6D58A727" w14:textId="0068EF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7D118491" w14:textId="7ACB71E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2417A331" w14:textId="06C44B9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64A7EC60" w14:textId="77777777" w:rsidTr="00216C7F">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4825176" w14:textId="13C4FA12"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67BF84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CEFAE06" w14:textId="0B5766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11F42946" w14:textId="4D66587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5EE0171A" w14:textId="1F1263A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55E334E2" w14:textId="0F4D38E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0870A649" w14:textId="7AF082A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4F48CAF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923FF0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Others</w:t>
            </w:r>
          </w:p>
        </w:tc>
        <w:tc>
          <w:tcPr>
            <w:tcW w:w="1611" w:type="dxa"/>
            <w:tcBorders>
              <w:top w:val="nil"/>
              <w:left w:val="nil"/>
              <w:bottom w:val="single" w:sz="4" w:space="0" w:color="auto"/>
              <w:right w:val="single" w:sz="4" w:space="0" w:color="auto"/>
            </w:tcBorders>
            <w:shd w:val="clear" w:color="auto" w:fill="auto"/>
            <w:noWrap/>
            <w:vAlign w:val="bottom"/>
            <w:hideMark/>
          </w:tcPr>
          <w:p w14:paraId="14FACB4B" w14:textId="1664364F" w:rsidR="00B46B4C" w:rsidRPr="00B60EF0" w:rsidRDefault="00B46B4C" w:rsidP="00E561A5">
            <w:pPr>
              <w:spacing w:after="0" w:line="240" w:lineRule="auto"/>
              <w:jc w:val="center"/>
              <w:rPr>
                <w:rFonts w:ascii="Calibri" w:eastAsia="Times New Roman" w:hAnsi="Calibri" w:cs="Times New Roman"/>
                <w:color w:val="000000"/>
                <w:lang w:val="en-US"/>
              </w:rPr>
            </w:pPr>
          </w:p>
        </w:tc>
        <w:tc>
          <w:tcPr>
            <w:tcW w:w="1350" w:type="dxa"/>
            <w:tcBorders>
              <w:top w:val="nil"/>
              <w:left w:val="nil"/>
              <w:bottom w:val="single" w:sz="4" w:space="0" w:color="auto"/>
              <w:right w:val="single" w:sz="4" w:space="0" w:color="auto"/>
            </w:tcBorders>
            <w:shd w:val="clear" w:color="auto" w:fill="auto"/>
            <w:noWrap/>
            <w:vAlign w:val="bottom"/>
            <w:hideMark/>
          </w:tcPr>
          <w:p w14:paraId="7455AE5F" w14:textId="4B3836B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172.3</w:t>
            </w:r>
          </w:p>
        </w:tc>
        <w:tc>
          <w:tcPr>
            <w:tcW w:w="1215" w:type="dxa"/>
            <w:tcBorders>
              <w:top w:val="nil"/>
              <w:left w:val="nil"/>
              <w:bottom w:val="single" w:sz="4" w:space="0" w:color="auto"/>
              <w:right w:val="single" w:sz="4" w:space="0" w:color="auto"/>
            </w:tcBorders>
            <w:shd w:val="clear" w:color="auto" w:fill="auto"/>
            <w:noWrap/>
            <w:vAlign w:val="bottom"/>
            <w:hideMark/>
          </w:tcPr>
          <w:p w14:paraId="160F6036" w14:textId="5C55B4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184.3</w:t>
            </w:r>
          </w:p>
        </w:tc>
        <w:tc>
          <w:tcPr>
            <w:tcW w:w="841" w:type="dxa"/>
            <w:tcBorders>
              <w:top w:val="nil"/>
              <w:left w:val="nil"/>
              <w:bottom w:val="single" w:sz="4" w:space="0" w:color="auto"/>
              <w:right w:val="single" w:sz="4" w:space="0" w:color="auto"/>
            </w:tcBorders>
            <w:shd w:val="clear" w:color="auto" w:fill="auto"/>
            <w:noWrap/>
            <w:vAlign w:val="bottom"/>
            <w:hideMark/>
          </w:tcPr>
          <w:p w14:paraId="66EAA818" w14:textId="038F260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189.3</w:t>
            </w:r>
          </w:p>
        </w:tc>
        <w:tc>
          <w:tcPr>
            <w:tcW w:w="833" w:type="dxa"/>
            <w:tcBorders>
              <w:top w:val="nil"/>
              <w:left w:val="nil"/>
              <w:bottom w:val="single" w:sz="4" w:space="0" w:color="auto"/>
              <w:right w:val="single" w:sz="4" w:space="0" w:color="auto"/>
            </w:tcBorders>
            <w:shd w:val="clear" w:color="auto" w:fill="auto"/>
            <w:noWrap/>
            <w:vAlign w:val="bottom"/>
            <w:hideMark/>
          </w:tcPr>
          <w:p w14:paraId="533F8E90" w14:textId="2633F1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194.3</w:t>
            </w:r>
          </w:p>
        </w:tc>
        <w:tc>
          <w:tcPr>
            <w:tcW w:w="835" w:type="dxa"/>
            <w:tcBorders>
              <w:top w:val="nil"/>
              <w:left w:val="nil"/>
              <w:bottom w:val="single" w:sz="4" w:space="0" w:color="auto"/>
              <w:right w:val="single" w:sz="4" w:space="0" w:color="auto"/>
            </w:tcBorders>
            <w:shd w:val="clear" w:color="auto" w:fill="auto"/>
            <w:noWrap/>
            <w:vAlign w:val="bottom"/>
            <w:hideMark/>
          </w:tcPr>
          <w:p w14:paraId="484D0F17" w14:textId="33469B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199.3</w:t>
            </w:r>
          </w:p>
        </w:tc>
      </w:tr>
      <w:tr w:rsidR="00B46B4C" w:rsidRPr="00B60EF0" w14:paraId="2378212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C00000"/>
            <w:noWrap/>
            <w:vAlign w:val="bottom"/>
            <w:hideMark/>
          </w:tcPr>
          <w:p w14:paraId="369EFE8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Total</w:t>
            </w:r>
          </w:p>
        </w:tc>
        <w:tc>
          <w:tcPr>
            <w:tcW w:w="1611" w:type="dxa"/>
            <w:tcBorders>
              <w:top w:val="nil"/>
              <w:left w:val="nil"/>
              <w:bottom w:val="single" w:sz="4" w:space="0" w:color="auto"/>
              <w:right w:val="single" w:sz="4" w:space="0" w:color="auto"/>
            </w:tcBorders>
            <w:shd w:val="clear" w:color="auto" w:fill="C00000"/>
            <w:noWrap/>
            <w:vAlign w:val="bottom"/>
            <w:hideMark/>
          </w:tcPr>
          <w:p w14:paraId="0C9785F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1350" w:type="dxa"/>
            <w:tcBorders>
              <w:top w:val="nil"/>
              <w:left w:val="nil"/>
              <w:bottom w:val="single" w:sz="4" w:space="0" w:color="auto"/>
              <w:right w:val="single" w:sz="4" w:space="0" w:color="auto"/>
            </w:tcBorders>
            <w:shd w:val="clear" w:color="auto" w:fill="C00000"/>
            <w:noWrap/>
            <w:vAlign w:val="bottom"/>
            <w:hideMark/>
          </w:tcPr>
          <w:p w14:paraId="2BFB376A" w14:textId="68ACDF35"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938.1</w:t>
            </w:r>
          </w:p>
        </w:tc>
        <w:tc>
          <w:tcPr>
            <w:tcW w:w="1215" w:type="dxa"/>
            <w:tcBorders>
              <w:top w:val="nil"/>
              <w:left w:val="nil"/>
              <w:bottom w:val="single" w:sz="4" w:space="0" w:color="auto"/>
              <w:right w:val="single" w:sz="4" w:space="0" w:color="auto"/>
            </w:tcBorders>
            <w:shd w:val="clear" w:color="auto" w:fill="C00000"/>
            <w:noWrap/>
            <w:vAlign w:val="bottom"/>
            <w:hideMark/>
          </w:tcPr>
          <w:p w14:paraId="5F899973" w14:textId="6E1DF3FE"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985.1</w:t>
            </w:r>
          </w:p>
        </w:tc>
        <w:tc>
          <w:tcPr>
            <w:tcW w:w="841" w:type="dxa"/>
            <w:tcBorders>
              <w:top w:val="nil"/>
              <w:left w:val="nil"/>
              <w:bottom w:val="single" w:sz="4" w:space="0" w:color="auto"/>
              <w:right w:val="single" w:sz="4" w:space="0" w:color="auto"/>
            </w:tcBorders>
            <w:shd w:val="clear" w:color="auto" w:fill="C00000"/>
            <w:noWrap/>
            <w:vAlign w:val="bottom"/>
            <w:hideMark/>
          </w:tcPr>
          <w:p w14:paraId="3CD0B69B" w14:textId="6AC0F043"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1020.1</w:t>
            </w:r>
          </w:p>
        </w:tc>
        <w:tc>
          <w:tcPr>
            <w:tcW w:w="833" w:type="dxa"/>
            <w:tcBorders>
              <w:top w:val="nil"/>
              <w:left w:val="nil"/>
              <w:bottom w:val="single" w:sz="4" w:space="0" w:color="auto"/>
              <w:right w:val="single" w:sz="4" w:space="0" w:color="auto"/>
            </w:tcBorders>
            <w:shd w:val="clear" w:color="auto" w:fill="C00000"/>
            <w:noWrap/>
            <w:vAlign w:val="bottom"/>
            <w:hideMark/>
          </w:tcPr>
          <w:p w14:paraId="2DFA2C61" w14:textId="2C1F6C6B"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1025.1</w:t>
            </w:r>
          </w:p>
        </w:tc>
        <w:tc>
          <w:tcPr>
            <w:tcW w:w="835" w:type="dxa"/>
            <w:tcBorders>
              <w:top w:val="nil"/>
              <w:left w:val="nil"/>
              <w:bottom w:val="single" w:sz="4" w:space="0" w:color="auto"/>
              <w:right w:val="single" w:sz="4" w:space="0" w:color="auto"/>
            </w:tcBorders>
            <w:shd w:val="clear" w:color="auto" w:fill="C00000"/>
            <w:noWrap/>
            <w:vAlign w:val="bottom"/>
            <w:hideMark/>
          </w:tcPr>
          <w:p w14:paraId="7185576F" w14:textId="26136666"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1030.1</w:t>
            </w:r>
          </w:p>
        </w:tc>
      </w:tr>
    </w:tbl>
    <w:bookmarkEnd w:id="54"/>
    <w:p w14:paraId="0B271F07" w14:textId="0E264220" w:rsidR="006E66C6" w:rsidRDefault="009B6BDA" w:rsidP="007E7092">
      <w:pPr>
        <w:pStyle w:val="BodyText"/>
        <w:spacing w:before="162" w:line="360" w:lineRule="auto"/>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931072" behindDoc="0" locked="0" layoutInCell="1" allowOverlap="1" wp14:anchorId="6C5A0878" wp14:editId="3F771BDE">
                <wp:simplePos x="0" y="0"/>
                <wp:positionH relativeFrom="margin">
                  <wp:posOffset>2990850</wp:posOffset>
                </wp:positionH>
                <wp:positionV relativeFrom="paragraph">
                  <wp:posOffset>66040</wp:posOffset>
                </wp:positionV>
                <wp:extent cx="3519643"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643" cy="292735"/>
                        </a:xfrm>
                        <a:prstGeom prst="rect">
                          <a:avLst/>
                        </a:prstGeom>
                        <a:noFill/>
                      </wps:spPr>
                      <wps:txbx>
                        <w:txbxContent>
                          <w:p w14:paraId="66D2F1D6"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5"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5A0878" id="_x0000_s1038" type="#_x0000_t202" style="position:absolute;left:0;text-align:left;margin-left:235.5pt;margin-top:5.2pt;width:277.15pt;height:23.0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" filled="f" stroked="f">
                <v:textbox style="mso-fit-shape-to-text:t">
                  <w:txbxContent>
                    <w:p w14:paraId="66D2F1D6"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8"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r w:rsidR="00262FD4" w:rsidRPr="00262FD4">
        <w:rPr>
          <w:bCs/>
          <w:noProof/>
          <w:color w:val="000000" w:themeColor="text1"/>
        </w:rPr>
        <mc:AlternateContent>
          <mc:Choice Requires="wps">
            <w:drawing>
              <wp:anchor distT="45720" distB="45720" distL="114300" distR="114300" simplePos="0" relativeHeight="252512256" behindDoc="0" locked="0" layoutInCell="1" allowOverlap="1" wp14:anchorId="0D5E5B9C" wp14:editId="49624FBB">
                <wp:simplePos x="0" y="0"/>
                <wp:positionH relativeFrom="column">
                  <wp:posOffset>-120650</wp:posOffset>
                </wp:positionH>
                <wp:positionV relativeFrom="paragraph">
                  <wp:posOffset>549910</wp:posOffset>
                </wp:positionV>
                <wp:extent cx="6543040" cy="1404620"/>
                <wp:effectExtent l="0" t="0" r="0" b="0"/>
                <wp:wrapSquare wrapText="bothSides"/>
                <wp:docPr id="2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140462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E5B9C" id="_x0000_s1039" type="#_x0000_t202" style="position:absolute;left:0;text-align:left;margin-left:-9.5pt;margin-top:43.3pt;width:515.2pt;height:110.6pt;z-index:25251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" fillcolor="#2a4a85 [2148]" stroked="f">
                <v:fill color2="#8eaadb [1940]" rotate="t" angle="180" colors="0 #2a4b86;31457f #4a76c6;1 #8faadc" focus="100%" type="gradient"/>
                <v:textbox style="mso-fit-shape-to-text:t">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v:textbox>
                <w10:wrap type="square"/>
              </v:shape>
            </w:pict>
          </mc:Fallback>
        </mc:AlternateContent>
      </w:r>
    </w:p>
    <w:p w14:paraId="0806263E" w14:textId="77777777" w:rsidR="009E126D" w:rsidRDefault="009E126D" w:rsidP="009E126D">
      <w:pPr>
        <w:pStyle w:val="BodyText"/>
        <w:spacing w:before="162" w:line="480" w:lineRule="auto"/>
        <w:ind w:right="-90"/>
        <w:jc w:val="both"/>
        <w:rPr>
          <w:b/>
          <w:bCs/>
          <w:color w:val="000000" w:themeColor="text1"/>
        </w:rPr>
      </w:pPr>
    </w:p>
    <w:p w14:paraId="0BD4CB2B" w14:textId="3E49F3DC" w:rsidR="0068477D" w:rsidRPr="005D2A6A" w:rsidRDefault="009E126D" w:rsidP="005D2A6A">
      <w:pPr>
        <w:rPr>
          <w:rFonts w:ascii="Arial" w:hAnsi="Arial" w:cs="Arial"/>
          <w:b/>
          <w:bCs/>
          <w:sz w:val="24"/>
          <w:szCs w:val="24"/>
        </w:rPr>
      </w:pPr>
      <w:r w:rsidRPr="009E126D">
        <w:rPr>
          <w:rFonts w:ascii="Arial" w:hAnsi="Arial" w:cs="Arial"/>
          <w:b/>
          <w:bCs/>
          <w:sz w:val="24"/>
          <w:szCs w:val="24"/>
        </w:rPr>
        <w:t>Global Investment in Renewable Energy Capacity by Sector in 2019 (USD Billion</w:t>
      </w:r>
      <w:r w:rsidRPr="005D2A6A">
        <w:rPr>
          <w:rFonts w:ascii="Arial" w:hAnsi="Arial" w:cs="Arial"/>
          <w:b/>
          <w:bCs/>
          <w:sz w:val="24"/>
          <w:szCs w:val="24"/>
        </w:rPr>
        <w:t>)</w:t>
      </w:r>
    </w:p>
    <w:p w14:paraId="76DA82DB" w14:textId="3D051BC5" w:rsidR="001E434A"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40"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CLibge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2B692451">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AE421B8" w14:textId="77777777" w:rsidR="00262FD4" w:rsidRPr="002B5730" w:rsidRDefault="00262FD4" w:rsidP="0068477D">
      <w:pPr>
        <w:pStyle w:val="BodyText"/>
        <w:spacing w:before="162" w:line="480" w:lineRule="auto"/>
        <w:ind w:right="-90"/>
        <w:jc w:val="both"/>
        <w:rPr>
          <w:bCs/>
          <w:color w:val="000000" w:themeColor="text1"/>
        </w:rPr>
      </w:pPr>
    </w:p>
    <w:p w14:paraId="2AEE4F60" w14:textId="47177C94" w:rsidR="00262FD4" w:rsidRDefault="00262FD4" w:rsidP="00CE35EB">
      <w:pPr>
        <w:pStyle w:val="BodyText"/>
        <w:spacing w:before="162" w:line="360" w:lineRule="auto"/>
        <w:jc w:val="both"/>
        <w:rPr>
          <w:bCs/>
          <w:color w:val="000000" w:themeColor="text1"/>
        </w:rPr>
      </w:pPr>
      <w:r w:rsidRPr="00262FD4">
        <w:rPr>
          <w:bCs/>
          <w:noProof/>
          <w:color w:val="000000" w:themeColor="text1"/>
        </w:rPr>
        <w:lastRenderedPageBreak/>
        <mc:AlternateContent>
          <mc:Choice Requires="wps">
            <w:drawing>
              <wp:anchor distT="45720" distB="45720" distL="114300" distR="114300" simplePos="0" relativeHeight="252516352" behindDoc="0" locked="0" layoutInCell="1" allowOverlap="1" wp14:anchorId="6B13134D" wp14:editId="42FD5BE2">
                <wp:simplePos x="0" y="0"/>
                <wp:positionH relativeFrom="column">
                  <wp:posOffset>-73025</wp:posOffset>
                </wp:positionH>
                <wp:positionV relativeFrom="paragraph">
                  <wp:posOffset>180340</wp:posOffset>
                </wp:positionV>
                <wp:extent cx="6530975" cy="2695575"/>
                <wp:effectExtent l="76200" t="57150" r="98425" b="123825"/>
                <wp:wrapSquare wrapText="bothSides"/>
                <wp:docPr id="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26955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Jinling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13134D" id="_x0000_t202" coordsize="21600,21600" o:spt="202" path="m,l,21600r21600,l21600,xe">
                <v:stroke joinstyle="miter"/>
                <v:path gradientshapeok="t" o:connecttype="rect"/>
              </v:shapetype>
              <v:shape id="_x0000_s1041" type="#_x0000_t202" style="position:absolute;left:0;text-align:left;margin-left:-5.75pt;margin-top:14.2pt;width:514.25pt;height:212.25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" fillcolor="#c3c3c3 [2166]" stroked="f" strokeweight=".5pt">
                <v:fill color2="#b6b6b6 [2614]" rotate="t" colors="0 #d2d2d2;.5 #c8c8c8;1 silver" focus="100%" type="gradient">
                  <o:fill v:ext="view" type="gradientUnscaled"/>
                </v:fill>
                <v:shadow on="t" color="black" opacity="20971f" offset="0,2.2pt"/>
                <v:textbo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Jinling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v:textbox>
                <w10:wrap type="square"/>
              </v:shape>
            </w:pict>
          </mc:Fallback>
        </mc:AlternateContent>
      </w:r>
    </w:p>
    <w:p w14:paraId="35FB17CF" w14:textId="77777777" w:rsidR="00262FD4" w:rsidRDefault="00262FD4" w:rsidP="00CE35EB">
      <w:pPr>
        <w:pStyle w:val="BodyText"/>
        <w:spacing w:before="162" w:line="360" w:lineRule="auto"/>
        <w:jc w:val="both"/>
        <w:rPr>
          <w:bCs/>
          <w:color w:val="000000" w:themeColor="text1"/>
        </w:rPr>
      </w:pPr>
    </w:p>
    <w:p w14:paraId="09F88EB4" w14:textId="0568B8DA" w:rsidR="0068477D" w:rsidRPr="005D2A6A" w:rsidRDefault="009E126D" w:rsidP="005D2A6A">
      <w:pPr>
        <w:rPr>
          <w:rFonts w:ascii="Arial" w:hAnsi="Arial" w:cs="Arial"/>
          <w:b/>
          <w:bCs/>
          <w:sz w:val="24"/>
          <w:szCs w:val="24"/>
        </w:rPr>
      </w:pPr>
      <w:r w:rsidRPr="005D2A6A">
        <w:rPr>
          <w:rFonts w:ascii="Arial" w:hAnsi="Arial" w:cs="Arial"/>
          <w:b/>
          <w:bCs/>
          <w:sz w:val="24"/>
          <w:szCs w:val="24"/>
        </w:rPr>
        <w:t>Global Advanced Composites</w:t>
      </w:r>
      <w:r w:rsidR="00650D00">
        <w:rPr>
          <w:rFonts w:ascii="Arial" w:hAnsi="Arial" w:cs="Arial"/>
          <w:b/>
          <w:bCs/>
          <w:sz w:val="24"/>
          <w:szCs w:val="24"/>
        </w:rPr>
        <w:t>*</w:t>
      </w:r>
      <w:r w:rsidRPr="005D2A6A">
        <w:rPr>
          <w:rFonts w:ascii="Arial" w:hAnsi="Arial" w:cs="Arial"/>
          <w:b/>
          <w:bCs/>
          <w:sz w:val="24"/>
          <w:szCs w:val="24"/>
        </w:rPr>
        <w:t xml:space="preserve"> Market Share, By Region, By Value, 2015 &amp; 2020</w:t>
      </w:r>
    </w:p>
    <w:p w14:paraId="1F874378" w14:textId="0C653BDD" w:rsidR="0068477D" w:rsidRPr="005D2A6A" w:rsidRDefault="009779AC" w:rsidP="005D2A6A">
      <w:pPr>
        <w:rPr>
          <w:rFonts w:ascii="Arial" w:hAnsi="Arial" w:cs="Arial"/>
          <w:b/>
          <w:bCs/>
          <w:sz w:val="24"/>
          <w:szCs w:val="24"/>
        </w:rPr>
      </w:pPr>
      <w:r w:rsidRPr="005D2A6A">
        <w:rPr>
          <w:rFonts w:ascii="Arial" w:hAnsi="Arial" w:cs="Arial"/>
          <w:b/>
          <w:bCs/>
          <w:noProof/>
          <w:sz w:val="24"/>
          <w:szCs w:val="24"/>
        </w:rPr>
        <mc:AlternateContent>
          <mc:Choice Requires="wps">
            <w:drawing>
              <wp:anchor distT="0" distB="0" distL="114300" distR="114300" simplePos="0" relativeHeight="251742208" behindDoc="0" locked="0" layoutInCell="1" allowOverlap="1" wp14:anchorId="381B3EB3" wp14:editId="29C4C18B">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42" type="#_x0000_t202" style="position:absolute;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5D2A6A">
        <w:rPr>
          <w:rFonts w:ascii="Arial" w:hAnsi="Arial" w:cs="Arial"/>
          <w:b/>
          <w:bCs/>
          <w:noProof/>
          <w:sz w:val="24"/>
          <w:szCs w:val="24"/>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43" type="#_x0000_t202" style="position:absolute;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68477D" w:rsidRPr="005D2A6A">
        <w:rPr>
          <w:rFonts w:ascii="Arial" w:hAnsi="Arial" w:cs="Arial"/>
          <w:b/>
          <w:bCs/>
          <w:noProof/>
          <w:sz w:val="24"/>
          <w:szCs w:val="24"/>
        </w:rPr>
        <w:drawing>
          <wp:inline distT="0" distB="0" distL="0" distR="0" wp14:anchorId="4816F80C" wp14:editId="3B09EE9E">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8477D" w:rsidRPr="005D2A6A">
        <w:rPr>
          <w:rFonts w:ascii="Arial" w:hAnsi="Arial" w:cs="Arial"/>
          <w:b/>
          <w:bCs/>
          <w:noProof/>
          <w:sz w:val="24"/>
          <w:szCs w:val="24"/>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A2DA04E" w14:textId="22B65811" w:rsidR="000F635C" w:rsidRPr="002B5730" w:rsidRDefault="009B6BDA" w:rsidP="0068477D">
      <w:pPr>
        <w:pStyle w:val="BodyText"/>
        <w:spacing w:before="162" w:line="480" w:lineRule="auto"/>
        <w:ind w:right="-90"/>
        <w:jc w:val="both"/>
        <w:rPr>
          <w:bCs/>
          <w:color w:val="000000" w:themeColor="text1"/>
        </w:rPr>
      </w:pPr>
      <w:r>
        <w:rPr>
          <w:noProof/>
        </w:rPr>
        <mc:AlternateContent>
          <mc:Choice Requires="wps">
            <w:drawing>
              <wp:anchor distT="0" distB="0" distL="114300" distR="114300" simplePos="0" relativeHeight="252933120" behindDoc="0" locked="0" layoutInCell="1" allowOverlap="1" wp14:anchorId="25802423" wp14:editId="3824B528">
                <wp:simplePos x="0" y="0"/>
                <wp:positionH relativeFrom="margin">
                  <wp:posOffset>2790825</wp:posOffset>
                </wp:positionH>
                <wp:positionV relativeFrom="paragraph">
                  <wp:posOffset>36830</wp:posOffset>
                </wp:positionV>
                <wp:extent cx="3519643" cy="292735"/>
                <wp:effectExtent l="0" t="0" r="0" b="0"/>
                <wp:wrapNone/>
                <wp:docPr id="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643" cy="292735"/>
                        </a:xfrm>
                        <a:prstGeom prst="rect">
                          <a:avLst/>
                        </a:prstGeom>
                        <a:noFill/>
                      </wps:spPr>
                      <wps:txbx>
                        <w:txbxContent>
                          <w:p w14:paraId="3BE8F3B2"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6"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5802423" id="_x0000_s1044" type="#_x0000_t202" style="position:absolute;left:0;text-align:left;margin-left:219.75pt;margin-top:2.9pt;width:277.15pt;height:23.05pt;z-index:2529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" filled="f" stroked="f">
                <v:textbox style="mso-fit-shape-to-text:t">
                  <w:txbxContent>
                    <w:p w14:paraId="3BE8F3B2"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0"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p>
    <w:p w14:paraId="469F304B" w14:textId="76CBD9A0" w:rsidR="0068477D" w:rsidRPr="002B5730" w:rsidRDefault="00650D00" w:rsidP="00650D00">
      <w:pPr>
        <w:pStyle w:val="BodyText"/>
        <w:spacing w:before="162"/>
        <w:ind w:right="-86"/>
        <w:jc w:val="both"/>
        <w:rPr>
          <w:bCs/>
          <w:color w:val="000000" w:themeColor="text1"/>
        </w:rPr>
      </w:pPr>
      <w:r>
        <w:rPr>
          <w:bCs/>
          <w:color w:val="000000" w:themeColor="text1"/>
        </w:rPr>
        <w:t>*</w:t>
      </w:r>
      <w:r w:rsidRPr="00650D00">
        <w:rPr>
          <w:bCs/>
          <w:i/>
          <w:iCs/>
          <w:color w:val="000000" w:themeColor="text1"/>
          <w:sz w:val="18"/>
          <w:szCs w:val="18"/>
        </w:rPr>
        <w:t>Advanced Composites are lightweight and strong engineered materials consisting of high-performance reinforcing fibers embedded in a toughened polymeric matrix that exhibit high stiffness, or modulus of elasticity characteristics, compared to other materials</w:t>
      </w:r>
    </w:p>
    <w:p w14:paraId="640C98C5" w14:textId="77777777" w:rsidR="0068477D" w:rsidRPr="002B5730" w:rsidRDefault="0068477D" w:rsidP="0068477D">
      <w:pPr>
        <w:pStyle w:val="BodyText"/>
        <w:spacing w:before="162" w:line="480" w:lineRule="auto"/>
        <w:ind w:right="-90"/>
        <w:jc w:val="both"/>
        <w:rPr>
          <w:bCs/>
          <w:color w:val="000000" w:themeColor="text1"/>
        </w:rPr>
      </w:pPr>
    </w:p>
    <w:p w14:paraId="6D49A784" w14:textId="76EB411F" w:rsidR="006E66C6" w:rsidRDefault="006E66C6" w:rsidP="006F6D2F">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389870" w14:textId="77777777" w:rsidR="006E66C6" w:rsidRDefault="006E66C6" w:rsidP="0068477D">
      <w:pPr>
        <w:pStyle w:val="BodyText"/>
        <w:spacing w:before="162" w:line="480" w:lineRule="auto"/>
        <w:ind w:right="-90"/>
        <w:jc w:val="both"/>
        <w:rPr>
          <w:bCs/>
          <w:color w:val="000000" w:themeColor="text1"/>
        </w:rPr>
      </w:pPr>
    </w:p>
    <w:p w14:paraId="03C6073D" w14:textId="77777777" w:rsidR="00051677" w:rsidRDefault="00051677" w:rsidP="0068477D">
      <w:pPr>
        <w:pStyle w:val="BodyText"/>
        <w:spacing w:before="162" w:line="480" w:lineRule="auto"/>
        <w:ind w:right="-90"/>
        <w:jc w:val="both"/>
        <w:rPr>
          <w:bCs/>
          <w:color w:val="000000" w:themeColor="text1"/>
        </w:rPr>
      </w:pPr>
    </w:p>
    <w:p w14:paraId="6721E842" w14:textId="5B236A42" w:rsidR="009E126D" w:rsidRPr="0061645E" w:rsidRDefault="009E126D" w:rsidP="00CF60F6">
      <w:pPr>
        <w:pStyle w:val="BodyText"/>
        <w:spacing w:before="162" w:line="480" w:lineRule="auto"/>
        <w:ind w:right="-90"/>
        <w:jc w:val="both"/>
        <w:rPr>
          <w:rFonts w:eastAsiaTheme="minorHAnsi"/>
          <w:b/>
          <w:bCs/>
          <w:lang w:val="en-IN"/>
        </w:rPr>
      </w:pPr>
      <w:r w:rsidRPr="0061645E">
        <w:rPr>
          <w:rFonts w:eastAsiaTheme="minorHAnsi"/>
          <w:b/>
          <w:bCs/>
          <w:lang w:val="en-IN"/>
        </w:rPr>
        <w:lastRenderedPageBreak/>
        <w:t xml:space="preserve">3.1. 4. Operating Efficiency </w:t>
      </w:r>
      <w:proofErr w:type="gramStart"/>
      <w:r w:rsidRPr="0061645E">
        <w:rPr>
          <w:rFonts w:eastAsiaTheme="minorHAnsi"/>
          <w:b/>
          <w:bCs/>
          <w:lang w:val="en-IN"/>
        </w:rPr>
        <w:t>By</w:t>
      </w:r>
      <w:proofErr w:type="gramEnd"/>
      <w:r w:rsidRPr="0061645E">
        <w:rPr>
          <w:rFonts w:eastAsiaTheme="minorHAnsi"/>
          <w:b/>
          <w:bCs/>
          <w:lang w:val="en-IN"/>
        </w:rPr>
        <w:t xml:space="preserve"> Company</w:t>
      </w:r>
    </w:p>
    <w:p w14:paraId="57D2C25C" w14:textId="515FB312" w:rsidR="000F635C" w:rsidRPr="0061645E" w:rsidDel="0022576D" w:rsidRDefault="009B6BDA" w:rsidP="0061645E">
      <w:pPr>
        <w:rPr>
          <w:del w:id="57" w:author="Hardik Malhotra" w:date="2021-09-13T10:48:00Z"/>
          <w:rFonts w:ascii="Arial" w:hAnsi="Arial" w:cs="Arial"/>
          <w:b/>
          <w:bCs/>
          <w:sz w:val="24"/>
          <w:szCs w:val="24"/>
        </w:rPr>
      </w:pPr>
      <w:r>
        <w:rPr>
          <w:noProof/>
        </w:rPr>
        <mc:AlternateContent>
          <mc:Choice Requires="wps">
            <w:drawing>
              <wp:anchor distT="0" distB="0" distL="114300" distR="114300" simplePos="0" relativeHeight="252935168" behindDoc="0" locked="0" layoutInCell="1" allowOverlap="1" wp14:anchorId="4825CDAC" wp14:editId="303055EA">
                <wp:simplePos x="0" y="0"/>
                <wp:positionH relativeFrom="margin">
                  <wp:posOffset>2867025</wp:posOffset>
                </wp:positionH>
                <wp:positionV relativeFrom="paragraph">
                  <wp:posOffset>7640320</wp:posOffset>
                </wp:positionV>
                <wp:extent cx="3519643" cy="292735"/>
                <wp:effectExtent l="0" t="0" r="0" b="0"/>
                <wp:wrapNone/>
                <wp:docPr id="7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643" cy="292735"/>
                        </a:xfrm>
                        <a:prstGeom prst="rect">
                          <a:avLst/>
                        </a:prstGeom>
                        <a:noFill/>
                      </wps:spPr>
                      <wps:txbx>
                        <w:txbxContent>
                          <w:p w14:paraId="64059932"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8"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25CDAC" id="_x0000_s1045" type="#_x0000_t202" style="position:absolute;margin-left:225.75pt;margin-top:601.6pt;width:277.15pt;height:23.0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" filled="f" stroked="f">
                <v:textbox style="mso-fit-shape-to-text:t">
                  <w:txbxContent>
                    <w:p w14:paraId="64059932"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3"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r w:rsidR="009E126D" w:rsidRPr="0061645E">
        <w:rPr>
          <w:rFonts w:ascii="Arial" w:hAnsi="Arial" w:cs="Arial"/>
          <w:b/>
          <w:bCs/>
          <w:sz w:val="24"/>
          <w:szCs w:val="24"/>
        </w:rPr>
        <w:t>Global Vinyl Ester Resin Operating Efficiency, By Company, 2015-2030F</w:t>
      </w:r>
    </w:p>
    <w:p w14:paraId="721A64DA" w14:textId="6BAC098A" w:rsidR="0068477D" w:rsidRPr="0061645E" w:rsidRDefault="0068477D" w:rsidP="0061645E">
      <w:pPr>
        <w:rPr>
          <w:rFonts w:ascii="Arial" w:hAnsi="Arial" w:cs="Arial"/>
          <w:b/>
          <w:bCs/>
          <w:sz w:val="24"/>
          <w:szCs w:val="24"/>
        </w:rPr>
      </w:pPr>
    </w:p>
    <w:tbl>
      <w:tblPr>
        <w:tblW w:w="10056" w:type="dxa"/>
        <w:tblLook w:val="04A0" w:firstRow="1" w:lastRow="0" w:firstColumn="1" w:lastColumn="0" w:noHBand="0" w:noVBand="1"/>
      </w:tblPr>
      <w:tblGrid>
        <w:gridCol w:w="4390"/>
        <w:gridCol w:w="1003"/>
        <w:gridCol w:w="1003"/>
        <w:gridCol w:w="1228"/>
        <w:gridCol w:w="1215"/>
        <w:gridCol w:w="1217"/>
      </w:tblGrid>
      <w:tr w:rsidR="009E126D" w:rsidRPr="009E126D" w14:paraId="3D422255" w14:textId="77777777" w:rsidTr="00CF60F6">
        <w:trPr>
          <w:trHeight w:val="417"/>
        </w:trPr>
        <w:tc>
          <w:tcPr>
            <w:tcW w:w="4390" w:type="dxa"/>
            <w:vMerge w:val="restart"/>
            <w:tcBorders>
              <w:top w:val="single" w:sz="8" w:space="0" w:color="auto"/>
              <w:left w:val="single" w:sz="8" w:space="0" w:color="auto"/>
              <w:bottom w:val="single" w:sz="8" w:space="0" w:color="000000"/>
              <w:right w:val="single" w:sz="8" w:space="0" w:color="auto"/>
            </w:tcBorders>
            <w:shd w:val="clear" w:color="auto" w:fill="C00000"/>
            <w:noWrap/>
            <w:vAlign w:val="center"/>
            <w:hideMark/>
          </w:tcPr>
          <w:p w14:paraId="2E4ABC8B"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Company</w:t>
            </w:r>
          </w:p>
        </w:tc>
        <w:tc>
          <w:tcPr>
            <w:tcW w:w="5666" w:type="dxa"/>
            <w:gridSpan w:val="5"/>
            <w:tcBorders>
              <w:top w:val="single" w:sz="8" w:space="0" w:color="auto"/>
              <w:left w:val="nil"/>
              <w:bottom w:val="single" w:sz="8" w:space="0" w:color="auto"/>
              <w:right w:val="single" w:sz="8" w:space="0" w:color="000000"/>
            </w:tcBorders>
            <w:shd w:val="clear" w:color="auto" w:fill="C00000"/>
            <w:noWrap/>
            <w:vAlign w:val="center"/>
            <w:hideMark/>
          </w:tcPr>
          <w:p w14:paraId="042FEA74" w14:textId="5130721B"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Operating Efficiency (%)</w:t>
            </w:r>
          </w:p>
        </w:tc>
      </w:tr>
      <w:tr w:rsidR="00CF60F6" w:rsidRPr="009E126D" w14:paraId="506782D5" w14:textId="77777777" w:rsidTr="009B6BDA">
        <w:trPr>
          <w:trHeight w:val="417"/>
        </w:trPr>
        <w:tc>
          <w:tcPr>
            <w:tcW w:w="4390" w:type="dxa"/>
            <w:vMerge/>
            <w:tcBorders>
              <w:top w:val="single" w:sz="8" w:space="0" w:color="auto"/>
              <w:left w:val="single" w:sz="8" w:space="0" w:color="auto"/>
              <w:bottom w:val="single" w:sz="8" w:space="0" w:color="000000"/>
              <w:right w:val="single" w:sz="8" w:space="0" w:color="auto"/>
            </w:tcBorders>
            <w:shd w:val="clear" w:color="auto" w:fill="C00000"/>
            <w:vAlign w:val="center"/>
            <w:hideMark/>
          </w:tcPr>
          <w:p w14:paraId="2D2BE794" w14:textId="77777777" w:rsidR="009E126D" w:rsidRPr="009E126D" w:rsidRDefault="009E126D" w:rsidP="009E126D">
            <w:pPr>
              <w:spacing w:after="0" w:line="240" w:lineRule="auto"/>
              <w:rPr>
                <w:rFonts w:ascii="Arial" w:eastAsia="Times New Roman" w:hAnsi="Arial" w:cs="Arial"/>
                <w:color w:val="FFFFFF" w:themeColor="background1"/>
                <w:sz w:val="20"/>
                <w:szCs w:val="20"/>
                <w:lang w:val="en-US"/>
              </w:rPr>
            </w:pPr>
          </w:p>
        </w:tc>
        <w:tc>
          <w:tcPr>
            <w:tcW w:w="1003" w:type="dxa"/>
            <w:tcBorders>
              <w:top w:val="nil"/>
              <w:left w:val="nil"/>
              <w:bottom w:val="single" w:sz="8" w:space="0" w:color="auto"/>
              <w:right w:val="single" w:sz="8" w:space="0" w:color="auto"/>
            </w:tcBorders>
            <w:shd w:val="clear" w:color="auto" w:fill="C00000"/>
            <w:noWrap/>
            <w:vAlign w:val="center"/>
            <w:hideMark/>
          </w:tcPr>
          <w:p w14:paraId="085FE44C"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2015</w:t>
            </w:r>
          </w:p>
        </w:tc>
        <w:tc>
          <w:tcPr>
            <w:tcW w:w="1003" w:type="dxa"/>
            <w:tcBorders>
              <w:top w:val="nil"/>
              <w:left w:val="nil"/>
              <w:bottom w:val="single" w:sz="8" w:space="0" w:color="auto"/>
              <w:right w:val="single" w:sz="8" w:space="0" w:color="auto"/>
            </w:tcBorders>
            <w:shd w:val="clear" w:color="auto" w:fill="C00000"/>
            <w:noWrap/>
            <w:vAlign w:val="center"/>
            <w:hideMark/>
          </w:tcPr>
          <w:p w14:paraId="61C5EEAE"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2020</w:t>
            </w:r>
          </w:p>
        </w:tc>
        <w:tc>
          <w:tcPr>
            <w:tcW w:w="1228" w:type="dxa"/>
            <w:tcBorders>
              <w:top w:val="nil"/>
              <w:left w:val="nil"/>
              <w:bottom w:val="single" w:sz="8" w:space="0" w:color="auto"/>
              <w:right w:val="single" w:sz="8" w:space="0" w:color="auto"/>
            </w:tcBorders>
            <w:shd w:val="clear" w:color="auto" w:fill="C00000"/>
            <w:noWrap/>
            <w:vAlign w:val="center"/>
            <w:hideMark/>
          </w:tcPr>
          <w:p w14:paraId="0162767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2021E</w:t>
            </w:r>
          </w:p>
        </w:tc>
        <w:tc>
          <w:tcPr>
            <w:tcW w:w="1215" w:type="dxa"/>
            <w:tcBorders>
              <w:top w:val="nil"/>
              <w:left w:val="nil"/>
              <w:bottom w:val="single" w:sz="8" w:space="0" w:color="auto"/>
              <w:right w:val="single" w:sz="8" w:space="0" w:color="auto"/>
            </w:tcBorders>
            <w:shd w:val="clear" w:color="auto" w:fill="C00000"/>
            <w:noWrap/>
            <w:vAlign w:val="center"/>
            <w:hideMark/>
          </w:tcPr>
          <w:p w14:paraId="396739E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2025F</w:t>
            </w:r>
          </w:p>
        </w:tc>
        <w:tc>
          <w:tcPr>
            <w:tcW w:w="1217" w:type="dxa"/>
            <w:tcBorders>
              <w:top w:val="nil"/>
              <w:left w:val="nil"/>
              <w:bottom w:val="single" w:sz="8" w:space="0" w:color="auto"/>
              <w:right w:val="single" w:sz="8" w:space="0" w:color="auto"/>
            </w:tcBorders>
            <w:shd w:val="clear" w:color="auto" w:fill="C00000"/>
            <w:noWrap/>
            <w:vAlign w:val="center"/>
            <w:hideMark/>
          </w:tcPr>
          <w:p w14:paraId="48250CC3" w14:textId="791A68AD"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2030F</w:t>
            </w:r>
          </w:p>
        </w:tc>
      </w:tr>
      <w:tr w:rsidR="009E126D" w:rsidRPr="009E126D" w14:paraId="720CA7FE"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E13181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AOC Resins</w:t>
            </w:r>
          </w:p>
        </w:tc>
        <w:tc>
          <w:tcPr>
            <w:tcW w:w="1003" w:type="dxa"/>
            <w:tcBorders>
              <w:top w:val="nil"/>
              <w:left w:val="nil"/>
              <w:bottom w:val="single" w:sz="8" w:space="0" w:color="auto"/>
              <w:right w:val="single" w:sz="8" w:space="0" w:color="auto"/>
            </w:tcBorders>
            <w:shd w:val="clear" w:color="auto" w:fill="auto"/>
            <w:noWrap/>
            <w:vAlign w:val="center"/>
            <w:hideMark/>
          </w:tcPr>
          <w:p w14:paraId="2D902E1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003" w:type="dxa"/>
            <w:tcBorders>
              <w:top w:val="nil"/>
              <w:left w:val="nil"/>
              <w:bottom w:val="single" w:sz="8" w:space="0" w:color="auto"/>
              <w:right w:val="single" w:sz="8" w:space="0" w:color="auto"/>
            </w:tcBorders>
            <w:shd w:val="clear" w:color="auto" w:fill="auto"/>
            <w:noWrap/>
            <w:vAlign w:val="center"/>
            <w:hideMark/>
          </w:tcPr>
          <w:p w14:paraId="0F449B8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560FFB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E1D81E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c>
          <w:tcPr>
            <w:tcW w:w="1217" w:type="dxa"/>
            <w:tcBorders>
              <w:top w:val="nil"/>
              <w:left w:val="nil"/>
              <w:bottom w:val="single" w:sz="8" w:space="0" w:color="auto"/>
              <w:right w:val="single" w:sz="8" w:space="0" w:color="auto"/>
            </w:tcBorders>
            <w:shd w:val="clear" w:color="auto" w:fill="auto"/>
            <w:noWrap/>
            <w:vAlign w:val="center"/>
            <w:hideMark/>
          </w:tcPr>
          <w:p w14:paraId="0D0E20CA" w14:textId="35E4A1B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7C830DEB"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A95A77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INEOS Composites</w:t>
            </w:r>
          </w:p>
        </w:tc>
        <w:tc>
          <w:tcPr>
            <w:tcW w:w="1003" w:type="dxa"/>
            <w:tcBorders>
              <w:top w:val="nil"/>
              <w:left w:val="nil"/>
              <w:bottom w:val="single" w:sz="8" w:space="0" w:color="auto"/>
              <w:right w:val="single" w:sz="8" w:space="0" w:color="auto"/>
            </w:tcBorders>
            <w:shd w:val="clear" w:color="auto" w:fill="auto"/>
            <w:noWrap/>
            <w:vAlign w:val="center"/>
            <w:hideMark/>
          </w:tcPr>
          <w:p w14:paraId="0A468B8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29</w:t>
            </w:r>
          </w:p>
        </w:tc>
        <w:tc>
          <w:tcPr>
            <w:tcW w:w="1003" w:type="dxa"/>
            <w:tcBorders>
              <w:top w:val="nil"/>
              <w:left w:val="nil"/>
              <w:bottom w:val="single" w:sz="8" w:space="0" w:color="auto"/>
              <w:right w:val="single" w:sz="8" w:space="0" w:color="auto"/>
            </w:tcBorders>
            <w:shd w:val="clear" w:color="auto" w:fill="auto"/>
            <w:noWrap/>
            <w:vAlign w:val="center"/>
            <w:hideMark/>
          </w:tcPr>
          <w:p w14:paraId="4F6360D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28" w:type="dxa"/>
            <w:tcBorders>
              <w:top w:val="nil"/>
              <w:left w:val="nil"/>
              <w:bottom w:val="single" w:sz="8" w:space="0" w:color="auto"/>
              <w:right w:val="single" w:sz="8" w:space="0" w:color="auto"/>
            </w:tcBorders>
            <w:shd w:val="clear" w:color="auto" w:fill="auto"/>
            <w:noWrap/>
            <w:vAlign w:val="center"/>
            <w:hideMark/>
          </w:tcPr>
          <w:p w14:paraId="32878ED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15" w:type="dxa"/>
            <w:tcBorders>
              <w:top w:val="nil"/>
              <w:left w:val="nil"/>
              <w:bottom w:val="single" w:sz="8" w:space="0" w:color="auto"/>
              <w:right w:val="single" w:sz="8" w:space="0" w:color="auto"/>
            </w:tcBorders>
            <w:shd w:val="clear" w:color="auto" w:fill="auto"/>
            <w:noWrap/>
            <w:vAlign w:val="center"/>
            <w:hideMark/>
          </w:tcPr>
          <w:p w14:paraId="157FD3C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54</w:t>
            </w:r>
          </w:p>
        </w:tc>
        <w:tc>
          <w:tcPr>
            <w:tcW w:w="1217" w:type="dxa"/>
            <w:tcBorders>
              <w:top w:val="nil"/>
              <w:left w:val="nil"/>
              <w:bottom w:val="single" w:sz="8" w:space="0" w:color="auto"/>
              <w:right w:val="single" w:sz="8" w:space="0" w:color="auto"/>
            </w:tcBorders>
            <w:shd w:val="clear" w:color="auto" w:fill="auto"/>
            <w:noWrap/>
            <w:vAlign w:val="center"/>
            <w:hideMark/>
          </w:tcPr>
          <w:p w14:paraId="63EC54EE" w14:textId="2EF5E0E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59</w:t>
            </w:r>
          </w:p>
        </w:tc>
      </w:tr>
      <w:tr w:rsidR="009E126D" w:rsidRPr="009E126D" w14:paraId="41BD8AD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AB9D9F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Swancor</w:t>
            </w:r>
            <w:proofErr w:type="spellEnd"/>
            <w:r w:rsidRPr="009E126D">
              <w:rPr>
                <w:rFonts w:ascii="Arial" w:eastAsia="Times New Roman" w:hAnsi="Arial" w:cs="Arial"/>
                <w:color w:val="000000"/>
                <w:sz w:val="20"/>
                <w:szCs w:val="20"/>
                <w:lang w:val="en-US"/>
              </w:rPr>
              <w:t xml:space="preserve"> Holding Co., LTD.</w:t>
            </w:r>
          </w:p>
        </w:tc>
        <w:tc>
          <w:tcPr>
            <w:tcW w:w="1003" w:type="dxa"/>
            <w:tcBorders>
              <w:top w:val="nil"/>
              <w:left w:val="nil"/>
              <w:bottom w:val="single" w:sz="8" w:space="0" w:color="auto"/>
              <w:right w:val="single" w:sz="8" w:space="0" w:color="auto"/>
            </w:tcBorders>
            <w:shd w:val="clear" w:color="auto" w:fill="auto"/>
            <w:noWrap/>
            <w:vAlign w:val="center"/>
            <w:hideMark/>
          </w:tcPr>
          <w:p w14:paraId="56EAF0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0E0DEC3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72A932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475B1A7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7" w:type="dxa"/>
            <w:tcBorders>
              <w:top w:val="nil"/>
              <w:left w:val="nil"/>
              <w:bottom w:val="single" w:sz="8" w:space="0" w:color="auto"/>
              <w:right w:val="single" w:sz="8" w:space="0" w:color="auto"/>
            </w:tcBorders>
            <w:shd w:val="clear" w:color="auto" w:fill="auto"/>
            <w:noWrap/>
            <w:vAlign w:val="center"/>
            <w:hideMark/>
          </w:tcPr>
          <w:p w14:paraId="0D138AB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27E56FD6"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F8507D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Showa Denko K.K.</w:t>
            </w:r>
          </w:p>
        </w:tc>
        <w:tc>
          <w:tcPr>
            <w:tcW w:w="1003" w:type="dxa"/>
            <w:tcBorders>
              <w:top w:val="nil"/>
              <w:left w:val="nil"/>
              <w:bottom w:val="single" w:sz="8" w:space="0" w:color="auto"/>
              <w:right w:val="single" w:sz="8" w:space="0" w:color="auto"/>
            </w:tcBorders>
            <w:shd w:val="clear" w:color="auto" w:fill="auto"/>
            <w:noWrap/>
            <w:vAlign w:val="center"/>
            <w:hideMark/>
          </w:tcPr>
          <w:p w14:paraId="4D8AAED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C62C2A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3D34CC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6C343C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217" w:type="dxa"/>
            <w:tcBorders>
              <w:top w:val="nil"/>
              <w:left w:val="nil"/>
              <w:bottom w:val="single" w:sz="8" w:space="0" w:color="auto"/>
              <w:right w:val="single" w:sz="8" w:space="0" w:color="auto"/>
            </w:tcBorders>
            <w:shd w:val="clear" w:color="auto" w:fill="auto"/>
            <w:noWrap/>
            <w:vAlign w:val="center"/>
            <w:hideMark/>
          </w:tcPr>
          <w:p w14:paraId="2B0CDF7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3A9A36DC"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8002089"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Scott Bader Company Ltd.</w:t>
            </w:r>
          </w:p>
        </w:tc>
        <w:tc>
          <w:tcPr>
            <w:tcW w:w="1003" w:type="dxa"/>
            <w:tcBorders>
              <w:top w:val="nil"/>
              <w:left w:val="nil"/>
              <w:bottom w:val="single" w:sz="8" w:space="0" w:color="auto"/>
              <w:right w:val="single" w:sz="8" w:space="0" w:color="auto"/>
            </w:tcBorders>
            <w:shd w:val="clear" w:color="auto" w:fill="auto"/>
            <w:noWrap/>
            <w:vAlign w:val="center"/>
            <w:hideMark/>
          </w:tcPr>
          <w:p w14:paraId="27ECFFA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003" w:type="dxa"/>
            <w:tcBorders>
              <w:top w:val="nil"/>
              <w:left w:val="nil"/>
              <w:bottom w:val="single" w:sz="8" w:space="0" w:color="auto"/>
              <w:right w:val="single" w:sz="8" w:space="0" w:color="auto"/>
            </w:tcBorders>
            <w:shd w:val="clear" w:color="auto" w:fill="auto"/>
            <w:noWrap/>
            <w:vAlign w:val="center"/>
            <w:hideMark/>
          </w:tcPr>
          <w:p w14:paraId="4A18D2B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35583B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14E3FE6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09A2837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1B5C1597"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9376C77"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Polynt-Reichhold</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6E48E3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7D4110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42DF99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2CBDD9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17" w:type="dxa"/>
            <w:tcBorders>
              <w:top w:val="nil"/>
              <w:left w:val="nil"/>
              <w:bottom w:val="single" w:sz="8" w:space="0" w:color="auto"/>
              <w:right w:val="single" w:sz="8" w:space="0" w:color="auto"/>
            </w:tcBorders>
            <w:shd w:val="clear" w:color="auto" w:fill="auto"/>
            <w:noWrap/>
            <w:vAlign w:val="center"/>
            <w:hideMark/>
          </w:tcPr>
          <w:p w14:paraId="52016A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r>
      <w:tr w:rsidR="009E126D" w:rsidRPr="009E126D" w14:paraId="6A35B56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6B4F45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 xml:space="preserve">Eternal Materials </w:t>
            </w:r>
            <w:proofErr w:type="spellStart"/>
            <w:proofErr w:type="gramStart"/>
            <w:r w:rsidRPr="009E126D">
              <w:rPr>
                <w:rFonts w:ascii="Arial" w:eastAsia="Times New Roman" w:hAnsi="Arial" w:cs="Arial"/>
                <w:color w:val="000000"/>
                <w:sz w:val="20"/>
                <w:szCs w:val="20"/>
                <w:lang w:val="en-US"/>
              </w:rPr>
              <w:t>Co.,Ltd</w:t>
            </w:r>
            <w:proofErr w:type="spellEnd"/>
            <w:r w:rsidRPr="009E126D">
              <w:rPr>
                <w:rFonts w:ascii="Arial" w:eastAsia="Times New Roman" w:hAnsi="Arial" w:cs="Arial"/>
                <w:color w:val="000000"/>
                <w:sz w:val="20"/>
                <w:szCs w:val="20"/>
                <w:lang w:val="en-US"/>
              </w:rPr>
              <w:t>.</w:t>
            </w:r>
            <w:proofErr w:type="gramEnd"/>
          </w:p>
        </w:tc>
        <w:tc>
          <w:tcPr>
            <w:tcW w:w="1003" w:type="dxa"/>
            <w:tcBorders>
              <w:top w:val="nil"/>
              <w:left w:val="nil"/>
              <w:bottom w:val="single" w:sz="8" w:space="0" w:color="auto"/>
              <w:right w:val="single" w:sz="8" w:space="0" w:color="auto"/>
            </w:tcBorders>
            <w:shd w:val="clear" w:color="auto" w:fill="auto"/>
            <w:noWrap/>
            <w:vAlign w:val="center"/>
            <w:hideMark/>
          </w:tcPr>
          <w:p w14:paraId="570F313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CE08D0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4D8F5BA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5" w:type="dxa"/>
            <w:tcBorders>
              <w:top w:val="nil"/>
              <w:left w:val="nil"/>
              <w:bottom w:val="single" w:sz="8" w:space="0" w:color="auto"/>
              <w:right w:val="single" w:sz="8" w:space="0" w:color="auto"/>
            </w:tcBorders>
            <w:shd w:val="clear" w:color="auto" w:fill="auto"/>
            <w:noWrap/>
            <w:vAlign w:val="center"/>
            <w:hideMark/>
          </w:tcPr>
          <w:p w14:paraId="0FBADC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0EA4FA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78708571"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97E109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Sino Polymer</w:t>
            </w:r>
          </w:p>
        </w:tc>
        <w:tc>
          <w:tcPr>
            <w:tcW w:w="1003" w:type="dxa"/>
            <w:tcBorders>
              <w:top w:val="nil"/>
              <w:left w:val="nil"/>
              <w:bottom w:val="single" w:sz="8" w:space="0" w:color="auto"/>
              <w:right w:val="single" w:sz="8" w:space="0" w:color="auto"/>
            </w:tcBorders>
            <w:shd w:val="clear" w:color="auto" w:fill="auto"/>
            <w:noWrap/>
            <w:vAlign w:val="center"/>
            <w:hideMark/>
          </w:tcPr>
          <w:p w14:paraId="644EF2E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003" w:type="dxa"/>
            <w:tcBorders>
              <w:top w:val="nil"/>
              <w:left w:val="nil"/>
              <w:bottom w:val="single" w:sz="8" w:space="0" w:color="auto"/>
              <w:right w:val="single" w:sz="8" w:space="0" w:color="auto"/>
            </w:tcBorders>
            <w:shd w:val="clear" w:color="auto" w:fill="auto"/>
            <w:noWrap/>
            <w:vAlign w:val="center"/>
            <w:hideMark/>
          </w:tcPr>
          <w:p w14:paraId="43C877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28" w:type="dxa"/>
            <w:tcBorders>
              <w:top w:val="nil"/>
              <w:left w:val="nil"/>
              <w:bottom w:val="single" w:sz="8" w:space="0" w:color="auto"/>
              <w:right w:val="single" w:sz="8" w:space="0" w:color="auto"/>
            </w:tcBorders>
            <w:shd w:val="clear" w:color="auto" w:fill="auto"/>
            <w:noWrap/>
            <w:vAlign w:val="center"/>
            <w:hideMark/>
          </w:tcPr>
          <w:p w14:paraId="7CACD4C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15" w:type="dxa"/>
            <w:tcBorders>
              <w:top w:val="nil"/>
              <w:left w:val="nil"/>
              <w:bottom w:val="single" w:sz="8" w:space="0" w:color="auto"/>
              <w:right w:val="single" w:sz="8" w:space="0" w:color="auto"/>
            </w:tcBorders>
            <w:shd w:val="clear" w:color="auto" w:fill="auto"/>
            <w:noWrap/>
            <w:vAlign w:val="center"/>
            <w:hideMark/>
          </w:tcPr>
          <w:p w14:paraId="0D6B937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7" w:type="dxa"/>
            <w:tcBorders>
              <w:top w:val="nil"/>
              <w:left w:val="nil"/>
              <w:bottom w:val="single" w:sz="8" w:space="0" w:color="auto"/>
              <w:right w:val="single" w:sz="8" w:space="0" w:color="auto"/>
            </w:tcBorders>
            <w:shd w:val="clear" w:color="auto" w:fill="auto"/>
            <w:noWrap/>
            <w:vAlign w:val="center"/>
            <w:hideMark/>
          </w:tcPr>
          <w:p w14:paraId="7303EB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r>
      <w:tr w:rsidR="009E126D" w:rsidRPr="009E126D" w14:paraId="01F65E7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BC3EC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Poliya</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43C051F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003" w:type="dxa"/>
            <w:tcBorders>
              <w:top w:val="nil"/>
              <w:left w:val="nil"/>
              <w:bottom w:val="single" w:sz="8" w:space="0" w:color="auto"/>
              <w:right w:val="single" w:sz="8" w:space="0" w:color="auto"/>
            </w:tcBorders>
            <w:shd w:val="clear" w:color="auto" w:fill="auto"/>
            <w:noWrap/>
            <w:vAlign w:val="center"/>
            <w:hideMark/>
          </w:tcPr>
          <w:p w14:paraId="441496F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28" w:type="dxa"/>
            <w:tcBorders>
              <w:top w:val="nil"/>
              <w:left w:val="nil"/>
              <w:bottom w:val="single" w:sz="8" w:space="0" w:color="auto"/>
              <w:right w:val="single" w:sz="8" w:space="0" w:color="auto"/>
            </w:tcBorders>
            <w:shd w:val="clear" w:color="auto" w:fill="auto"/>
            <w:noWrap/>
            <w:vAlign w:val="center"/>
            <w:hideMark/>
          </w:tcPr>
          <w:p w14:paraId="64F06A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763A679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7" w:type="dxa"/>
            <w:tcBorders>
              <w:top w:val="nil"/>
              <w:left w:val="nil"/>
              <w:bottom w:val="single" w:sz="8" w:space="0" w:color="auto"/>
              <w:right w:val="single" w:sz="8" w:space="0" w:color="auto"/>
            </w:tcBorders>
            <w:shd w:val="clear" w:color="auto" w:fill="auto"/>
            <w:noWrap/>
            <w:vAlign w:val="center"/>
            <w:hideMark/>
          </w:tcPr>
          <w:p w14:paraId="39A4CA6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534A9E2A"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3939F4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Hexion Inc.</w:t>
            </w:r>
          </w:p>
        </w:tc>
        <w:tc>
          <w:tcPr>
            <w:tcW w:w="1003" w:type="dxa"/>
            <w:tcBorders>
              <w:top w:val="nil"/>
              <w:left w:val="nil"/>
              <w:bottom w:val="single" w:sz="8" w:space="0" w:color="auto"/>
              <w:right w:val="single" w:sz="8" w:space="0" w:color="auto"/>
            </w:tcBorders>
            <w:shd w:val="clear" w:color="auto" w:fill="auto"/>
            <w:noWrap/>
            <w:vAlign w:val="center"/>
            <w:hideMark/>
          </w:tcPr>
          <w:p w14:paraId="315328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E389F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3D5B808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7A5E1D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7" w:type="dxa"/>
            <w:tcBorders>
              <w:top w:val="nil"/>
              <w:left w:val="nil"/>
              <w:bottom w:val="single" w:sz="8" w:space="0" w:color="auto"/>
              <w:right w:val="single" w:sz="8" w:space="0" w:color="auto"/>
            </w:tcBorders>
            <w:shd w:val="clear" w:color="auto" w:fill="auto"/>
            <w:noWrap/>
            <w:vAlign w:val="center"/>
            <w:hideMark/>
          </w:tcPr>
          <w:p w14:paraId="07A801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r>
      <w:tr w:rsidR="009E126D" w:rsidRPr="009E126D" w14:paraId="4764F270"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70A2919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DIC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27B9248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04BA351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6929C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5" w:type="dxa"/>
            <w:tcBorders>
              <w:top w:val="nil"/>
              <w:left w:val="nil"/>
              <w:bottom w:val="single" w:sz="8" w:space="0" w:color="auto"/>
              <w:right w:val="single" w:sz="8" w:space="0" w:color="auto"/>
            </w:tcBorders>
            <w:shd w:val="clear" w:color="auto" w:fill="auto"/>
            <w:noWrap/>
            <w:vAlign w:val="center"/>
            <w:hideMark/>
          </w:tcPr>
          <w:p w14:paraId="718E8819" w14:textId="180649DE"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0408244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73765499"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6B59E7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Saudi Arabia Industrial Resins Ltd.</w:t>
            </w:r>
          </w:p>
        </w:tc>
        <w:tc>
          <w:tcPr>
            <w:tcW w:w="1003" w:type="dxa"/>
            <w:tcBorders>
              <w:top w:val="nil"/>
              <w:left w:val="nil"/>
              <w:bottom w:val="single" w:sz="8" w:space="0" w:color="auto"/>
              <w:right w:val="single" w:sz="8" w:space="0" w:color="auto"/>
            </w:tcBorders>
            <w:shd w:val="clear" w:color="auto" w:fill="auto"/>
            <w:noWrap/>
            <w:vAlign w:val="center"/>
            <w:hideMark/>
          </w:tcPr>
          <w:p w14:paraId="008BE9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129569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28" w:type="dxa"/>
            <w:tcBorders>
              <w:top w:val="nil"/>
              <w:left w:val="nil"/>
              <w:bottom w:val="single" w:sz="8" w:space="0" w:color="auto"/>
              <w:right w:val="single" w:sz="8" w:space="0" w:color="auto"/>
            </w:tcBorders>
            <w:shd w:val="clear" w:color="auto" w:fill="auto"/>
            <w:noWrap/>
            <w:vAlign w:val="center"/>
            <w:hideMark/>
          </w:tcPr>
          <w:p w14:paraId="090652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529F769A" w14:textId="239C210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7" w:type="dxa"/>
            <w:tcBorders>
              <w:top w:val="nil"/>
              <w:left w:val="nil"/>
              <w:bottom w:val="single" w:sz="8" w:space="0" w:color="auto"/>
              <w:right w:val="single" w:sz="8" w:space="0" w:color="auto"/>
            </w:tcBorders>
            <w:shd w:val="clear" w:color="auto" w:fill="auto"/>
            <w:noWrap/>
            <w:vAlign w:val="center"/>
            <w:hideMark/>
          </w:tcPr>
          <w:p w14:paraId="4A95E4C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97</w:t>
            </w:r>
          </w:p>
        </w:tc>
      </w:tr>
      <w:tr w:rsidR="009E126D" w:rsidRPr="009E126D" w14:paraId="5505FCC7"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D98552A"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Reinhold GmbH</w:t>
            </w:r>
          </w:p>
        </w:tc>
        <w:tc>
          <w:tcPr>
            <w:tcW w:w="1003" w:type="dxa"/>
            <w:tcBorders>
              <w:top w:val="nil"/>
              <w:left w:val="nil"/>
              <w:bottom w:val="single" w:sz="8" w:space="0" w:color="auto"/>
              <w:right w:val="single" w:sz="8" w:space="0" w:color="auto"/>
            </w:tcBorders>
            <w:shd w:val="clear" w:color="auto" w:fill="auto"/>
            <w:noWrap/>
            <w:vAlign w:val="center"/>
            <w:hideMark/>
          </w:tcPr>
          <w:p w14:paraId="7807EF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636F265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28" w:type="dxa"/>
            <w:tcBorders>
              <w:top w:val="nil"/>
              <w:left w:val="nil"/>
              <w:bottom w:val="single" w:sz="8" w:space="0" w:color="auto"/>
              <w:right w:val="single" w:sz="8" w:space="0" w:color="auto"/>
            </w:tcBorders>
            <w:shd w:val="clear" w:color="auto" w:fill="auto"/>
            <w:noWrap/>
            <w:vAlign w:val="center"/>
            <w:hideMark/>
          </w:tcPr>
          <w:p w14:paraId="3A1E38F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15" w:type="dxa"/>
            <w:tcBorders>
              <w:top w:val="nil"/>
              <w:left w:val="nil"/>
              <w:bottom w:val="single" w:sz="8" w:space="0" w:color="auto"/>
              <w:right w:val="single" w:sz="8" w:space="0" w:color="auto"/>
            </w:tcBorders>
            <w:shd w:val="clear" w:color="auto" w:fill="auto"/>
            <w:noWrap/>
            <w:vAlign w:val="center"/>
            <w:hideMark/>
          </w:tcPr>
          <w:p w14:paraId="347C040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7" w:type="dxa"/>
            <w:tcBorders>
              <w:top w:val="nil"/>
              <w:left w:val="nil"/>
              <w:bottom w:val="single" w:sz="8" w:space="0" w:color="auto"/>
              <w:right w:val="single" w:sz="8" w:space="0" w:color="auto"/>
            </w:tcBorders>
            <w:shd w:val="clear" w:color="auto" w:fill="auto"/>
            <w:noWrap/>
            <w:vAlign w:val="center"/>
            <w:hideMark/>
          </w:tcPr>
          <w:p w14:paraId="14B3E9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CE77FF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1BF416C"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Interplastic</w:t>
            </w:r>
            <w:proofErr w:type="spellEnd"/>
            <w:r w:rsidRPr="009E126D">
              <w:rPr>
                <w:rFonts w:ascii="Arial" w:eastAsia="Times New Roman" w:hAnsi="Arial" w:cs="Arial"/>
                <w:color w:val="000000"/>
                <w:sz w:val="20"/>
                <w:szCs w:val="20"/>
                <w:lang w:val="en-US"/>
              </w:rPr>
              <w:t xml:space="preserve">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013DB1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36E204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17C0BD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582F2DAD" w14:textId="17AA050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7" w:type="dxa"/>
            <w:tcBorders>
              <w:top w:val="nil"/>
              <w:left w:val="nil"/>
              <w:bottom w:val="single" w:sz="8" w:space="0" w:color="auto"/>
              <w:right w:val="single" w:sz="8" w:space="0" w:color="auto"/>
            </w:tcBorders>
            <w:shd w:val="clear" w:color="auto" w:fill="auto"/>
            <w:noWrap/>
            <w:vAlign w:val="center"/>
            <w:hideMark/>
          </w:tcPr>
          <w:p w14:paraId="24F8191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r>
      <w:tr w:rsidR="009E126D" w:rsidRPr="009E126D" w14:paraId="7D1433E6"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825F7AF"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Allnex</w:t>
            </w:r>
            <w:proofErr w:type="spellEnd"/>
            <w:r w:rsidRPr="009E126D">
              <w:rPr>
                <w:rFonts w:ascii="Arial" w:eastAsia="Times New Roman" w:hAnsi="Arial" w:cs="Arial"/>
                <w:color w:val="000000"/>
                <w:sz w:val="20"/>
                <w:szCs w:val="20"/>
                <w:lang w:val="en-US"/>
              </w:rPr>
              <w:t xml:space="preserve"> group</w:t>
            </w:r>
          </w:p>
        </w:tc>
        <w:tc>
          <w:tcPr>
            <w:tcW w:w="1003" w:type="dxa"/>
            <w:tcBorders>
              <w:top w:val="nil"/>
              <w:left w:val="nil"/>
              <w:bottom w:val="single" w:sz="8" w:space="0" w:color="auto"/>
              <w:right w:val="single" w:sz="8" w:space="0" w:color="auto"/>
            </w:tcBorders>
            <w:shd w:val="clear" w:color="auto" w:fill="auto"/>
            <w:noWrap/>
            <w:vAlign w:val="center"/>
            <w:hideMark/>
          </w:tcPr>
          <w:p w14:paraId="239BC83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2A5BF4E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24CF8B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15" w:type="dxa"/>
            <w:tcBorders>
              <w:top w:val="nil"/>
              <w:left w:val="nil"/>
              <w:bottom w:val="single" w:sz="8" w:space="0" w:color="auto"/>
              <w:right w:val="single" w:sz="8" w:space="0" w:color="auto"/>
            </w:tcBorders>
            <w:shd w:val="clear" w:color="auto" w:fill="auto"/>
            <w:noWrap/>
            <w:vAlign w:val="center"/>
            <w:hideMark/>
          </w:tcPr>
          <w:p w14:paraId="491B12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7" w:type="dxa"/>
            <w:tcBorders>
              <w:top w:val="nil"/>
              <w:left w:val="nil"/>
              <w:bottom w:val="single" w:sz="8" w:space="0" w:color="auto"/>
              <w:right w:val="single" w:sz="8" w:space="0" w:color="auto"/>
            </w:tcBorders>
            <w:shd w:val="clear" w:color="auto" w:fill="auto"/>
            <w:noWrap/>
            <w:vAlign w:val="center"/>
            <w:hideMark/>
          </w:tcPr>
          <w:p w14:paraId="2EAEA59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6873C33E"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B1803C8"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En</w:t>
            </w:r>
            <w:proofErr w:type="spellEnd"/>
            <w:r w:rsidRPr="009E126D">
              <w:rPr>
                <w:rFonts w:ascii="Arial" w:eastAsia="Times New Roman" w:hAnsi="Arial" w:cs="Arial"/>
                <w:color w:val="000000"/>
                <w:sz w:val="20"/>
                <w:szCs w:val="20"/>
                <w:lang w:val="en-US"/>
              </w:rPr>
              <w:t xml:space="preserve"> </w:t>
            </w:r>
            <w:proofErr w:type="spellStart"/>
            <w:r w:rsidRPr="009E126D">
              <w:rPr>
                <w:rFonts w:ascii="Arial" w:eastAsia="Times New Roman" w:hAnsi="Arial" w:cs="Arial"/>
                <w:color w:val="000000"/>
                <w:sz w:val="20"/>
                <w:szCs w:val="20"/>
                <w:lang w:val="en-US"/>
              </w:rPr>
              <w:t>Chuan</w:t>
            </w:r>
            <w:proofErr w:type="spellEnd"/>
            <w:r w:rsidRPr="009E126D">
              <w:rPr>
                <w:rFonts w:ascii="Arial" w:eastAsia="Times New Roman" w:hAnsi="Arial" w:cs="Arial"/>
                <w:color w:val="000000"/>
                <w:sz w:val="20"/>
                <w:szCs w:val="20"/>
                <w:lang w:val="en-US"/>
              </w:rPr>
              <w:t xml:space="preserve"> Chemical Industries Co., Ltd.</w:t>
            </w:r>
          </w:p>
        </w:tc>
        <w:tc>
          <w:tcPr>
            <w:tcW w:w="1003" w:type="dxa"/>
            <w:tcBorders>
              <w:top w:val="nil"/>
              <w:left w:val="nil"/>
              <w:bottom w:val="single" w:sz="8" w:space="0" w:color="auto"/>
              <w:right w:val="single" w:sz="8" w:space="0" w:color="auto"/>
            </w:tcBorders>
            <w:shd w:val="clear" w:color="auto" w:fill="auto"/>
            <w:noWrap/>
            <w:vAlign w:val="center"/>
            <w:hideMark/>
          </w:tcPr>
          <w:p w14:paraId="3355C1A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003" w:type="dxa"/>
            <w:tcBorders>
              <w:top w:val="nil"/>
              <w:left w:val="nil"/>
              <w:bottom w:val="single" w:sz="8" w:space="0" w:color="auto"/>
              <w:right w:val="single" w:sz="8" w:space="0" w:color="auto"/>
            </w:tcBorders>
            <w:shd w:val="clear" w:color="auto" w:fill="auto"/>
            <w:noWrap/>
            <w:vAlign w:val="center"/>
            <w:hideMark/>
          </w:tcPr>
          <w:p w14:paraId="7BF2439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28" w:type="dxa"/>
            <w:tcBorders>
              <w:top w:val="nil"/>
              <w:left w:val="nil"/>
              <w:bottom w:val="single" w:sz="8" w:space="0" w:color="auto"/>
              <w:right w:val="single" w:sz="8" w:space="0" w:color="auto"/>
            </w:tcBorders>
            <w:shd w:val="clear" w:color="auto" w:fill="auto"/>
            <w:noWrap/>
            <w:vAlign w:val="center"/>
            <w:hideMark/>
          </w:tcPr>
          <w:p w14:paraId="181896C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5" w:type="dxa"/>
            <w:tcBorders>
              <w:top w:val="nil"/>
              <w:left w:val="nil"/>
              <w:bottom w:val="single" w:sz="8" w:space="0" w:color="auto"/>
              <w:right w:val="single" w:sz="8" w:space="0" w:color="auto"/>
            </w:tcBorders>
            <w:shd w:val="clear" w:color="auto" w:fill="auto"/>
            <w:noWrap/>
            <w:vAlign w:val="center"/>
            <w:hideMark/>
          </w:tcPr>
          <w:p w14:paraId="025C574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7" w:type="dxa"/>
            <w:tcBorders>
              <w:top w:val="nil"/>
              <w:left w:val="nil"/>
              <w:bottom w:val="single" w:sz="8" w:space="0" w:color="auto"/>
              <w:right w:val="single" w:sz="8" w:space="0" w:color="auto"/>
            </w:tcBorders>
            <w:shd w:val="clear" w:color="auto" w:fill="auto"/>
            <w:noWrap/>
            <w:vAlign w:val="center"/>
            <w:hideMark/>
          </w:tcPr>
          <w:p w14:paraId="2B8D57F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1166E4E5"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C161A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SEWON CHEMICAL</w:t>
            </w:r>
          </w:p>
        </w:tc>
        <w:tc>
          <w:tcPr>
            <w:tcW w:w="1003" w:type="dxa"/>
            <w:tcBorders>
              <w:top w:val="nil"/>
              <w:left w:val="nil"/>
              <w:bottom w:val="single" w:sz="8" w:space="0" w:color="auto"/>
              <w:right w:val="single" w:sz="8" w:space="0" w:color="auto"/>
            </w:tcBorders>
            <w:shd w:val="clear" w:color="auto" w:fill="auto"/>
            <w:noWrap/>
            <w:vAlign w:val="center"/>
            <w:hideMark/>
          </w:tcPr>
          <w:p w14:paraId="370A7A6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2806783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28" w:type="dxa"/>
            <w:tcBorders>
              <w:top w:val="nil"/>
              <w:left w:val="nil"/>
              <w:bottom w:val="single" w:sz="8" w:space="0" w:color="auto"/>
              <w:right w:val="single" w:sz="8" w:space="0" w:color="auto"/>
            </w:tcBorders>
            <w:shd w:val="clear" w:color="auto" w:fill="auto"/>
            <w:noWrap/>
            <w:vAlign w:val="center"/>
            <w:hideMark/>
          </w:tcPr>
          <w:p w14:paraId="1B3DC1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5" w:type="dxa"/>
            <w:tcBorders>
              <w:top w:val="nil"/>
              <w:left w:val="nil"/>
              <w:bottom w:val="single" w:sz="8" w:space="0" w:color="auto"/>
              <w:right w:val="single" w:sz="8" w:space="0" w:color="auto"/>
            </w:tcBorders>
            <w:shd w:val="clear" w:color="auto" w:fill="auto"/>
            <w:noWrap/>
            <w:vAlign w:val="center"/>
            <w:hideMark/>
          </w:tcPr>
          <w:p w14:paraId="2B2898D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c>
          <w:tcPr>
            <w:tcW w:w="1217" w:type="dxa"/>
            <w:tcBorders>
              <w:top w:val="nil"/>
              <w:left w:val="nil"/>
              <w:bottom w:val="single" w:sz="8" w:space="0" w:color="auto"/>
              <w:right w:val="single" w:sz="8" w:space="0" w:color="auto"/>
            </w:tcBorders>
            <w:shd w:val="clear" w:color="auto" w:fill="auto"/>
            <w:noWrap/>
            <w:vAlign w:val="center"/>
            <w:hideMark/>
          </w:tcPr>
          <w:p w14:paraId="4F7D34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57176168"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367D8E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Innovative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31F889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26BC27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1B4FFF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15" w:type="dxa"/>
            <w:tcBorders>
              <w:top w:val="nil"/>
              <w:left w:val="nil"/>
              <w:bottom w:val="single" w:sz="8" w:space="0" w:color="auto"/>
              <w:right w:val="single" w:sz="8" w:space="0" w:color="auto"/>
            </w:tcBorders>
            <w:shd w:val="clear" w:color="auto" w:fill="auto"/>
            <w:noWrap/>
            <w:vAlign w:val="center"/>
            <w:hideMark/>
          </w:tcPr>
          <w:p w14:paraId="670B85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7" w:type="dxa"/>
            <w:tcBorders>
              <w:top w:val="nil"/>
              <w:left w:val="nil"/>
              <w:bottom w:val="single" w:sz="8" w:space="0" w:color="auto"/>
              <w:right w:val="single" w:sz="8" w:space="0" w:color="auto"/>
            </w:tcBorders>
            <w:shd w:val="clear" w:color="auto" w:fill="auto"/>
            <w:noWrap/>
            <w:vAlign w:val="center"/>
            <w:hideMark/>
          </w:tcPr>
          <w:p w14:paraId="4009E808" w14:textId="062D2A2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35DA3A14"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700BF34"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Orson Chemicals</w:t>
            </w:r>
          </w:p>
        </w:tc>
        <w:tc>
          <w:tcPr>
            <w:tcW w:w="1003" w:type="dxa"/>
            <w:tcBorders>
              <w:top w:val="nil"/>
              <w:left w:val="nil"/>
              <w:bottom w:val="single" w:sz="8" w:space="0" w:color="auto"/>
              <w:right w:val="single" w:sz="8" w:space="0" w:color="auto"/>
            </w:tcBorders>
            <w:shd w:val="clear" w:color="auto" w:fill="auto"/>
            <w:noWrap/>
            <w:vAlign w:val="center"/>
            <w:hideMark/>
          </w:tcPr>
          <w:p w14:paraId="32B4015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003" w:type="dxa"/>
            <w:tcBorders>
              <w:top w:val="nil"/>
              <w:left w:val="nil"/>
              <w:bottom w:val="single" w:sz="8" w:space="0" w:color="auto"/>
              <w:right w:val="single" w:sz="8" w:space="0" w:color="auto"/>
            </w:tcBorders>
            <w:shd w:val="clear" w:color="auto" w:fill="auto"/>
            <w:noWrap/>
            <w:vAlign w:val="center"/>
            <w:hideMark/>
          </w:tcPr>
          <w:p w14:paraId="3EA50D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D0784F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15" w:type="dxa"/>
            <w:tcBorders>
              <w:top w:val="nil"/>
              <w:left w:val="nil"/>
              <w:bottom w:val="single" w:sz="8" w:space="0" w:color="auto"/>
              <w:right w:val="single" w:sz="8" w:space="0" w:color="auto"/>
            </w:tcBorders>
            <w:shd w:val="clear" w:color="auto" w:fill="auto"/>
            <w:noWrap/>
            <w:vAlign w:val="center"/>
            <w:hideMark/>
          </w:tcPr>
          <w:p w14:paraId="0485D9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1DE3590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63D8BAC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F2EC6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Satyen</w:t>
            </w:r>
            <w:proofErr w:type="spellEnd"/>
            <w:r w:rsidRPr="009E126D">
              <w:rPr>
                <w:rFonts w:ascii="Arial" w:eastAsia="Times New Roman" w:hAnsi="Arial" w:cs="Arial"/>
                <w:color w:val="000000"/>
                <w:sz w:val="20"/>
                <w:szCs w:val="20"/>
                <w:lang w:val="en-US"/>
              </w:rPr>
              <w:t xml:space="preserve"> Polymers Pvt. Ltd. </w:t>
            </w:r>
          </w:p>
        </w:tc>
        <w:tc>
          <w:tcPr>
            <w:tcW w:w="1003" w:type="dxa"/>
            <w:tcBorders>
              <w:top w:val="nil"/>
              <w:left w:val="nil"/>
              <w:bottom w:val="single" w:sz="8" w:space="0" w:color="auto"/>
              <w:right w:val="single" w:sz="8" w:space="0" w:color="auto"/>
            </w:tcBorders>
            <w:shd w:val="clear" w:color="auto" w:fill="auto"/>
            <w:noWrap/>
            <w:vAlign w:val="center"/>
            <w:hideMark/>
          </w:tcPr>
          <w:p w14:paraId="75631A4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5F41C3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30EB3EB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4BD229D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7" w:type="dxa"/>
            <w:tcBorders>
              <w:top w:val="nil"/>
              <w:left w:val="nil"/>
              <w:bottom w:val="single" w:sz="8" w:space="0" w:color="auto"/>
              <w:right w:val="single" w:sz="8" w:space="0" w:color="auto"/>
            </w:tcBorders>
            <w:shd w:val="clear" w:color="auto" w:fill="auto"/>
            <w:noWrap/>
            <w:vAlign w:val="center"/>
            <w:hideMark/>
          </w:tcPr>
          <w:p w14:paraId="589B9610" w14:textId="5EA1C488"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r>
      <w:tr w:rsidR="009E126D" w:rsidRPr="009E126D" w14:paraId="5B6A9A07"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C83464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Crystic</w:t>
            </w:r>
            <w:proofErr w:type="spellEnd"/>
            <w:r w:rsidRPr="009E126D">
              <w:rPr>
                <w:rFonts w:ascii="Arial" w:eastAsia="Times New Roman" w:hAnsi="Arial" w:cs="Arial"/>
                <w:color w:val="000000"/>
                <w:sz w:val="20"/>
                <w:szCs w:val="20"/>
                <w:lang w:val="en-US"/>
              </w:rPr>
              <w:t xml:space="preserve"> Resins India Private Limited</w:t>
            </w:r>
          </w:p>
        </w:tc>
        <w:tc>
          <w:tcPr>
            <w:tcW w:w="1003" w:type="dxa"/>
            <w:tcBorders>
              <w:top w:val="nil"/>
              <w:left w:val="nil"/>
              <w:bottom w:val="single" w:sz="8" w:space="0" w:color="auto"/>
              <w:right w:val="single" w:sz="8" w:space="0" w:color="auto"/>
            </w:tcBorders>
            <w:shd w:val="clear" w:color="auto" w:fill="auto"/>
            <w:noWrap/>
            <w:vAlign w:val="center"/>
            <w:hideMark/>
          </w:tcPr>
          <w:p w14:paraId="232B08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003" w:type="dxa"/>
            <w:tcBorders>
              <w:top w:val="nil"/>
              <w:left w:val="nil"/>
              <w:bottom w:val="single" w:sz="8" w:space="0" w:color="auto"/>
              <w:right w:val="single" w:sz="8" w:space="0" w:color="auto"/>
            </w:tcBorders>
            <w:shd w:val="clear" w:color="auto" w:fill="auto"/>
            <w:noWrap/>
            <w:vAlign w:val="center"/>
            <w:hideMark/>
          </w:tcPr>
          <w:p w14:paraId="44E480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0D155D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68</w:t>
            </w:r>
          </w:p>
        </w:tc>
        <w:tc>
          <w:tcPr>
            <w:tcW w:w="1215" w:type="dxa"/>
            <w:tcBorders>
              <w:top w:val="nil"/>
              <w:left w:val="nil"/>
              <w:bottom w:val="single" w:sz="8" w:space="0" w:color="auto"/>
              <w:right w:val="single" w:sz="8" w:space="0" w:color="auto"/>
            </w:tcBorders>
            <w:shd w:val="clear" w:color="auto" w:fill="auto"/>
            <w:noWrap/>
            <w:vAlign w:val="center"/>
            <w:hideMark/>
          </w:tcPr>
          <w:p w14:paraId="079E3E2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7" w:type="dxa"/>
            <w:tcBorders>
              <w:top w:val="nil"/>
              <w:left w:val="nil"/>
              <w:bottom w:val="single" w:sz="8" w:space="0" w:color="auto"/>
              <w:right w:val="single" w:sz="8" w:space="0" w:color="auto"/>
            </w:tcBorders>
            <w:shd w:val="clear" w:color="auto" w:fill="auto"/>
            <w:noWrap/>
            <w:vAlign w:val="center"/>
            <w:hideMark/>
          </w:tcPr>
          <w:p w14:paraId="5CC3B7AF" w14:textId="783A9ACA"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D1E452E"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3A3D623"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Mechemco</w:t>
            </w:r>
            <w:proofErr w:type="spellEnd"/>
            <w:r w:rsidRPr="009E126D">
              <w:rPr>
                <w:rFonts w:ascii="Arial" w:eastAsia="Times New Roman" w:hAnsi="Arial" w:cs="Arial"/>
                <w:color w:val="000000"/>
                <w:sz w:val="20"/>
                <w:szCs w:val="20"/>
                <w:lang w:val="en-US"/>
              </w:rPr>
              <w:t xml:space="preserve"> resins </w:t>
            </w:r>
            <w:proofErr w:type="spellStart"/>
            <w:r w:rsidRPr="009E126D">
              <w:rPr>
                <w:rFonts w:ascii="Arial" w:eastAsia="Times New Roman" w:hAnsi="Arial" w:cs="Arial"/>
                <w:color w:val="000000"/>
                <w:sz w:val="20"/>
                <w:szCs w:val="20"/>
                <w:lang w:val="en-US"/>
              </w:rPr>
              <w:t>pvt</w:t>
            </w:r>
            <w:proofErr w:type="spellEnd"/>
            <w:r w:rsidRPr="009E126D">
              <w:rPr>
                <w:rFonts w:ascii="Arial" w:eastAsia="Times New Roman" w:hAnsi="Arial" w:cs="Arial"/>
                <w:color w:val="000000"/>
                <w:sz w:val="20"/>
                <w:szCs w:val="20"/>
                <w:lang w:val="en-US"/>
              </w:rPr>
              <w:t xml:space="preserve"> ltd</w:t>
            </w:r>
          </w:p>
        </w:tc>
        <w:tc>
          <w:tcPr>
            <w:tcW w:w="1003" w:type="dxa"/>
            <w:tcBorders>
              <w:top w:val="nil"/>
              <w:left w:val="nil"/>
              <w:bottom w:val="single" w:sz="8" w:space="0" w:color="auto"/>
              <w:right w:val="single" w:sz="8" w:space="0" w:color="auto"/>
            </w:tcBorders>
            <w:shd w:val="clear" w:color="auto" w:fill="auto"/>
            <w:noWrap/>
            <w:vAlign w:val="center"/>
            <w:hideMark/>
          </w:tcPr>
          <w:p w14:paraId="5F5ABD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3717631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17419F6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4B8E27A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7" w:type="dxa"/>
            <w:tcBorders>
              <w:top w:val="nil"/>
              <w:left w:val="nil"/>
              <w:bottom w:val="single" w:sz="8" w:space="0" w:color="auto"/>
              <w:right w:val="single" w:sz="8" w:space="0" w:color="auto"/>
            </w:tcBorders>
            <w:shd w:val="clear" w:color="auto" w:fill="auto"/>
            <w:noWrap/>
            <w:vAlign w:val="center"/>
            <w:hideMark/>
          </w:tcPr>
          <w:p w14:paraId="2793688A" w14:textId="5C72FC5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036D0626"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D50E7C0"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Moras</w:t>
            </w:r>
            <w:proofErr w:type="spellEnd"/>
            <w:r w:rsidRPr="009E126D">
              <w:rPr>
                <w:rFonts w:ascii="Arial" w:eastAsia="Times New Roman" w:hAnsi="Arial" w:cs="Arial"/>
                <w:color w:val="000000"/>
                <w:sz w:val="20"/>
                <w:szCs w:val="20"/>
                <w:lang w:val="en-US"/>
              </w:rPr>
              <w:t xml:space="preserve"> Chemicals India Pvt. Ltd. </w:t>
            </w:r>
          </w:p>
        </w:tc>
        <w:tc>
          <w:tcPr>
            <w:tcW w:w="1003" w:type="dxa"/>
            <w:tcBorders>
              <w:top w:val="nil"/>
              <w:left w:val="nil"/>
              <w:bottom w:val="single" w:sz="8" w:space="0" w:color="auto"/>
              <w:right w:val="single" w:sz="8" w:space="0" w:color="auto"/>
            </w:tcBorders>
            <w:shd w:val="clear" w:color="auto" w:fill="auto"/>
            <w:noWrap/>
            <w:vAlign w:val="center"/>
            <w:hideMark/>
          </w:tcPr>
          <w:p w14:paraId="53D79C1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003" w:type="dxa"/>
            <w:tcBorders>
              <w:top w:val="nil"/>
              <w:left w:val="nil"/>
              <w:bottom w:val="single" w:sz="8" w:space="0" w:color="auto"/>
              <w:right w:val="single" w:sz="8" w:space="0" w:color="auto"/>
            </w:tcBorders>
            <w:shd w:val="clear" w:color="auto" w:fill="auto"/>
            <w:noWrap/>
            <w:vAlign w:val="center"/>
            <w:hideMark/>
          </w:tcPr>
          <w:p w14:paraId="118D365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16A82B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1E25A1E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24C0619A" w14:textId="1B1C804C"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06A76780"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89191E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Ashland Global Holdings Inc.</w:t>
            </w:r>
          </w:p>
        </w:tc>
        <w:tc>
          <w:tcPr>
            <w:tcW w:w="1003" w:type="dxa"/>
            <w:tcBorders>
              <w:top w:val="nil"/>
              <w:left w:val="nil"/>
              <w:bottom w:val="single" w:sz="8" w:space="0" w:color="auto"/>
              <w:right w:val="single" w:sz="8" w:space="0" w:color="auto"/>
            </w:tcBorders>
            <w:shd w:val="clear" w:color="auto" w:fill="auto"/>
            <w:noWrap/>
            <w:vAlign w:val="center"/>
            <w:hideMark/>
          </w:tcPr>
          <w:p w14:paraId="539845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13A1E6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28" w:type="dxa"/>
            <w:tcBorders>
              <w:top w:val="nil"/>
              <w:left w:val="nil"/>
              <w:bottom w:val="single" w:sz="8" w:space="0" w:color="auto"/>
              <w:right w:val="single" w:sz="8" w:space="0" w:color="auto"/>
            </w:tcBorders>
            <w:shd w:val="clear" w:color="auto" w:fill="auto"/>
            <w:noWrap/>
            <w:vAlign w:val="center"/>
            <w:hideMark/>
          </w:tcPr>
          <w:p w14:paraId="450FB85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5" w:type="dxa"/>
            <w:tcBorders>
              <w:top w:val="nil"/>
              <w:left w:val="nil"/>
              <w:bottom w:val="single" w:sz="8" w:space="0" w:color="auto"/>
              <w:right w:val="single" w:sz="8" w:space="0" w:color="auto"/>
            </w:tcBorders>
            <w:shd w:val="clear" w:color="auto" w:fill="auto"/>
            <w:noWrap/>
            <w:vAlign w:val="center"/>
            <w:hideMark/>
          </w:tcPr>
          <w:p w14:paraId="07205F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7" w:type="dxa"/>
            <w:tcBorders>
              <w:top w:val="nil"/>
              <w:left w:val="nil"/>
              <w:bottom w:val="single" w:sz="8" w:space="0" w:color="auto"/>
              <w:right w:val="single" w:sz="8" w:space="0" w:color="auto"/>
            </w:tcBorders>
            <w:shd w:val="clear" w:color="auto" w:fill="auto"/>
            <w:noWrap/>
            <w:vAlign w:val="center"/>
            <w:hideMark/>
          </w:tcPr>
          <w:p w14:paraId="00097A59" w14:textId="17F54790"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r>
    </w:tbl>
    <w:p w14:paraId="41F6D284" w14:textId="76FFE0CB" w:rsidR="00447DD2" w:rsidRPr="002B5730" w:rsidDel="008B1A2B" w:rsidRDefault="009E126D" w:rsidP="0068477D">
      <w:pPr>
        <w:pStyle w:val="BodyText"/>
        <w:spacing w:before="162" w:line="480" w:lineRule="auto"/>
        <w:ind w:right="-90"/>
        <w:jc w:val="both"/>
        <w:rPr>
          <w:del w:id="59" w:author="Hardik Malhotra" w:date="2021-09-10T19:51:00Z"/>
          <w:bCs/>
          <w:color w:val="000000" w:themeColor="text1"/>
        </w:rPr>
      </w:pPr>
      <w:r w:rsidRPr="002B5730">
        <w:rPr>
          <w:bCs/>
          <w:noProof/>
          <w:color w:val="000000" w:themeColor="text1"/>
        </w:rPr>
        <w:lastRenderedPageBreak/>
        <mc:AlternateContent>
          <mc:Choice Requires="wps">
            <w:drawing>
              <wp:anchor distT="0" distB="0" distL="114300" distR="114300" simplePos="0" relativeHeight="252171264" behindDoc="0" locked="0" layoutInCell="1" allowOverlap="1" wp14:anchorId="5E2EAC70" wp14:editId="307618C7">
                <wp:simplePos x="0" y="0"/>
                <wp:positionH relativeFrom="margin">
                  <wp:posOffset>4210050</wp:posOffset>
                </wp:positionH>
                <wp:positionV relativeFrom="paragraph">
                  <wp:posOffset>128270</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46" type="#_x0000_t202" style="position:absolute;left:0;text-align:left;margin-left:331.5pt;margin-top:10.1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CD1468C" w14:textId="5D42CFCB" w:rsidR="006E66C6" w:rsidRDefault="00CF60F6" w:rsidP="00BC081C">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8400" behindDoc="0" locked="0" layoutInCell="1" allowOverlap="1" wp14:anchorId="4282190A" wp14:editId="47A57AD2">
                <wp:simplePos x="0" y="0"/>
                <wp:positionH relativeFrom="column">
                  <wp:posOffset>-1905</wp:posOffset>
                </wp:positionH>
                <wp:positionV relativeFrom="paragraph">
                  <wp:posOffset>179070</wp:posOffset>
                </wp:positionV>
                <wp:extent cx="6424295" cy="2350770"/>
                <wp:effectExtent l="95250" t="57150" r="90805" b="108585"/>
                <wp:wrapSquare wrapText="bothSides"/>
                <wp:docPr id="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295" cy="235077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2190A" id="_x0000_s1047" type="#_x0000_t202" style="position:absolute;left:0;text-align:left;margin-left:-.15pt;margin-top:14.1pt;width:505.85pt;height:185.1pt;z-index:25251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" fillcolor="#9ecb81 [2169]" stroked="f" strokeweight=".5pt">
                <v:fill color2="#8ac066 [2617]" rotate="t" colors="0 #b5d5a7;.5 #aace99;1 #9cca86" focus="100%" type="gradient">
                  <o:fill v:ext="view" type="gradientUnscaled"/>
                </v:fill>
                <v:shadow on="t" color="black" opacity="20971f" offset="0,2.2pt"/>
                <v:textbo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v:textbox>
                <w10:wrap type="square"/>
              </v:shape>
            </w:pict>
          </mc:Fallback>
        </mc:AlternateContent>
      </w:r>
    </w:p>
    <w:p w14:paraId="3878D680" w14:textId="77777777" w:rsidR="00262FD4" w:rsidRDefault="00262FD4" w:rsidP="0061645E">
      <w:pPr>
        <w:rPr>
          <w:rFonts w:ascii="Arial" w:hAnsi="Arial" w:cs="Arial"/>
          <w:b/>
          <w:bCs/>
          <w:sz w:val="24"/>
          <w:szCs w:val="24"/>
        </w:rPr>
      </w:pPr>
    </w:p>
    <w:p w14:paraId="13A6368D" w14:textId="65C45835" w:rsidR="009E126D" w:rsidRPr="0061645E" w:rsidRDefault="009E126D" w:rsidP="0061645E">
      <w:pPr>
        <w:rPr>
          <w:rFonts w:ascii="Arial" w:hAnsi="Arial" w:cs="Arial"/>
          <w:b/>
          <w:bCs/>
          <w:sz w:val="24"/>
          <w:szCs w:val="24"/>
        </w:rPr>
      </w:pPr>
      <w:r w:rsidRPr="0061645E">
        <w:rPr>
          <w:rFonts w:ascii="Arial" w:hAnsi="Arial" w:cs="Arial"/>
          <w:b/>
          <w:bCs/>
          <w:sz w:val="24"/>
          <w:szCs w:val="24"/>
        </w:rPr>
        <w:t>3.1.5. Demand By Application</w:t>
      </w:r>
    </w:p>
    <w:p w14:paraId="3A7EF0D2" w14:textId="69A04BC7" w:rsidR="006E66C6" w:rsidRDefault="0034106F" w:rsidP="00064CBC">
      <w:pPr>
        <w:rPr>
          <w:noProof/>
          <w:color w:val="000000" w:themeColor="text1"/>
        </w:r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28C4438E">
                <wp:simplePos x="0" y="0"/>
                <wp:positionH relativeFrom="margin">
                  <wp:posOffset>2943225</wp:posOffset>
                </wp:positionH>
                <wp:positionV relativeFrom="paragraph">
                  <wp:posOffset>3253105</wp:posOffset>
                </wp:positionV>
                <wp:extent cx="3354705" cy="514350"/>
                <wp:effectExtent l="0" t="0" r="0" b="0"/>
                <wp:wrapNone/>
                <wp:docPr id="213" name="TextBox 4"/>
                <wp:cNvGraphicFramePr/>
                <a:graphic xmlns:a="http://schemas.openxmlformats.org/drawingml/2006/main">
                  <a:graphicData uri="http://schemas.microsoft.com/office/word/2010/wordprocessingShape">
                    <wps:wsp>
                      <wps:cNvSpPr txBox="1"/>
                      <wps:spPr>
                        <a:xfrm>
                          <a:off x="0" y="0"/>
                          <a:ext cx="3354705" cy="514350"/>
                        </a:xfrm>
                        <a:prstGeom prst="rect">
                          <a:avLst/>
                        </a:prstGeom>
                        <a:noFill/>
                      </wps:spPr>
                      <wps:txbx>
                        <w:txbxContent>
                          <w:p w14:paraId="739C0AD8" w14:textId="38B5B681" w:rsidR="00EF09E0"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23F92B"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274237" w14:textId="77777777" w:rsidR="009B6BDA" w:rsidRPr="00CE35EB" w:rsidRDefault="009B6BDA"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AC49A9" id="_x0000_s1048" type="#_x0000_t202" style="position:absolute;margin-left:231.75pt;margin-top:256.15pt;width:264.15pt;height:40.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" filled="f" stroked="f">
                <v:textbox>
                  <w:txbxContent>
                    <w:p w14:paraId="739C0AD8" w14:textId="38B5B681" w:rsidR="00EF09E0"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23F92B"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274237" w14:textId="77777777" w:rsidR="009B6BDA" w:rsidRPr="00CE35EB" w:rsidRDefault="009B6BDA"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9E126D" w:rsidRPr="0061645E">
        <w:rPr>
          <w:rFonts w:ascii="Arial" w:hAnsi="Arial" w:cs="Arial"/>
          <w:b/>
          <w:bCs/>
          <w:sz w:val="24"/>
          <w:szCs w:val="24"/>
        </w:rPr>
        <w:t>Global Vinyl Ester Resin Demand, By Application, By Volume</w:t>
      </w:r>
      <w:r w:rsidR="00F56843">
        <w:rPr>
          <w:rFonts w:ascii="Arial" w:hAnsi="Arial" w:cs="Arial"/>
          <w:b/>
          <w:bCs/>
          <w:sz w:val="24"/>
          <w:szCs w:val="24"/>
        </w:rPr>
        <w:t xml:space="preserve"> </w:t>
      </w:r>
      <w:r w:rsidR="00274F09" w:rsidRPr="00274F09">
        <w:rPr>
          <w:rFonts w:ascii="Arial" w:hAnsi="Arial" w:cs="Arial"/>
          <w:b/>
          <w:bCs/>
          <w:sz w:val="24"/>
          <w:szCs w:val="24"/>
        </w:rPr>
        <w:t xml:space="preserve">(000’ </w:t>
      </w:r>
      <w:r w:rsidR="00650D00" w:rsidRPr="00274F09">
        <w:rPr>
          <w:rFonts w:ascii="Arial" w:hAnsi="Arial" w:cs="Arial"/>
          <w:b/>
          <w:bCs/>
          <w:sz w:val="24"/>
          <w:szCs w:val="24"/>
        </w:rPr>
        <w:t>Tonnes)</w:t>
      </w:r>
      <w:r w:rsidR="00650D00">
        <w:rPr>
          <w:rFonts w:ascii="Arial" w:hAnsi="Arial" w:cs="Arial"/>
          <w:b/>
          <w:bCs/>
          <w:sz w:val="24"/>
          <w:szCs w:val="24"/>
        </w:rPr>
        <w:t xml:space="preserve"> (</w:t>
      </w:r>
      <w:r w:rsidR="00180344">
        <w:rPr>
          <w:rFonts w:ascii="Arial" w:hAnsi="Arial" w:cs="Arial"/>
          <w:b/>
          <w:bCs/>
          <w:sz w:val="24"/>
          <w:szCs w:val="24"/>
        </w:rPr>
        <w:t>%)</w:t>
      </w:r>
      <w:r w:rsidR="009E126D" w:rsidRPr="0061645E">
        <w:rPr>
          <w:rFonts w:ascii="Arial" w:hAnsi="Arial" w:cs="Arial"/>
          <w:b/>
          <w:bCs/>
          <w:sz w:val="24"/>
          <w:szCs w:val="24"/>
        </w:rPr>
        <w:t>, 2015–2030F</w:t>
      </w:r>
      <w:r w:rsidR="0068477D" w:rsidRPr="002B5730">
        <w:rPr>
          <w:noProof/>
          <w:color w:val="000000" w:themeColor="text1"/>
        </w:rPr>
        <w:drawing>
          <wp:inline distT="0" distB="0" distL="0" distR="0" wp14:anchorId="053E278B" wp14:editId="6FFA9AAE">
            <wp:extent cx="6524625" cy="3648075"/>
            <wp:effectExtent l="0" t="0" r="0" b="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891B7C" w14:textId="77777777" w:rsidR="009971A7" w:rsidRPr="008A69E5" w:rsidRDefault="009971A7">
      <w:pPr>
        <w:pStyle w:val="Footer"/>
        <w:spacing w:before="162"/>
        <w:ind w:right="-90"/>
        <w:jc w:val="both"/>
        <w:rPr>
          <w:bCs/>
          <w:sz w:val="20"/>
          <w:szCs w:val="20"/>
          <w:rPrChange w:id="61" w:author="Hardik Malhotra" w:date="2021-12-02T12:54:00Z">
            <w:rPr>
              <w:bCs/>
            </w:rPr>
          </w:rPrChange>
        </w:rPr>
        <w:pPrChange w:id="62" w:author="Hardik Malhotra" w:date="2021-12-02T14:09:00Z">
          <w:pPr>
            <w:pStyle w:val="Footer"/>
            <w:spacing w:before="162" w:line="480" w:lineRule="auto"/>
            <w:ind w:right="-90"/>
            <w:jc w:val="both"/>
          </w:pPr>
        </w:pPrChange>
      </w:pPr>
      <w:ins w:id="63" w:author="Hardik Malhotra" w:date="2021-12-02T12:48:00Z">
        <w:r w:rsidRPr="008A69E5">
          <w:rPr>
            <w:rFonts w:ascii="Arial" w:hAnsi="Arial" w:cs="Arial"/>
            <w:i/>
            <w:iCs/>
            <w:sz w:val="18"/>
            <w:szCs w:val="18"/>
            <w:rPrChange w:id="64"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378112DE" w14:textId="1EA9395C" w:rsidR="00262FD4" w:rsidRDefault="00262FD4" w:rsidP="00B07577">
      <w:pPr>
        <w:pStyle w:val="BodyText"/>
        <w:spacing w:before="162" w:line="360" w:lineRule="auto"/>
        <w:ind w:right="-86"/>
        <w:jc w:val="both"/>
        <w:rPr>
          <w:noProof/>
          <w:color w:val="000000" w:themeColor="text1"/>
        </w:rPr>
      </w:pPr>
    </w:p>
    <w:p w14:paraId="46ADF0F6" w14:textId="07A2DCA7" w:rsidR="008E2D80" w:rsidRDefault="008E2D80" w:rsidP="00B07577">
      <w:pPr>
        <w:pStyle w:val="BodyText"/>
        <w:spacing w:before="162" w:line="360" w:lineRule="auto"/>
        <w:ind w:right="-86"/>
        <w:jc w:val="both"/>
        <w:rPr>
          <w:noProof/>
          <w:color w:val="000000" w:themeColor="text1"/>
        </w:rPr>
      </w:pPr>
    </w:p>
    <w:p w14:paraId="0DF7B1D6" w14:textId="77777777" w:rsidR="00C36D81" w:rsidRDefault="00C36D81" w:rsidP="00B07577">
      <w:pPr>
        <w:pStyle w:val="BodyText"/>
        <w:spacing w:before="162" w:line="360" w:lineRule="auto"/>
        <w:ind w:right="-86"/>
        <w:jc w:val="both"/>
        <w:rPr>
          <w:noProof/>
          <w:color w:val="000000" w:themeColor="text1"/>
        </w:rPr>
      </w:pPr>
    </w:p>
    <w:p w14:paraId="62467842" w14:textId="77777777" w:rsidR="00262FD4" w:rsidRDefault="00262FD4" w:rsidP="00B07577">
      <w:pPr>
        <w:pStyle w:val="BodyText"/>
        <w:spacing w:before="162" w:line="360" w:lineRule="auto"/>
        <w:ind w:right="-86"/>
        <w:jc w:val="both"/>
        <w:rPr>
          <w:noProof/>
          <w:color w:val="000000" w:themeColor="text1"/>
        </w:rPr>
      </w:pPr>
    </w:p>
    <w:p w14:paraId="39AD9EE8" w14:textId="6297528B" w:rsidR="0022743F" w:rsidRDefault="0022743F" w:rsidP="00B07577">
      <w:pPr>
        <w:pStyle w:val="BodyText"/>
        <w:spacing w:before="162" w:line="360" w:lineRule="auto"/>
        <w:ind w:right="-86"/>
        <w:jc w:val="both"/>
        <w:rPr>
          <w:noProof/>
          <w:color w:val="000000" w:themeColor="text1"/>
        </w:rPr>
        <w:sectPr w:rsidR="0022743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00" w:type="dxa"/>
        <w:tblInd w:w="-185" w:type="dxa"/>
        <w:tblLook w:val="04A0" w:firstRow="1" w:lastRow="0" w:firstColumn="1" w:lastColumn="0" w:noHBand="0" w:noVBand="1"/>
      </w:tblPr>
      <w:tblGrid>
        <w:gridCol w:w="1829"/>
        <w:gridCol w:w="895"/>
        <w:gridCol w:w="895"/>
        <w:gridCol w:w="895"/>
        <w:gridCol w:w="895"/>
        <w:gridCol w:w="895"/>
        <w:gridCol w:w="895"/>
        <w:gridCol w:w="1077"/>
        <w:gridCol w:w="1062"/>
        <w:gridCol w:w="1062"/>
      </w:tblGrid>
      <w:tr w:rsidR="005D2A6A" w:rsidRPr="005D2A6A" w14:paraId="1151D2BF" w14:textId="77777777" w:rsidTr="005D2A6A">
        <w:trPr>
          <w:trHeight w:val="498"/>
        </w:trPr>
        <w:tc>
          <w:tcPr>
            <w:tcW w:w="182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DB397F9" w14:textId="7184BDD6" w:rsidR="005D2A6A" w:rsidRPr="005D2A6A" w:rsidRDefault="005D2A6A" w:rsidP="00E561A5">
            <w:pPr>
              <w:spacing w:after="0" w:line="240" w:lineRule="auto"/>
              <w:jc w:val="center"/>
              <w:rPr>
                <w:rFonts w:ascii="Arial" w:eastAsia="Times New Roman" w:hAnsi="Arial" w:cs="Arial"/>
                <w:b/>
                <w:bCs/>
                <w:color w:val="FFFFFF" w:themeColor="background1"/>
                <w:sz w:val="20"/>
                <w:szCs w:val="20"/>
                <w:lang w:val="en-US"/>
              </w:rPr>
            </w:pPr>
            <w:bookmarkStart w:id="65" w:name="_Hlk84171200"/>
            <w:r w:rsidRPr="005D2A6A">
              <w:rPr>
                <w:rFonts w:ascii="Arial" w:eastAsia="Times New Roman" w:hAnsi="Arial" w:cs="Arial"/>
                <w:b/>
                <w:bCs/>
                <w:color w:val="FFFFFF" w:themeColor="background1"/>
                <w:sz w:val="20"/>
                <w:szCs w:val="20"/>
                <w:lang w:val="en-US"/>
              </w:rPr>
              <w:t xml:space="preserve">Demand by </w:t>
            </w:r>
            <w:r w:rsidR="0030317B">
              <w:rPr>
                <w:rFonts w:ascii="Arial" w:eastAsia="Times New Roman" w:hAnsi="Arial" w:cs="Arial"/>
                <w:b/>
                <w:bCs/>
                <w:color w:val="FFFFFF" w:themeColor="background1"/>
                <w:sz w:val="20"/>
                <w:szCs w:val="20"/>
                <w:lang w:val="en-US"/>
              </w:rPr>
              <w:t xml:space="preserve">Application </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5DD9ECA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0C5850D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321BB8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023A360"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623F6D58"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652B02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1D3C59DA"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2" w:type="dxa"/>
            <w:tcBorders>
              <w:top w:val="single" w:sz="4" w:space="0" w:color="auto"/>
              <w:left w:val="nil"/>
              <w:bottom w:val="single" w:sz="4" w:space="0" w:color="auto"/>
              <w:right w:val="single" w:sz="4" w:space="0" w:color="auto"/>
            </w:tcBorders>
            <w:shd w:val="clear" w:color="auto" w:fill="C00000"/>
            <w:noWrap/>
            <w:vAlign w:val="bottom"/>
            <w:hideMark/>
          </w:tcPr>
          <w:p w14:paraId="663937FC"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AAE71D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5D2A6A" w:rsidRPr="005D2A6A" w14:paraId="788361D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0B0E9F44"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895" w:type="dxa"/>
            <w:tcBorders>
              <w:top w:val="nil"/>
              <w:left w:val="nil"/>
              <w:bottom w:val="single" w:sz="4" w:space="0" w:color="auto"/>
              <w:right w:val="single" w:sz="4" w:space="0" w:color="auto"/>
            </w:tcBorders>
            <w:shd w:val="clear" w:color="000000" w:fill="FFFFFF"/>
            <w:noWrap/>
            <w:vAlign w:val="bottom"/>
            <w:hideMark/>
          </w:tcPr>
          <w:p w14:paraId="4B0097D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399</w:t>
            </w:r>
          </w:p>
        </w:tc>
        <w:tc>
          <w:tcPr>
            <w:tcW w:w="895" w:type="dxa"/>
            <w:tcBorders>
              <w:top w:val="nil"/>
              <w:left w:val="nil"/>
              <w:bottom w:val="single" w:sz="4" w:space="0" w:color="auto"/>
              <w:right w:val="single" w:sz="4" w:space="0" w:color="auto"/>
            </w:tcBorders>
            <w:shd w:val="clear" w:color="000000" w:fill="FFFFFF"/>
            <w:noWrap/>
            <w:vAlign w:val="bottom"/>
            <w:hideMark/>
          </w:tcPr>
          <w:p w14:paraId="70CD1BE4"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417</w:t>
            </w:r>
          </w:p>
        </w:tc>
        <w:tc>
          <w:tcPr>
            <w:tcW w:w="895" w:type="dxa"/>
            <w:tcBorders>
              <w:top w:val="nil"/>
              <w:left w:val="nil"/>
              <w:bottom w:val="single" w:sz="4" w:space="0" w:color="auto"/>
              <w:right w:val="single" w:sz="4" w:space="0" w:color="auto"/>
            </w:tcBorders>
            <w:shd w:val="clear" w:color="000000" w:fill="FFFFFF"/>
            <w:noWrap/>
            <w:vAlign w:val="bottom"/>
            <w:hideMark/>
          </w:tcPr>
          <w:p w14:paraId="07B3FA6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433</w:t>
            </w:r>
          </w:p>
        </w:tc>
        <w:tc>
          <w:tcPr>
            <w:tcW w:w="895" w:type="dxa"/>
            <w:tcBorders>
              <w:top w:val="nil"/>
              <w:left w:val="nil"/>
              <w:bottom w:val="single" w:sz="4" w:space="0" w:color="auto"/>
              <w:right w:val="single" w:sz="4" w:space="0" w:color="auto"/>
            </w:tcBorders>
            <w:shd w:val="clear" w:color="000000" w:fill="FFFFFF"/>
            <w:noWrap/>
            <w:vAlign w:val="bottom"/>
            <w:hideMark/>
          </w:tcPr>
          <w:p w14:paraId="1E9A35EF"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452</w:t>
            </w:r>
          </w:p>
        </w:tc>
        <w:tc>
          <w:tcPr>
            <w:tcW w:w="895" w:type="dxa"/>
            <w:tcBorders>
              <w:top w:val="nil"/>
              <w:left w:val="nil"/>
              <w:bottom w:val="single" w:sz="4" w:space="0" w:color="auto"/>
              <w:right w:val="single" w:sz="4" w:space="0" w:color="auto"/>
            </w:tcBorders>
            <w:shd w:val="clear" w:color="000000" w:fill="FFFFFF"/>
            <w:noWrap/>
            <w:vAlign w:val="bottom"/>
            <w:hideMark/>
          </w:tcPr>
          <w:p w14:paraId="1D13D69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469</w:t>
            </w:r>
          </w:p>
        </w:tc>
        <w:tc>
          <w:tcPr>
            <w:tcW w:w="895" w:type="dxa"/>
            <w:tcBorders>
              <w:top w:val="nil"/>
              <w:left w:val="nil"/>
              <w:bottom w:val="single" w:sz="4" w:space="0" w:color="auto"/>
              <w:right w:val="single" w:sz="4" w:space="0" w:color="auto"/>
            </w:tcBorders>
            <w:shd w:val="clear" w:color="000000" w:fill="FFFFFF"/>
            <w:noWrap/>
            <w:vAlign w:val="bottom"/>
            <w:hideMark/>
          </w:tcPr>
          <w:p w14:paraId="1D1CEEC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437</w:t>
            </w:r>
          </w:p>
        </w:tc>
        <w:tc>
          <w:tcPr>
            <w:tcW w:w="1077" w:type="dxa"/>
            <w:tcBorders>
              <w:top w:val="nil"/>
              <w:left w:val="nil"/>
              <w:bottom w:val="single" w:sz="4" w:space="0" w:color="auto"/>
              <w:right w:val="single" w:sz="4" w:space="0" w:color="auto"/>
            </w:tcBorders>
            <w:shd w:val="clear" w:color="000000" w:fill="FFFFFF"/>
            <w:noWrap/>
            <w:vAlign w:val="bottom"/>
            <w:hideMark/>
          </w:tcPr>
          <w:p w14:paraId="7A00DC1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466</w:t>
            </w:r>
          </w:p>
        </w:tc>
        <w:tc>
          <w:tcPr>
            <w:tcW w:w="1062" w:type="dxa"/>
            <w:tcBorders>
              <w:top w:val="nil"/>
              <w:left w:val="nil"/>
              <w:bottom w:val="single" w:sz="4" w:space="0" w:color="auto"/>
              <w:right w:val="single" w:sz="4" w:space="0" w:color="auto"/>
            </w:tcBorders>
            <w:shd w:val="clear" w:color="000000" w:fill="FFFFFF"/>
            <w:noWrap/>
            <w:vAlign w:val="bottom"/>
            <w:hideMark/>
          </w:tcPr>
          <w:p w14:paraId="6E10AA5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609</w:t>
            </w:r>
          </w:p>
        </w:tc>
        <w:tc>
          <w:tcPr>
            <w:tcW w:w="1062" w:type="dxa"/>
            <w:tcBorders>
              <w:top w:val="nil"/>
              <w:left w:val="nil"/>
              <w:bottom w:val="single" w:sz="4" w:space="0" w:color="auto"/>
              <w:right w:val="single" w:sz="4" w:space="0" w:color="auto"/>
            </w:tcBorders>
            <w:shd w:val="clear" w:color="000000" w:fill="FFFFFF"/>
            <w:noWrap/>
            <w:vAlign w:val="bottom"/>
            <w:hideMark/>
          </w:tcPr>
          <w:p w14:paraId="632E0BB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818</w:t>
            </w:r>
          </w:p>
        </w:tc>
      </w:tr>
      <w:tr w:rsidR="005D2A6A" w:rsidRPr="005D2A6A" w14:paraId="42C397E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34D351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895" w:type="dxa"/>
            <w:tcBorders>
              <w:top w:val="nil"/>
              <w:left w:val="nil"/>
              <w:bottom w:val="single" w:sz="4" w:space="0" w:color="auto"/>
              <w:right w:val="single" w:sz="4" w:space="0" w:color="auto"/>
            </w:tcBorders>
            <w:shd w:val="clear" w:color="000000" w:fill="FFFFFF"/>
            <w:noWrap/>
            <w:vAlign w:val="bottom"/>
            <w:hideMark/>
          </w:tcPr>
          <w:p w14:paraId="23FAB85B"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128</w:t>
            </w:r>
          </w:p>
        </w:tc>
        <w:tc>
          <w:tcPr>
            <w:tcW w:w="895" w:type="dxa"/>
            <w:tcBorders>
              <w:top w:val="nil"/>
              <w:left w:val="nil"/>
              <w:bottom w:val="single" w:sz="4" w:space="0" w:color="auto"/>
              <w:right w:val="single" w:sz="4" w:space="0" w:color="auto"/>
            </w:tcBorders>
            <w:shd w:val="clear" w:color="000000" w:fill="FFFFFF"/>
            <w:noWrap/>
            <w:vAlign w:val="bottom"/>
            <w:hideMark/>
          </w:tcPr>
          <w:p w14:paraId="647F3E5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895" w:type="dxa"/>
            <w:tcBorders>
              <w:top w:val="nil"/>
              <w:left w:val="nil"/>
              <w:bottom w:val="single" w:sz="4" w:space="0" w:color="auto"/>
              <w:right w:val="single" w:sz="4" w:space="0" w:color="auto"/>
            </w:tcBorders>
            <w:shd w:val="clear" w:color="000000" w:fill="FFFFFF"/>
            <w:noWrap/>
            <w:vAlign w:val="bottom"/>
            <w:hideMark/>
          </w:tcPr>
          <w:p w14:paraId="0087942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140</w:t>
            </w:r>
          </w:p>
        </w:tc>
        <w:tc>
          <w:tcPr>
            <w:tcW w:w="895" w:type="dxa"/>
            <w:tcBorders>
              <w:top w:val="nil"/>
              <w:left w:val="nil"/>
              <w:bottom w:val="single" w:sz="4" w:space="0" w:color="auto"/>
              <w:right w:val="single" w:sz="4" w:space="0" w:color="auto"/>
            </w:tcBorders>
            <w:shd w:val="clear" w:color="000000" w:fill="FFFFFF"/>
            <w:noWrap/>
            <w:vAlign w:val="bottom"/>
            <w:hideMark/>
          </w:tcPr>
          <w:p w14:paraId="6C4B825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147</w:t>
            </w:r>
          </w:p>
        </w:tc>
        <w:tc>
          <w:tcPr>
            <w:tcW w:w="895" w:type="dxa"/>
            <w:tcBorders>
              <w:top w:val="nil"/>
              <w:left w:val="nil"/>
              <w:bottom w:val="single" w:sz="4" w:space="0" w:color="auto"/>
              <w:right w:val="single" w:sz="4" w:space="0" w:color="auto"/>
            </w:tcBorders>
            <w:shd w:val="clear" w:color="000000" w:fill="FFFFFF"/>
            <w:noWrap/>
            <w:vAlign w:val="bottom"/>
            <w:hideMark/>
          </w:tcPr>
          <w:p w14:paraId="27D5471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153</w:t>
            </w:r>
          </w:p>
        </w:tc>
        <w:tc>
          <w:tcPr>
            <w:tcW w:w="895" w:type="dxa"/>
            <w:tcBorders>
              <w:top w:val="nil"/>
              <w:left w:val="nil"/>
              <w:bottom w:val="single" w:sz="4" w:space="0" w:color="auto"/>
              <w:right w:val="single" w:sz="4" w:space="0" w:color="auto"/>
            </w:tcBorders>
            <w:shd w:val="clear" w:color="000000" w:fill="FFFFFF"/>
            <w:noWrap/>
            <w:vAlign w:val="bottom"/>
            <w:hideMark/>
          </w:tcPr>
          <w:p w14:paraId="3C13FA0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656B570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155</w:t>
            </w:r>
          </w:p>
        </w:tc>
        <w:tc>
          <w:tcPr>
            <w:tcW w:w="1062" w:type="dxa"/>
            <w:tcBorders>
              <w:top w:val="nil"/>
              <w:left w:val="nil"/>
              <w:bottom w:val="single" w:sz="4" w:space="0" w:color="auto"/>
              <w:right w:val="single" w:sz="4" w:space="0" w:color="auto"/>
            </w:tcBorders>
            <w:shd w:val="clear" w:color="000000" w:fill="FFFFFF"/>
            <w:noWrap/>
            <w:vAlign w:val="bottom"/>
            <w:hideMark/>
          </w:tcPr>
          <w:p w14:paraId="0F90706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197</w:t>
            </w:r>
          </w:p>
        </w:tc>
        <w:tc>
          <w:tcPr>
            <w:tcW w:w="1062" w:type="dxa"/>
            <w:tcBorders>
              <w:top w:val="nil"/>
              <w:left w:val="nil"/>
              <w:bottom w:val="single" w:sz="4" w:space="0" w:color="auto"/>
              <w:right w:val="single" w:sz="4" w:space="0" w:color="auto"/>
            </w:tcBorders>
            <w:shd w:val="clear" w:color="000000" w:fill="FFFFFF"/>
            <w:noWrap/>
            <w:vAlign w:val="bottom"/>
            <w:hideMark/>
          </w:tcPr>
          <w:p w14:paraId="3C9BDEE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270</w:t>
            </w:r>
          </w:p>
        </w:tc>
      </w:tr>
      <w:tr w:rsidR="005D2A6A" w:rsidRPr="005D2A6A" w14:paraId="6BBE205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4A6DA5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895" w:type="dxa"/>
            <w:tcBorders>
              <w:top w:val="nil"/>
              <w:left w:val="nil"/>
              <w:bottom w:val="single" w:sz="4" w:space="0" w:color="auto"/>
              <w:right w:val="single" w:sz="4" w:space="0" w:color="auto"/>
            </w:tcBorders>
            <w:shd w:val="clear" w:color="000000" w:fill="FFFFFF"/>
            <w:noWrap/>
            <w:vAlign w:val="bottom"/>
            <w:hideMark/>
          </w:tcPr>
          <w:p w14:paraId="70135DF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w:t>
            </w:r>
          </w:p>
        </w:tc>
        <w:tc>
          <w:tcPr>
            <w:tcW w:w="895" w:type="dxa"/>
            <w:tcBorders>
              <w:top w:val="nil"/>
              <w:left w:val="nil"/>
              <w:bottom w:val="single" w:sz="4" w:space="0" w:color="auto"/>
              <w:right w:val="single" w:sz="4" w:space="0" w:color="auto"/>
            </w:tcBorders>
            <w:shd w:val="clear" w:color="000000" w:fill="FFFFFF"/>
            <w:noWrap/>
            <w:vAlign w:val="bottom"/>
            <w:hideMark/>
          </w:tcPr>
          <w:p w14:paraId="32090AE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w:t>
            </w:r>
          </w:p>
        </w:tc>
        <w:tc>
          <w:tcPr>
            <w:tcW w:w="895" w:type="dxa"/>
            <w:tcBorders>
              <w:top w:val="nil"/>
              <w:left w:val="nil"/>
              <w:bottom w:val="single" w:sz="4" w:space="0" w:color="auto"/>
              <w:right w:val="single" w:sz="4" w:space="0" w:color="auto"/>
            </w:tcBorders>
            <w:shd w:val="clear" w:color="000000" w:fill="FFFFFF"/>
            <w:noWrap/>
            <w:vAlign w:val="bottom"/>
            <w:hideMark/>
          </w:tcPr>
          <w:p w14:paraId="1FF3F3B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47</w:t>
            </w:r>
          </w:p>
        </w:tc>
        <w:tc>
          <w:tcPr>
            <w:tcW w:w="895" w:type="dxa"/>
            <w:tcBorders>
              <w:top w:val="nil"/>
              <w:left w:val="nil"/>
              <w:bottom w:val="single" w:sz="4" w:space="0" w:color="auto"/>
              <w:right w:val="single" w:sz="4" w:space="0" w:color="auto"/>
            </w:tcBorders>
            <w:shd w:val="clear" w:color="000000" w:fill="FFFFFF"/>
            <w:noWrap/>
            <w:vAlign w:val="bottom"/>
            <w:hideMark/>
          </w:tcPr>
          <w:p w14:paraId="6CD8BAD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49</w:t>
            </w:r>
          </w:p>
        </w:tc>
        <w:tc>
          <w:tcPr>
            <w:tcW w:w="895" w:type="dxa"/>
            <w:tcBorders>
              <w:top w:val="nil"/>
              <w:left w:val="nil"/>
              <w:bottom w:val="single" w:sz="4" w:space="0" w:color="auto"/>
              <w:right w:val="single" w:sz="4" w:space="0" w:color="auto"/>
            </w:tcBorders>
            <w:shd w:val="clear" w:color="000000" w:fill="FFFFFF"/>
            <w:noWrap/>
            <w:vAlign w:val="bottom"/>
            <w:hideMark/>
          </w:tcPr>
          <w:p w14:paraId="5184DFB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895" w:type="dxa"/>
            <w:tcBorders>
              <w:top w:val="nil"/>
              <w:left w:val="nil"/>
              <w:bottom w:val="single" w:sz="4" w:space="0" w:color="auto"/>
              <w:right w:val="single" w:sz="4" w:space="0" w:color="auto"/>
            </w:tcBorders>
            <w:shd w:val="clear" w:color="000000" w:fill="FFFFFF"/>
            <w:noWrap/>
            <w:vAlign w:val="bottom"/>
            <w:hideMark/>
          </w:tcPr>
          <w:p w14:paraId="718825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48</w:t>
            </w:r>
          </w:p>
        </w:tc>
        <w:tc>
          <w:tcPr>
            <w:tcW w:w="1077" w:type="dxa"/>
            <w:tcBorders>
              <w:top w:val="nil"/>
              <w:left w:val="nil"/>
              <w:bottom w:val="single" w:sz="4" w:space="0" w:color="auto"/>
              <w:right w:val="single" w:sz="4" w:space="0" w:color="auto"/>
            </w:tcBorders>
            <w:shd w:val="clear" w:color="000000" w:fill="FFFFFF"/>
            <w:noWrap/>
            <w:vAlign w:val="bottom"/>
            <w:hideMark/>
          </w:tcPr>
          <w:p w14:paraId="0F11E48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1062" w:type="dxa"/>
            <w:tcBorders>
              <w:top w:val="nil"/>
              <w:left w:val="nil"/>
              <w:bottom w:val="single" w:sz="4" w:space="0" w:color="auto"/>
              <w:right w:val="single" w:sz="4" w:space="0" w:color="auto"/>
            </w:tcBorders>
            <w:shd w:val="clear" w:color="000000" w:fill="FFFFFF"/>
            <w:noWrap/>
            <w:vAlign w:val="bottom"/>
            <w:hideMark/>
          </w:tcPr>
          <w:p w14:paraId="5ECAE90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w:t>
            </w:r>
          </w:p>
        </w:tc>
        <w:tc>
          <w:tcPr>
            <w:tcW w:w="1062" w:type="dxa"/>
            <w:tcBorders>
              <w:top w:val="nil"/>
              <w:left w:val="nil"/>
              <w:bottom w:val="single" w:sz="4" w:space="0" w:color="auto"/>
              <w:right w:val="single" w:sz="4" w:space="0" w:color="auto"/>
            </w:tcBorders>
            <w:shd w:val="clear" w:color="000000" w:fill="FFFFFF"/>
            <w:noWrap/>
            <w:vAlign w:val="bottom"/>
            <w:hideMark/>
          </w:tcPr>
          <w:p w14:paraId="61B4AF8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r>
      <w:tr w:rsidR="005D2A6A" w:rsidRPr="005D2A6A" w14:paraId="5A27068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77EB64B9"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895" w:type="dxa"/>
            <w:tcBorders>
              <w:top w:val="nil"/>
              <w:left w:val="nil"/>
              <w:bottom w:val="single" w:sz="4" w:space="0" w:color="auto"/>
              <w:right w:val="single" w:sz="4" w:space="0" w:color="auto"/>
            </w:tcBorders>
            <w:shd w:val="clear" w:color="000000" w:fill="FFFFFF"/>
            <w:noWrap/>
            <w:vAlign w:val="bottom"/>
            <w:hideMark/>
          </w:tcPr>
          <w:p w14:paraId="1C83F33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108</w:t>
            </w:r>
          </w:p>
        </w:tc>
        <w:tc>
          <w:tcPr>
            <w:tcW w:w="895" w:type="dxa"/>
            <w:tcBorders>
              <w:top w:val="nil"/>
              <w:left w:val="nil"/>
              <w:bottom w:val="single" w:sz="4" w:space="0" w:color="auto"/>
              <w:right w:val="single" w:sz="4" w:space="0" w:color="auto"/>
            </w:tcBorders>
            <w:shd w:val="clear" w:color="000000" w:fill="FFFFFF"/>
            <w:noWrap/>
            <w:vAlign w:val="bottom"/>
            <w:hideMark/>
          </w:tcPr>
          <w:p w14:paraId="0D15342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111</w:t>
            </w:r>
          </w:p>
        </w:tc>
        <w:tc>
          <w:tcPr>
            <w:tcW w:w="895" w:type="dxa"/>
            <w:tcBorders>
              <w:top w:val="nil"/>
              <w:left w:val="nil"/>
              <w:bottom w:val="single" w:sz="4" w:space="0" w:color="auto"/>
              <w:right w:val="single" w:sz="4" w:space="0" w:color="auto"/>
            </w:tcBorders>
            <w:shd w:val="clear" w:color="000000" w:fill="FFFFFF"/>
            <w:noWrap/>
            <w:vAlign w:val="bottom"/>
            <w:hideMark/>
          </w:tcPr>
          <w:p w14:paraId="017EB3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115</w:t>
            </w:r>
          </w:p>
        </w:tc>
        <w:tc>
          <w:tcPr>
            <w:tcW w:w="895" w:type="dxa"/>
            <w:tcBorders>
              <w:top w:val="nil"/>
              <w:left w:val="nil"/>
              <w:bottom w:val="single" w:sz="4" w:space="0" w:color="auto"/>
              <w:right w:val="single" w:sz="4" w:space="0" w:color="auto"/>
            </w:tcBorders>
            <w:shd w:val="clear" w:color="000000" w:fill="FFFFFF"/>
            <w:noWrap/>
            <w:vAlign w:val="bottom"/>
            <w:hideMark/>
          </w:tcPr>
          <w:p w14:paraId="74B7499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119</w:t>
            </w:r>
          </w:p>
        </w:tc>
        <w:tc>
          <w:tcPr>
            <w:tcW w:w="895" w:type="dxa"/>
            <w:tcBorders>
              <w:top w:val="nil"/>
              <w:left w:val="nil"/>
              <w:bottom w:val="single" w:sz="4" w:space="0" w:color="auto"/>
              <w:right w:val="single" w:sz="4" w:space="0" w:color="auto"/>
            </w:tcBorders>
            <w:shd w:val="clear" w:color="000000" w:fill="FFFFFF"/>
            <w:noWrap/>
            <w:vAlign w:val="bottom"/>
            <w:hideMark/>
          </w:tcPr>
          <w:p w14:paraId="368E5D7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895" w:type="dxa"/>
            <w:tcBorders>
              <w:top w:val="nil"/>
              <w:left w:val="nil"/>
              <w:bottom w:val="single" w:sz="4" w:space="0" w:color="auto"/>
              <w:right w:val="single" w:sz="4" w:space="0" w:color="auto"/>
            </w:tcBorders>
            <w:shd w:val="clear" w:color="000000" w:fill="FFFFFF"/>
            <w:noWrap/>
            <w:vAlign w:val="bottom"/>
            <w:hideMark/>
          </w:tcPr>
          <w:p w14:paraId="0EA4E4D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112</w:t>
            </w:r>
          </w:p>
        </w:tc>
        <w:tc>
          <w:tcPr>
            <w:tcW w:w="1077" w:type="dxa"/>
            <w:tcBorders>
              <w:top w:val="nil"/>
              <w:left w:val="nil"/>
              <w:bottom w:val="single" w:sz="4" w:space="0" w:color="auto"/>
              <w:right w:val="single" w:sz="4" w:space="0" w:color="auto"/>
            </w:tcBorders>
            <w:shd w:val="clear" w:color="000000" w:fill="FFFFFF"/>
            <w:noWrap/>
            <w:vAlign w:val="bottom"/>
            <w:hideMark/>
          </w:tcPr>
          <w:p w14:paraId="66ECE06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118</w:t>
            </w:r>
          </w:p>
        </w:tc>
        <w:tc>
          <w:tcPr>
            <w:tcW w:w="1062" w:type="dxa"/>
            <w:tcBorders>
              <w:top w:val="nil"/>
              <w:left w:val="nil"/>
              <w:bottom w:val="single" w:sz="4" w:space="0" w:color="auto"/>
              <w:right w:val="single" w:sz="4" w:space="0" w:color="auto"/>
            </w:tcBorders>
            <w:shd w:val="clear" w:color="000000" w:fill="FFFFFF"/>
            <w:noWrap/>
            <w:vAlign w:val="bottom"/>
            <w:hideMark/>
          </w:tcPr>
          <w:p w14:paraId="060BD1D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154</w:t>
            </w:r>
          </w:p>
        </w:tc>
        <w:tc>
          <w:tcPr>
            <w:tcW w:w="1062" w:type="dxa"/>
            <w:tcBorders>
              <w:top w:val="nil"/>
              <w:left w:val="nil"/>
              <w:bottom w:val="single" w:sz="4" w:space="0" w:color="auto"/>
              <w:right w:val="single" w:sz="4" w:space="0" w:color="auto"/>
            </w:tcBorders>
            <w:shd w:val="clear" w:color="000000" w:fill="FFFFFF"/>
            <w:noWrap/>
            <w:vAlign w:val="bottom"/>
            <w:hideMark/>
          </w:tcPr>
          <w:p w14:paraId="7C01550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190</w:t>
            </w:r>
          </w:p>
        </w:tc>
      </w:tr>
      <w:tr w:rsidR="005D2A6A" w:rsidRPr="005D2A6A" w14:paraId="52C689C5"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2631D93C" w14:textId="77777777" w:rsidR="005D2A6A" w:rsidRPr="00064CBC" w:rsidRDefault="005D2A6A" w:rsidP="00BF252C">
            <w:pPr>
              <w:spacing w:after="0" w:line="240" w:lineRule="auto"/>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95" w:type="dxa"/>
            <w:tcBorders>
              <w:top w:val="nil"/>
              <w:left w:val="nil"/>
              <w:bottom w:val="single" w:sz="4" w:space="0" w:color="auto"/>
              <w:right w:val="single" w:sz="4" w:space="0" w:color="auto"/>
            </w:tcBorders>
            <w:shd w:val="clear" w:color="000000" w:fill="FFFFFF"/>
            <w:noWrap/>
            <w:vAlign w:val="bottom"/>
            <w:hideMark/>
          </w:tcPr>
          <w:p w14:paraId="6167A01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95" w:type="dxa"/>
            <w:tcBorders>
              <w:top w:val="nil"/>
              <w:left w:val="nil"/>
              <w:bottom w:val="single" w:sz="4" w:space="0" w:color="auto"/>
              <w:right w:val="single" w:sz="4" w:space="0" w:color="auto"/>
            </w:tcBorders>
            <w:shd w:val="clear" w:color="000000" w:fill="FFFFFF"/>
            <w:noWrap/>
            <w:vAlign w:val="bottom"/>
            <w:hideMark/>
          </w:tcPr>
          <w:p w14:paraId="5F76B07C"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95" w:type="dxa"/>
            <w:tcBorders>
              <w:top w:val="nil"/>
              <w:left w:val="nil"/>
              <w:bottom w:val="single" w:sz="4" w:space="0" w:color="auto"/>
              <w:right w:val="single" w:sz="4" w:space="0" w:color="auto"/>
            </w:tcBorders>
            <w:shd w:val="clear" w:color="000000" w:fill="FFFFFF"/>
            <w:noWrap/>
            <w:vAlign w:val="bottom"/>
            <w:hideMark/>
          </w:tcPr>
          <w:p w14:paraId="675D5C1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95" w:type="dxa"/>
            <w:tcBorders>
              <w:top w:val="nil"/>
              <w:left w:val="nil"/>
              <w:bottom w:val="single" w:sz="4" w:space="0" w:color="auto"/>
              <w:right w:val="single" w:sz="4" w:space="0" w:color="auto"/>
            </w:tcBorders>
            <w:shd w:val="clear" w:color="000000" w:fill="FFFFFF"/>
            <w:noWrap/>
            <w:vAlign w:val="bottom"/>
            <w:hideMark/>
          </w:tcPr>
          <w:p w14:paraId="03A3A0E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895" w:type="dxa"/>
            <w:tcBorders>
              <w:top w:val="nil"/>
              <w:left w:val="nil"/>
              <w:bottom w:val="single" w:sz="4" w:space="0" w:color="auto"/>
              <w:right w:val="single" w:sz="4" w:space="0" w:color="auto"/>
            </w:tcBorders>
            <w:shd w:val="clear" w:color="000000" w:fill="FFFFFF"/>
            <w:noWrap/>
            <w:vAlign w:val="bottom"/>
            <w:hideMark/>
          </w:tcPr>
          <w:p w14:paraId="37615627"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895" w:type="dxa"/>
            <w:tcBorders>
              <w:top w:val="nil"/>
              <w:left w:val="nil"/>
              <w:bottom w:val="single" w:sz="4" w:space="0" w:color="auto"/>
              <w:right w:val="single" w:sz="4" w:space="0" w:color="auto"/>
            </w:tcBorders>
            <w:shd w:val="clear" w:color="000000" w:fill="FFFFFF"/>
            <w:noWrap/>
            <w:vAlign w:val="bottom"/>
            <w:hideMark/>
          </w:tcPr>
          <w:p w14:paraId="2C32D688"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77" w:type="dxa"/>
            <w:tcBorders>
              <w:top w:val="nil"/>
              <w:left w:val="nil"/>
              <w:bottom w:val="single" w:sz="4" w:space="0" w:color="auto"/>
              <w:right w:val="single" w:sz="4" w:space="0" w:color="auto"/>
            </w:tcBorders>
            <w:shd w:val="clear" w:color="000000" w:fill="FFFFFF"/>
            <w:noWrap/>
            <w:vAlign w:val="bottom"/>
            <w:hideMark/>
          </w:tcPr>
          <w:p w14:paraId="355CFA5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62" w:type="dxa"/>
            <w:tcBorders>
              <w:top w:val="nil"/>
              <w:left w:val="nil"/>
              <w:bottom w:val="single" w:sz="4" w:space="0" w:color="auto"/>
              <w:right w:val="single" w:sz="4" w:space="0" w:color="auto"/>
            </w:tcBorders>
            <w:shd w:val="clear" w:color="000000" w:fill="FFFFFF"/>
            <w:noWrap/>
            <w:vAlign w:val="bottom"/>
            <w:hideMark/>
          </w:tcPr>
          <w:p w14:paraId="2C50C2AB"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1062" w:type="dxa"/>
            <w:tcBorders>
              <w:top w:val="nil"/>
              <w:left w:val="nil"/>
              <w:bottom w:val="single" w:sz="4" w:space="0" w:color="auto"/>
              <w:right w:val="single" w:sz="4" w:space="0" w:color="auto"/>
            </w:tcBorders>
            <w:shd w:val="clear" w:color="000000" w:fill="FFFFFF"/>
            <w:noWrap/>
            <w:vAlign w:val="bottom"/>
            <w:hideMark/>
          </w:tcPr>
          <w:p w14:paraId="36576B92"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65"/>
    <w:p w14:paraId="0FAFE8FF" w14:textId="6845F009" w:rsidR="00A27E11" w:rsidRDefault="005D2A6A" w:rsidP="00B07577">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467200" behindDoc="0" locked="0" layoutInCell="1" allowOverlap="1" wp14:anchorId="5E167889" wp14:editId="16DA0568">
                <wp:simplePos x="0" y="0"/>
                <wp:positionH relativeFrom="margin">
                  <wp:posOffset>3133725</wp:posOffset>
                </wp:positionH>
                <wp:positionV relativeFrom="paragraph">
                  <wp:posOffset>39370</wp:posOffset>
                </wp:positionV>
                <wp:extent cx="3421380" cy="457200"/>
                <wp:effectExtent l="0" t="0" r="0" b="0"/>
                <wp:wrapNone/>
                <wp:docPr id="1262" name="TextBox 4"/>
                <wp:cNvGraphicFramePr/>
                <a:graphic xmlns:a="http://schemas.openxmlformats.org/drawingml/2006/main">
                  <a:graphicData uri="http://schemas.microsoft.com/office/word/2010/wordprocessingShape">
                    <wps:wsp>
                      <wps:cNvSpPr txBox="1"/>
                      <wps:spPr>
                        <a:xfrm>
                          <a:off x="0" y="0"/>
                          <a:ext cx="3421380" cy="457200"/>
                        </a:xfrm>
                        <a:prstGeom prst="rect">
                          <a:avLst/>
                        </a:prstGeom>
                        <a:noFill/>
                      </wps:spPr>
                      <wps:txbx>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69C5589D"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9742897" w14:textId="0C6069BE" w:rsidR="005D2A6A" w:rsidRPr="00CE35EB" w:rsidRDefault="005D2A6A" w:rsidP="009B6BD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67889" id="_x0000_s1049" type="#_x0000_t202" style="position:absolute;left:0;text-align:left;margin-left:246.75pt;margin-top:3.1pt;width:269.4pt;height:36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" filled="f" stroked="f">
                <v:textbox>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69C5589D"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9742897" w14:textId="0C6069BE" w:rsidR="005D2A6A" w:rsidRPr="00CE35EB" w:rsidRDefault="005D2A6A" w:rsidP="009B6BD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2E111940" w14:textId="77777777" w:rsidR="00C52F8D" w:rsidRDefault="00C52F8D" w:rsidP="0061645E">
      <w:pPr>
        <w:rPr>
          <w:rFonts w:ascii="Arial" w:hAnsi="Arial" w:cs="Arial"/>
          <w:b/>
          <w:bCs/>
          <w:sz w:val="24"/>
          <w:szCs w:val="24"/>
        </w:rPr>
      </w:pPr>
    </w:p>
    <w:p w14:paraId="4F6D241D" w14:textId="29C96414" w:rsidR="009E126D" w:rsidRPr="0061645E" w:rsidRDefault="005D2A6A" w:rsidP="0061645E">
      <w:pPr>
        <w:rPr>
          <w:rFonts w:ascii="Arial" w:hAnsi="Arial" w:cs="Arial"/>
          <w:b/>
          <w:bCs/>
          <w:sz w:val="24"/>
          <w:szCs w:val="24"/>
        </w:rPr>
      </w:pPr>
      <w:r w:rsidRPr="0061645E">
        <w:rPr>
          <w:rFonts w:ascii="Arial" w:hAnsi="Arial" w:cs="Arial"/>
          <w:b/>
          <w:bCs/>
          <w:sz w:val="24"/>
          <w:szCs w:val="24"/>
        </w:rPr>
        <w:t>3</w:t>
      </w:r>
      <w:r w:rsidR="009E126D" w:rsidRPr="0061645E">
        <w:rPr>
          <w:rFonts w:ascii="Arial" w:hAnsi="Arial" w:cs="Arial"/>
          <w:b/>
          <w:bCs/>
          <w:sz w:val="24"/>
          <w:szCs w:val="24"/>
        </w:rPr>
        <w:t>.1.6. Demand By Type</w:t>
      </w:r>
    </w:p>
    <w:p w14:paraId="06382201" w14:textId="2D3D7137"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Type, By Volume</w:t>
      </w:r>
      <w:r w:rsidR="00274F09">
        <w:rPr>
          <w:rFonts w:ascii="Arial" w:eastAsia="Times New Roman" w:hAnsi="Arial" w:cs="Arial"/>
          <w:b/>
          <w:bCs/>
          <w:color w:val="000000" w:themeColor="text1"/>
          <w:sz w:val="20"/>
          <w:szCs w:val="20"/>
          <w:lang w:val="en-US"/>
        </w:rPr>
        <w:t xml:space="preserve"> </w:t>
      </w:r>
      <w:r w:rsidR="00274F09">
        <w:rPr>
          <w:rFonts w:ascii="Arial" w:eastAsia="Times New Roman" w:hAnsi="Arial" w:cs="Arial"/>
          <w:b/>
          <w:bCs/>
          <w:color w:val="000000" w:themeColor="text1"/>
          <w:sz w:val="24"/>
          <w:szCs w:val="24"/>
          <w:lang w:val="en-US"/>
        </w:rPr>
        <w:t>(</w:t>
      </w:r>
      <w:r w:rsidR="00274F09" w:rsidRPr="00274F09">
        <w:rPr>
          <w:rFonts w:ascii="Arial" w:hAnsi="Arial" w:cs="Arial"/>
          <w:b/>
          <w:bCs/>
          <w:sz w:val="24"/>
          <w:szCs w:val="24"/>
        </w:rPr>
        <w:t>000’ Tonnes</w:t>
      </w:r>
      <w:r w:rsidR="00274F09">
        <w:rPr>
          <w:rFonts w:ascii="Arial" w:hAnsi="Arial" w:cs="Arial"/>
          <w:b/>
          <w:bCs/>
          <w:sz w:val="24"/>
          <w:szCs w:val="24"/>
        </w:rPr>
        <w:t>)</w:t>
      </w:r>
      <w:r w:rsidR="00650D00">
        <w:rPr>
          <w:rFonts w:ascii="Arial" w:hAnsi="Arial" w:cs="Arial"/>
          <w:b/>
          <w:bCs/>
          <w:sz w:val="24"/>
          <w:szCs w:val="24"/>
        </w:rPr>
        <w:t xml:space="preserve"> (%)</w:t>
      </w:r>
      <w:r w:rsidRPr="0061645E">
        <w:rPr>
          <w:rFonts w:ascii="Arial" w:hAnsi="Arial" w:cs="Arial"/>
          <w:b/>
          <w:bCs/>
          <w:sz w:val="24"/>
          <w:szCs w:val="24"/>
        </w:rPr>
        <w:t>, 2015–2030F</w:t>
      </w:r>
    </w:p>
    <w:p w14:paraId="20D263B8" w14:textId="6CC78352" w:rsidR="0068477D" w:rsidRDefault="00410F69"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0CB31C0D">
                <wp:simplePos x="0" y="0"/>
                <wp:positionH relativeFrom="margin">
                  <wp:align>right</wp:align>
                </wp:positionH>
                <wp:positionV relativeFrom="paragraph">
                  <wp:posOffset>2427605</wp:posOffset>
                </wp:positionV>
                <wp:extent cx="3800475" cy="405442"/>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405442"/>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A14DC02"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015CEFC" w14:textId="450E2100" w:rsidR="00EF09E0" w:rsidRPr="00CE35EB" w:rsidRDefault="00EF09E0" w:rsidP="009B6BDA">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ED5058" id="TextBox 22" o:spid="_x0000_s1050" type="#_x0000_t202" style="position:absolute;left:0;text-align:left;margin-left:248.05pt;margin-top:191.15pt;width:299.25pt;height:31.9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" filled="f" stroked="f">
                <v:textbo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A14DC02"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015CEFC" w14:textId="450E2100" w:rsidR="00EF09E0" w:rsidRPr="00CE35EB" w:rsidRDefault="00EF09E0" w:rsidP="009B6BDA">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4A7989" w:rsidRPr="002B5730">
        <w:rPr>
          <w:noProof/>
          <w:color w:val="000000" w:themeColor="text1"/>
        </w:rPr>
        <w:drawing>
          <wp:inline distT="0" distB="0" distL="0" distR="0" wp14:anchorId="0DA522A0" wp14:editId="0580D95A">
            <wp:extent cx="6419850" cy="2524125"/>
            <wp:effectExtent l="0" t="0" r="0" b="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0EADB59" w14:textId="61C711F9" w:rsidR="00B373C3" w:rsidRPr="00957CCA" w:rsidRDefault="00C62BA4" w:rsidP="0068477D">
      <w:pPr>
        <w:pStyle w:val="BodyText"/>
        <w:spacing w:before="162" w:line="480" w:lineRule="auto"/>
        <w:ind w:right="-90"/>
        <w:jc w:val="both"/>
        <w:rPr>
          <w:b/>
          <w:bCs/>
          <w:noProof/>
          <w:color w:val="000000" w:themeColor="text1"/>
        </w:rPr>
      </w:pPr>
      <w:r>
        <w:rPr>
          <w:b/>
          <w:bCs/>
          <w:noProof/>
          <w:color w:val="000000" w:themeColor="text1"/>
        </w:rPr>
        <w:t xml:space="preserve">Regional </w:t>
      </w:r>
      <w:r w:rsidR="00957CCA" w:rsidRPr="00957CCA">
        <w:rPr>
          <w:b/>
          <w:bCs/>
          <w:noProof/>
          <w:color w:val="000000" w:themeColor="text1"/>
        </w:rPr>
        <w:t>Segmentation of Bisphenol A, F</w:t>
      </w:r>
      <w:r>
        <w:rPr>
          <w:b/>
          <w:bCs/>
          <w:noProof/>
          <w:color w:val="000000" w:themeColor="text1"/>
        </w:rPr>
        <w:t xml:space="preserve"> &amp; </w:t>
      </w:r>
      <w:r w:rsidR="00957CCA" w:rsidRPr="00957CCA">
        <w:rPr>
          <w:b/>
          <w:bCs/>
          <w:noProof/>
          <w:color w:val="000000" w:themeColor="text1"/>
        </w:rPr>
        <w:t>S</w:t>
      </w:r>
      <w:r>
        <w:rPr>
          <w:b/>
          <w:bCs/>
          <w:noProof/>
          <w:color w:val="000000" w:themeColor="text1"/>
        </w:rPr>
        <w:t xml:space="preserve"> Consumption for Vinyl Ester Resin Production</w:t>
      </w:r>
      <w:r w:rsidR="002D3DFE">
        <w:rPr>
          <w:b/>
          <w:bCs/>
          <w:noProof/>
          <w:color w:val="000000" w:themeColor="text1"/>
        </w:rPr>
        <w:t xml:space="preserve"> (</w:t>
      </w:r>
      <w:r w:rsidR="00B373C3">
        <w:rPr>
          <w:b/>
          <w:bCs/>
          <w:noProof/>
          <w:color w:val="000000" w:themeColor="text1"/>
        </w:rPr>
        <w:t>2021)</w:t>
      </w:r>
    </w:p>
    <w:tbl>
      <w:tblPr>
        <w:tblW w:w="99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7"/>
        <w:gridCol w:w="2095"/>
        <w:gridCol w:w="2025"/>
        <w:gridCol w:w="2025"/>
      </w:tblGrid>
      <w:tr w:rsidR="005F32CA" w:rsidRPr="005F32CA" w14:paraId="0CFDE076" w14:textId="77777777" w:rsidTr="005F32CA">
        <w:trPr>
          <w:trHeight w:val="337"/>
        </w:trPr>
        <w:tc>
          <w:tcPr>
            <w:tcW w:w="3777" w:type="dxa"/>
            <w:shd w:val="clear" w:color="auto" w:fill="FFC000"/>
            <w:noWrap/>
            <w:vAlign w:val="bottom"/>
            <w:hideMark/>
          </w:tcPr>
          <w:p w14:paraId="0C308908"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Region/ Country</w:t>
            </w:r>
          </w:p>
        </w:tc>
        <w:tc>
          <w:tcPr>
            <w:tcW w:w="2095" w:type="dxa"/>
            <w:shd w:val="clear" w:color="auto" w:fill="FFC000"/>
            <w:noWrap/>
            <w:vAlign w:val="bottom"/>
            <w:hideMark/>
          </w:tcPr>
          <w:p w14:paraId="3D05A9E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A</w:t>
            </w:r>
          </w:p>
        </w:tc>
        <w:tc>
          <w:tcPr>
            <w:tcW w:w="2025" w:type="dxa"/>
            <w:shd w:val="clear" w:color="auto" w:fill="FFC000"/>
            <w:noWrap/>
            <w:vAlign w:val="bottom"/>
            <w:hideMark/>
          </w:tcPr>
          <w:p w14:paraId="1D5322DD"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F</w:t>
            </w:r>
          </w:p>
        </w:tc>
        <w:tc>
          <w:tcPr>
            <w:tcW w:w="2025" w:type="dxa"/>
            <w:shd w:val="clear" w:color="auto" w:fill="FFC000"/>
            <w:noWrap/>
            <w:vAlign w:val="bottom"/>
            <w:hideMark/>
          </w:tcPr>
          <w:p w14:paraId="196D310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S</w:t>
            </w:r>
          </w:p>
        </w:tc>
      </w:tr>
      <w:tr w:rsidR="005F32CA" w:rsidRPr="005F32CA" w14:paraId="2678C166" w14:textId="77777777" w:rsidTr="005F32CA">
        <w:trPr>
          <w:trHeight w:val="337"/>
        </w:trPr>
        <w:tc>
          <w:tcPr>
            <w:tcW w:w="3777" w:type="dxa"/>
            <w:shd w:val="clear" w:color="auto" w:fill="auto"/>
            <w:noWrap/>
            <w:vAlign w:val="bottom"/>
            <w:hideMark/>
          </w:tcPr>
          <w:p w14:paraId="0298D45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India</w:t>
            </w:r>
          </w:p>
        </w:tc>
        <w:tc>
          <w:tcPr>
            <w:tcW w:w="2095" w:type="dxa"/>
            <w:shd w:val="clear" w:color="auto" w:fill="auto"/>
            <w:noWrap/>
            <w:vAlign w:val="bottom"/>
            <w:hideMark/>
          </w:tcPr>
          <w:p w14:paraId="3C165C9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92%</w:t>
            </w:r>
          </w:p>
        </w:tc>
        <w:tc>
          <w:tcPr>
            <w:tcW w:w="2025" w:type="dxa"/>
            <w:shd w:val="clear" w:color="auto" w:fill="auto"/>
            <w:noWrap/>
            <w:vAlign w:val="bottom"/>
            <w:hideMark/>
          </w:tcPr>
          <w:p w14:paraId="40EB61BB"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c>
          <w:tcPr>
            <w:tcW w:w="2025" w:type="dxa"/>
            <w:shd w:val="clear" w:color="auto" w:fill="auto"/>
            <w:noWrap/>
            <w:vAlign w:val="bottom"/>
            <w:hideMark/>
          </w:tcPr>
          <w:p w14:paraId="21110E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3%</w:t>
            </w:r>
          </w:p>
        </w:tc>
      </w:tr>
      <w:tr w:rsidR="005F32CA" w:rsidRPr="005F32CA" w14:paraId="1391271E" w14:textId="77777777" w:rsidTr="005F32CA">
        <w:trPr>
          <w:trHeight w:val="337"/>
        </w:trPr>
        <w:tc>
          <w:tcPr>
            <w:tcW w:w="3777" w:type="dxa"/>
            <w:shd w:val="clear" w:color="auto" w:fill="auto"/>
            <w:noWrap/>
            <w:vAlign w:val="bottom"/>
            <w:hideMark/>
          </w:tcPr>
          <w:p w14:paraId="01A03675"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APAC</w:t>
            </w:r>
          </w:p>
        </w:tc>
        <w:tc>
          <w:tcPr>
            <w:tcW w:w="2095" w:type="dxa"/>
            <w:shd w:val="clear" w:color="auto" w:fill="auto"/>
            <w:noWrap/>
            <w:vAlign w:val="bottom"/>
            <w:hideMark/>
          </w:tcPr>
          <w:p w14:paraId="7A55D628"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88%</w:t>
            </w:r>
          </w:p>
        </w:tc>
        <w:tc>
          <w:tcPr>
            <w:tcW w:w="2025" w:type="dxa"/>
            <w:shd w:val="clear" w:color="auto" w:fill="auto"/>
            <w:noWrap/>
            <w:vAlign w:val="bottom"/>
            <w:hideMark/>
          </w:tcPr>
          <w:p w14:paraId="4A05AA7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w:t>
            </w:r>
          </w:p>
        </w:tc>
        <w:tc>
          <w:tcPr>
            <w:tcW w:w="2025" w:type="dxa"/>
            <w:shd w:val="clear" w:color="auto" w:fill="auto"/>
            <w:noWrap/>
            <w:vAlign w:val="bottom"/>
            <w:hideMark/>
          </w:tcPr>
          <w:p w14:paraId="5668F523"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26463389" w14:textId="77777777" w:rsidTr="005F32CA">
        <w:trPr>
          <w:trHeight w:val="337"/>
        </w:trPr>
        <w:tc>
          <w:tcPr>
            <w:tcW w:w="3777" w:type="dxa"/>
            <w:shd w:val="clear" w:color="auto" w:fill="auto"/>
            <w:noWrap/>
            <w:vAlign w:val="bottom"/>
            <w:hideMark/>
          </w:tcPr>
          <w:p w14:paraId="429676DA"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Europe</w:t>
            </w:r>
          </w:p>
        </w:tc>
        <w:tc>
          <w:tcPr>
            <w:tcW w:w="2095" w:type="dxa"/>
            <w:shd w:val="clear" w:color="auto" w:fill="auto"/>
            <w:noWrap/>
            <w:vAlign w:val="bottom"/>
            <w:hideMark/>
          </w:tcPr>
          <w:p w14:paraId="215A519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81%</w:t>
            </w:r>
          </w:p>
        </w:tc>
        <w:tc>
          <w:tcPr>
            <w:tcW w:w="2025" w:type="dxa"/>
            <w:shd w:val="clear" w:color="auto" w:fill="auto"/>
            <w:noWrap/>
            <w:vAlign w:val="bottom"/>
            <w:hideMark/>
          </w:tcPr>
          <w:p w14:paraId="20F860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15%</w:t>
            </w:r>
          </w:p>
        </w:tc>
        <w:tc>
          <w:tcPr>
            <w:tcW w:w="2025" w:type="dxa"/>
            <w:shd w:val="clear" w:color="auto" w:fill="auto"/>
            <w:noWrap/>
            <w:vAlign w:val="bottom"/>
            <w:hideMark/>
          </w:tcPr>
          <w:p w14:paraId="738A936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67342957" w14:textId="77777777" w:rsidTr="005F32CA">
        <w:trPr>
          <w:trHeight w:val="337"/>
        </w:trPr>
        <w:tc>
          <w:tcPr>
            <w:tcW w:w="3777" w:type="dxa"/>
            <w:shd w:val="clear" w:color="auto" w:fill="auto"/>
            <w:noWrap/>
            <w:vAlign w:val="bottom"/>
            <w:hideMark/>
          </w:tcPr>
          <w:p w14:paraId="6E33C32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North America</w:t>
            </w:r>
          </w:p>
        </w:tc>
        <w:tc>
          <w:tcPr>
            <w:tcW w:w="2095" w:type="dxa"/>
            <w:shd w:val="clear" w:color="auto" w:fill="auto"/>
            <w:noWrap/>
            <w:vAlign w:val="bottom"/>
            <w:hideMark/>
          </w:tcPr>
          <w:p w14:paraId="52D23B01"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83%</w:t>
            </w:r>
          </w:p>
        </w:tc>
        <w:tc>
          <w:tcPr>
            <w:tcW w:w="2025" w:type="dxa"/>
            <w:shd w:val="clear" w:color="auto" w:fill="auto"/>
            <w:noWrap/>
            <w:vAlign w:val="bottom"/>
            <w:hideMark/>
          </w:tcPr>
          <w:p w14:paraId="662E8A2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12%</w:t>
            </w:r>
          </w:p>
        </w:tc>
        <w:tc>
          <w:tcPr>
            <w:tcW w:w="2025" w:type="dxa"/>
            <w:shd w:val="clear" w:color="auto" w:fill="auto"/>
            <w:noWrap/>
            <w:vAlign w:val="bottom"/>
            <w:hideMark/>
          </w:tcPr>
          <w:p w14:paraId="2277C102"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r>
      <w:tr w:rsidR="005F32CA" w:rsidRPr="005F32CA" w14:paraId="0C2144BC" w14:textId="77777777" w:rsidTr="005F32CA">
        <w:trPr>
          <w:trHeight w:val="337"/>
        </w:trPr>
        <w:tc>
          <w:tcPr>
            <w:tcW w:w="3777" w:type="dxa"/>
            <w:shd w:val="clear" w:color="auto" w:fill="auto"/>
            <w:noWrap/>
            <w:vAlign w:val="bottom"/>
            <w:hideMark/>
          </w:tcPr>
          <w:p w14:paraId="5722D09C"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South America</w:t>
            </w:r>
          </w:p>
        </w:tc>
        <w:tc>
          <w:tcPr>
            <w:tcW w:w="2095" w:type="dxa"/>
            <w:shd w:val="clear" w:color="auto" w:fill="auto"/>
            <w:noWrap/>
            <w:vAlign w:val="bottom"/>
            <w:hideMark/>
          </w:tcPr>
          <w:p w14:paraId="6DA9E0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94%</w:t>
            </w:r>
          </w:p>
        </w:tc>
        <w:tc>
          <w:tcPr>
            <w:tcW w:w="2025" w:type="dxa"/>
            <w:shd w:val="clear" w:color="auto" w:fill="auto"/>
            <w:noWrap/>
            <w:vAlign w:val="bottom"/>
            <w:hideMark/>
          </w:tcPr>
          <w:p w14:paraId="29292E77"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c>
          <w:tcPr>
            <w:tcW w:w="2025" w:type="dxa"/>
            <w:shd w:val="clear" w:color="auto" w:fill="auto"/>
            <w:noWrap/>
            <w:vAlign w:val="bottom"/>
            <w:hideMark/>
          </w:tcPr>
          <w:p w14:paraId="2BE85C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2%</w:t>
            </w:r>
          </w:p>
        </w:tc>
      </w:tr>
      <w:tr w:rsidR="005F32CA" w:rsidRPr="005F32CA" w14:paraId="70437477" w14:textId="77777777" w:rsidTr="005F32CA">
        <w:trPr>
          <w:trHeight w:val="337"/>
        </w:trPr>
        <w:tc>
          <w:tcPr>
            <w:tcW w:w="3777" w:type="dxa"/>
            <w:shd w:val="clear" w:color="auto" w:fill="auto"/>
            <w:noWrap/>
            <w:vAlign w:val="bottom"/>
            <w:hideMark/>
          </w:tcPr>
          <w:p w14:paraId="73568F20"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Middle East and Africa</w:t>
            </w:r>
          </w:p>
        </w:tc>
        <w:tc>
          <w:tcPr>
            <w:tcW w:w="2095" w:type="dxa"/>
            <w:shd w:val="clear" w:color="auto" w:fill="auto"/>
            <w:noWrap/>
            <w:vAlign w:val="bottom"/>
            <w:hideMark/>
          </w:tcPr>
          <w:p w14:paraId="5ABDAC9E"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86%</w:t>
            </w:r>
          </w:p>
        </w:tc>
        <w:tc>
          <w:tcPr>
            <w:tcW w:w="2025" w:type="dxa"/>
            <w:shd w:val="clear" w:color="auto" w:fill="auto"/>
            <w:noWrap/>
            <w:vAlign w:val="bottom"/>
            <w:hideMark/>
          </w:tcPr>
          <w:p w14:paraId="39941C1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10%</w:t>
            </w:r>
          </w:p>
        </w:tc>
        <w:tc>
          <w:tcPr>
            <w:tcW w:w="2025" w:type="dxa"/>
            <w:shd w:val="clear" w:color="auto" w:fill="auto"/>
            <w:noWrap/>
            <w:vAlign w:val="bottom"/>
            <w:hideMark/>
          </w:tcPr>
          <w:p w14:paraId="020761E6"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bl>
    <w:p w14:paraId="08F03C64" w14:textId="77777777" w:rsidR="009971A7" w:rsidRPr="008A69E5" w:rsidRDefault="009971A7">
      <w:pPr>
        <w:pStyle w:val="Footer"/>
        <w:spacing w:before="162"/>
        <w:ind w:right="-90"/>
        <w:jc w:val="both"/>
        <w:rPr>
          <w:bCs/>
          <w:sz w:val="20"/>
          <w:szCs w:val="20"/>
          <w:rPrChange w:id="68" w:author="Hardik Malhotra" w:date="2021-12-02T12:54:00Z">
            <w:rPr>
              <w:bCs/>
            </w:rPr>
          </w:rPrChange>
        </w:rPr>
        <w:pPrChange w:id="69" w:author="Hardik Malhotra" w:date="2021-12-02T14:09:00Z">
          <w:pPr>
            <w:pStyle w:val="Footer"/>
            <w:spacing w:before="162" w:line="480" w:lineRule="auto"/>
            <w:ind w:right="-90"/>
            <w:jc w:val="both"/>
          </w:pPr>
        </w:pPrChange>
      </w:pPr>
      <w:ins w:id="70" w:author="Hardik Malhotra" w:date="2021-12-02T12:48:00Z">
        <w:r w:rsidRPr="008A69E5">
          <w:rPr>
            <w:rFonts w:ascii="Arial" w:hAnsi="Arial" w:cs="Arial"/>
            <w:i/>
            <w:iCs/>
            <w:sz w:val="18"/>
            <w:szCs w:val="18"/>
            <w:rPrChange w:id="71" w:author="Hardik Malhotra" w:date="2021-12-02T12:54:00Z">
              <w:rPr>
                <w:rFonts w:ascii="Arial" w:hAnsi="Arial" w:cs="Arial"/>
                <w:i/>
                <w:iCs/>
                <w:sz w:val="20"/>
                <w:szCs w:val="20"/>
              </w:rPr>
            </w:rPrChange>
          </w:rPr>
          <w:lastRenderedPageBreak/>
          <w:t>*The data has been derived from bottom-up approach i.e., summing up of regional numbers for which each region has been provided with forecasting model. (Derived from exhaustive primary and secondary research).</w:t>
        </w:r>
      </w:ins>
    </w:p>
    <w:p w14:paraId="4516CADF" w14:textId="77777777" w:rsidR="00E561A5" w:rsidRDefault="00E561A5" w:rsidP="0068477D">
      <w:pPr>
        <w:pStyle w:val="BodyText"/>
        <w:spacing w:before="162" w:line="480" w:lineRule="auto"/>
        <w:ind w:right="-90"/>
        <w:jc w:val="both"/>
        <w:rPr>
          <w:noProof/>
          <w:color w:val="000000" w:themeColor="text1"/>
        </w:rPr>
      </w:pPr>
    </w:p>
    <w:tbl>
      <w:tblPr>
        <w:tblW w:w="10525" w:type="dxa"/>
        <w:tblInd w:w="-185" w:type="dxa"/>
        <w:tblLook w:val="04A0" w:firstRow="1" w:lastRow="0" w:firstColumn="1" w:lastColumn="0" w:noHBand="0" w:noVBand="1"/>
      </w:tblPr>
      <w:tblGrid>
        <w:gridCol w:w="2016"/>
        <w:gridCol w:w="882"/>
        <w:gridCol w:w="882"/>
        <w:gridCol w:w="882"/>
        <w:gridCol w:w="883"/>
        <w:gridCol w:w="1008"/>
        <w:gridCol w:w="1003"/>
        <w:gridCol w:w="1003"/>
        <w:gridCol w:w="1003"/>
        <w:gridCol w:w="963"/>
      </w:tblGrid>
      <w:tr w:rsidR="00C52F8D" w:rsidRPr="005D2A6A" w14:paraId="00C8172D" w14:textId="77777777" w:rsidTr="00C52F8D">
        <w:trPr>
          <w:trHeight w:val="538"/>
        </w:trPr>
        <w:tc>
          <w:tcPr>
            <w:tcW w:w="201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9D24A3" w14:textId="1671A85A" w:rsidR="005D2A6A" w:rsidRPr="005D2A6A" w:rsidRDefault="005D2A6A" w:rsidP="00BF252C">
            <w:pPr>
              <w:spacing w:after="0" w:line="240" w:lineRule="auto"/>
              <w:jc w:val="center"/>
              <w:rPr>
                <w:rFonts w:ascii="Arial" w:eastAsia="Times New Roman" w:hAnsi="Arial" w:cs="Arial"/>
                <w:b/>
                <w:bCs/>
                <w:color w:val="FFFFFF" w:themeColor="background1"/>
                <w:sz w:val="20"/>
                <w:szCs w:val="20"/>
                <w:lang w:val="en-US"/>
              </w:rPr>
            </w:pPr>
            <w:bookmarkStart w:id="72" w:name="_Hlk84171220"/>
            <w:r w:rsidRPr="005D2A6A">
              <w:rPr>
                <w:rFonts w:ascii="Arial" w:eastAsia="Times New Roman" w:hAnsi="Arial" w:cs="Arial"/>
                <w:b/>
                <w:bCs/>
                <w:color w:val="FFFFFF" w:themeColor="background1"/>
                <w:sz w:val="20"/>
                <w:szCs w:val="20"/>
                <w:lang w:val="en-US"/>
              </w:rPr>
              <w:t>Demand by Type</w:t>
            </w:r>
            <w:r w:rsidR="00274F09">
              <w:rPr>
                <w:rFonts w:ascii="Arial" w:eastAsia="Times New Roman" w:hAnsi="Arial" w:cs="Arial"/>
                <w:b/>
                <w:bCs/>
                <w:color w:val="FFFFFF" w:themeColor="background1"/>
                <w:sz w:val="20"/>
                <w:szCs w:val="20"/>
                <w:lang w:val="en-US"/>
              </w:rPr>
              <w:t xml:space="preserve"> </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119379B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61B0A4D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50B18E26"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83" w:type="dxa"/>
            <w:tcBorders>
              <w:top w:val="single" w:sz="4" w:space="0" w:color="auto"/>
              <w:left w:val="nil"/>
              <w:bottom w:val="single" w:sz="4" w:space="0" w:color="auto"/>
              <w:right w:val="single" w:sz="4" w:space="0" w:color="auto"/>
            </w:tcBorders>
            <w:shd w:val="clear" w:color="auto" w:fill="C00000"/>
            <w:noWrap/>
            <w:vAlign w:val="bottom"/>
            <w:hideMark/>
          </w:tcPr>
          <w:p w14:paraId="46A715CE"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008" w:type="dxa"/>
            <w:tcBorders>
              <w:top w:val="single" w:sz="4" w:space="0" w:color="auto"/>
              <w:left w:val="nil"/>
              <w:bottom w:val="single" w:sz="4" w:space="0" w:color="auto"/>
              <w:right w:val="single" w:sz="4" w:space="0" w:color="auto"/>
            </w:tcBorders>
            <w:shd w:val="clear" w:color="auto" w:fill="C00000"/>
            <w:noWrap/>
            <w:vAlign w:val="bottom"/>
            <w:hideMark/>
          </w:tcPr>
          <w:p w14:paraId="12FC5D0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768A6DB2"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379F4BC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2B79813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6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20A78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C52F8D" w:rsidRPr="005D2A6A" w14:paraId="5E72121A"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172DDC1D" w14:textId="33F51699"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08641D" w:rsidRPr="005D2A6A">
              <w:rPr>
                <w:rFonts w:ascii="Arial" w:hAnsi="Arial" w:cs="Arial"/>
                <w:color w:val="000000"/>
                <w:sz w:val="20"/>
                <w:szCs w:val="20"/>
              </w:rPr>
              <w:t xml:space="preserve">A, </w:t>
            </w:r>
            <w:proofErr w:type="gramStart"/>
            <w:r w:rsidR="0008641D" w:rsidRPr="005D2A6A">
              <w:rPr>
                <w:rFonts w:ascii="Arial" w:hAnsi="Arial" w:cs="Arial"/>
                <w:color w:val="000000"/>
                <w:sz w:val="20"/>
                <w:szCs w:val="20"/>
              </w:rPr>
              <w:t>F</w:t>
            </w:r>
            <w:r w:rsidRPr="005D2A6A">
              <w:rPr>
                <w:rFonts w:ascii="Arial" w:hAnsi="Arial" w:cs="Arial"/>
                <w:color w:val="000000"/>
                <w:sz w:val="20"/>
                <w:szCs w:val="20"/>
              </w:rPr>
              <w:t>,S</w:t>
            </w:r>
            <w:proofErr w:type="gramEnd"/>
            <w:r w:rsidRPr="005D2A6A">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5561F1F1" w14:textId="104ADFE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351</w:t>
            </w:r>
          </w:p>
        </w:tc>
        <w:tc>
          <w:tcPr>
            <w:tcW w:w="882" w:type="dxa"/>
            <w:tcBorders>
              <w:top w:val="nil"/>
              <w:left w:val="nil"/>
              <w:bottom w:val="single" w:sz="4" w:space="0" w:color="auto"/>
              <w:right w:val="single" w:sz="4" w:space="0" w:color="auto"/>
            </w:tcBorders>
            <w:shd w:val="clear" w:color="000000" w:fill="FFFFFF"/>
            <w:noWrap/>
            <w:vAlign w:val="bottom"/>
            <w:hideMark/>
          </w:tcPr>
          <w:p w14:paraId="298B92BE" w14:textId="1DEB129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365</w:t>
            </w:r>
          </w:p>
        </w:tc>
        <w:tc>
          <w:tcPr>
            <w:tcW w:w="882" w:type="dxa"/>
            <w:tcBorders>
              <w:top w:val="nil"/>
              <w:left w:val="nil"/>
              <w:bottom w:val="single" w:sz="4" w:space="0" w:color="auto"/>
              <w:right w:val="single" w:sz="4" w:space="0" w:color="auto"/>
            </w:tcBorders>
            <w:shd w:val="clear" w:color="000000" w:fill="FFFFFF"/>
            <w:noWrap/>
            <w:vAlign w:val="bottom"/>
            <w:hideMark/>
          </w:tcPr>
          <w:p w14:paraId="6A893945" w14:textId="5871832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379</w:t>
            </w:r>
          </w:p>
        </w:tc>
        <w:tc>
          <w:tcPr>
            <w:tcW w:w="883" w:type="dxa"/>
            <w:tcBorders>
              <w:top w:val="nil"/>
              <w:left w:val="nil"/>
              <w:bottom w:val="single" w:sz="4" w:space="0" w:color="auto"/>
              <w:right w:val="single" w:sz="4" w:space="0" w:color="auto"/>
            </w:tcBorders>
            <w:shd w:val="clear" w:color="000000" w:fill="FFFFFF"/>
            <w:noWrap/>
            <w:vAlign w:val="bottom"/>
            <w:hideMark/>
          </w:tcPr>
          <w:p w14:paraId="2D66F963" w14:textId="4373E71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398</w:t>
            </w:r>
          </w:p>
        </w:tc>
        <w:tc>
          <w:tcPr>
            <w:tcW w:w="1008" w:type="dxa"/>
            <w:tcBorders>
              <w:top w:val="nil"/>
              <w:left w:val="nil"/>
              <w:bottom w:val="single" w:sz="4" w:space="0" w:color="auto"/>
              <w:right w:val="single" w:sz="4" w:space="0" w:color="auto"/>
            </w:tcBorders>
            <w:shd w:val="clear" w:color="000000" w:fill="FFFFFF"/>
            <w:noWrap/>
            <w:vAlign w:val="bottom"/>
            <w:hideMark/>
          </w:tcPr>
          <w:p w14:paraId="627A2554" w14:textId="4AAB5FD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412</w:t>
            </w:r>
          </w:p>
        </w:tc>
        <w:tc>
          <w:tcPr>
            <w:tcW w:w="1003" w:type="dxa"/>
            <w:tcBorders>
              <w:top w:val="nil"/>
              <w:left w:val="nil"/>
              <w:bottom w:val="single" w:sz="4" w:space="0" w:color="auto"/>
              <w:right w:val="single" w:sz="4" w:space="0" w:color="auto"/>
            </w:tcBorders>
            <w:shd w:val="clear" w:color="000000" w:fill="FFFFFF"/>
            <w:noWrap/>
            <w:vAlign w:val="bottom"/>
            <w:hideMark/>
          </w:tcPr>
          <w:p w14:paraId="02F6E39B" w14:textId="59E28B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383</w:t>
            </w:r>
          </w:p>
        </w:tc>
        <w:tc>
          <w:tcPr>
            <w:tcW w:w="1003" w:type="dxa"/>
            <w:tcBorders>
              <w:top w:val="nil"/>
              <w:left w:val="nil"/>
              <w:bottom w:val="single" w:sz="4" w:space="0" w:color="auto"/>
              <w:right w:val="single" w:sz="4" w:space="0" w:color="auto"/>
            </w:tcBorders>
            <w:shd w:val="clear" w:color="000000" w:fill="FFFFFF"/>
            <w:noWrap/>
            <w:vAlign w:val="bottom"/>
            <w:hideMark/>
          </w:tcPr>
          <w:p w14:paraId="54866DDA" w14:textId="047A48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409</w:t>
            </w:r>
          </w:p>
        </w:tc>
        <w:tc>
          <w:tcPr>
            <w:tcW w:w="1003" w:type="dxa"/>
            <w:tcBorders>
              <w:top w:val="nil"/>
              <w:left w:val="nil"/>
              <w:bottom w:val="single" w:sz="4" w:space="0" w:color="auto"/>
              <w:right w:val="single" w:sz="4" w:space="0" w:color="auto"/>
            </w:tcBorders>
            <w:shd w:val="clear" w:color="000000" w:fill="FFFFFF"/>
            <w:noWrap/>
            <w:vAlign w:val="bottom"/>
            <w:hideMark/>
          </w:tcPr>
          <w:p w14:paraId="6AB03DE0" w14:textId="23CAD1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534</w:t>
            </w:r>
          </w:p>
        </w:tc>
        <w:tc>
          <w:tcPr>
            <w:tcW w:w="963" w:type="dxa"/>
            <w:tcBorders>
              <w:top w:val="nil"/>
              <w:left w:val="nil"/>
              <w:bottom w:val="single" w:sz="4" w:space="0" w:color="auto"/>
              <w:right w:val="single" w:sz="4" w:space="0" w:color="auto"/>
            </w:tcBorders>
            <w:shd w:val="clear" w:color="000000" w:fill="FFFFFF"/>
            <w:noWrap/>
            <w:vAlign w:val="bottom"/>
            <w:hideMark/>
          </w:tcPr>
          <w:p w14:paraId="62A7E7BC" w14:textId="632A9459"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715</w:t>
            </w:r>
          </w:p>
        </w:tc>
      </w:tr>
      <w:tr w:rsidR="00C52F8D" w:rsidRPr="005D2A6A" w14:paraId="5DADF36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592D647B" w14:textId="3F0580FC" w:rsidR="005D2A6A" w:rsidRPr="005D2A6A" w:rsidRDefault="005D2A6A" w:rsidP="00B20C6E">
            <w:pPr>
              <w:spacing w:after="0" w:line="240" w:lineRule="auto"/>
              <w:rPr>
                <w:rFonts w:ascii="Arial" w:eastAsia="Times New Roman" w:hAnsi="Arial" w:cs="Arial"/>
                <w:color w:val="000000"/>
                <w:sz w:val="20"/>
                <w:szCs w:val="20"/>
                <w:lang w:val="en-US"/>
              </w:rPr>
            </w:pPr>
            <w:proofErr w:type="spellStart"/>
            <w:r w:rsidRPr="005D2A6A">
              <w:rPr>
                <w:rFonts w:ascii="Arial" w:hAnsi="Arial" w:cs="Arial"/>
                <w:color w:val="000000"/>
                <w:sz w:val="20"/>
                <w:szCs w:val="20"/>
              </w:rPr>
              <w:t>Novolac</w:t>
            </w:r>
            <w:proofErr w:type="spellEnd"/>
            <w:r w:rsidRPr="005D2A6A">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3D74B83F" w14:textId="0F77418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184</w:t>
            </w:r>
          </w:p>
        </w:tc>
        <w:tc>
          <w:tcPr>
            <w:tcW w:w="882" w:type="dxa"/>
            <w:tcBorders>
              <w:top w:val="nil"/>
              <w:left w:val="nil"/>
              <w:bottom w:val="single" w:sz="4" w:space="0" w:color="auto"/>
              <w:right w:val="single" w:sz="4" w:space="0" w:color="auto"/>
            </w:tcBorders>
            <w:shd w:val="clear" w:color="000000" w:fill="FFFFFF"/>
            <w:noWrap/>
            <w:vAlign w:val="bottom"/>
            <w:hideMark/>
          </w:tcPr>
          <w:p w14:paraId="41CD2280" w14:textId="64EAD385"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193</w:t>
            </w:r>
          </w:p>
        </w:tc>
        <w:tc>
          <w:tcPr>
            <w:tcW w:w="882" w:type="dxa"/>
            <w:tcBorders>
              <w:top w:val="nil"/>
              <w:left w:val="nil"/>
              <w:bottom w:val="single" w:sz="4" w:space="0" w:color="auto"/>
              <w:right w:val="single" w:sz="4" w:space="0" w:color="auto"/>
            </w:tcBorders>
            <w:shd w:val="clear" w:color="000000" w:fill="FFFFFF"/>
            <w:noWrap/>
            <w:vAlign w:val="bottom"/>
            <w:hideMark/>
          </w:tcPr>
          <w:p w14:paraId="75B16BA1" w14:textId="5ADDA2A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201</w:t>
            </w:r>
          </w:p>
        </w:tc>
        <w:tc>
          <w:tcPr>
            <w:tcW w:w="883" w:type="dxa"/>
            <w:tcBorders>
              <w:top w:val="nil"/>
              <w:left w:val="nil"/>
              <w:bottom w:val="single" w:sz="4" w:space="0" w:color="auto"/>
              <w:right w:val="single" w:sz="4" w:space="0" w:color="auto"/>
            </w:tcBorders>
            <w:shd w:val="clear" w:color="000000" w:fill="FFFFFF"/>
            <w:noWrap/>
            <w:vAlign w:val="bottom"/>
            <w:hideMark/>
          </w:tcPr>
          <w:p w14:paraId="327AE53E" w14:textId="1EF4E83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210</w:t>
            </w:r>
          </w:p>
        </w:tc>
        <w:tc>
          <w:tcPr>
            <w:tcW w:w="1008" w:type="dxa"/>
            <w:tcBorders>
              <w:top w:val="nil"/>
              <w:left w:val="nil"/>
              <w:bottom w:val="single" w:sz="4" w:space="0" w:color="auto"/>
              <w:right w:val="single" w:sz="4" w:space="0" w:color="auto"/>
            </w:tcBorders>
            <w:shd w:val="clear" w:color="000000" w:fill="FFFFFF"/>
            <w:noWrap/>
            <w:vAlign w:val="bottom"/>
            <w:hideMark/>
          </w:tcPr>
          <w:p w14:paraId="2FB948C7" w14:textId="27DA48A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218</w:t>
            </w:r>
          </w:p>
        </w:tc>
        <w:tc>
          <w:tcPr>
            <w:tcW w:w="1003" w:type="dxa"/>
            <w:tcBorders>
              <w:top w:val="nil"/>
              <w:left w:val="nil"/>
              <w:bottom w:val="single" w:sz="4" w:space="0" w:color="auto"/>
              <w:right w:val="single" w:sz="4" w:space="0" w:color="auto"/>
            </w:tcBorders>
            <w:shd w:val="clear" w:color="000000" w:fill="FFFFFF"/>
            <w:noWrap/>
            <w:vAlign w:val="bottom"/>
            <w:hideMark/>
          </w:tcPr>
          <w:p w14:paraId="7229B82E" w14:textId="4E5A576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203</w:t>
            </w:r>
          </w:p>
        </w:tc>
        <w:tc>
          <w:tcPr>
            <w:tcW w:w="1003" w:type="dxa"/>
            <w:tcBorders>
              <w:top w:val="nil"/>
              <w:left w:val="nil"/>
              <w:bottom w:val="single" w:sz="4" w:space="0" w:color="auto"/>
              <w:right w:val="single" w:sz="4" w:space="0" w:color="auto"/>
            </w:tcBorders>
            <w:shd w:val="clear" w:color="000000" w:fill="FFFFFF"/>
            <w:noWrap/>
            <w:vAlign w:val="bottom"/>
            <w:hideMark/>
          </w:tcPr>
          <w:p w14:paraId="458BBE43" w14:textId="25B88D1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215</w:t>
            </w:r>
          </w:p>
        </w:tc>
        <w:tc>
          <w:tcPr>
            <w:tcW w:w="1003" w:type="dxa"/>
            <w:tcBorders>
              <w:top w:val="nil"/>
              <w:left w:val="nil"/>
              <w:bottom w:val="single" w:sz="4" w:space="0" w:color="auto"/>
              <w:right w:val="single" w:sz="4" w:space="0" w:color="auto"/>
            </w:tcBorders>
            <w:shd w:val="clear" w:color="000000" w:fill="FFFFFF"/>
            <w:noWrap/>
            <w:vAlign w:val="bottom"/>
            <w:hideMark/>
          </w:tcPr>
          <w:p w14:paraId="1D472496" w14:textId="7930526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283</w:t>
            </w:r>
          </w:p>
        </w:tc>
        <w:tc>
          <w:tcPr>
            <w:tcW w:w="963" w:type="dxa"/>
            <w:tcBorders>
              <w:top w:val="nil"/>
              <w:left w:val="nil"/>
              <w:bottom w:val="single" w:sz="4" w:space="0" w:color="auto"/>
              <w:right w:val="single" w:sz="4" w:space="0" w:color="auto"/>
            </w:tcBorders>
            <w:shd w:val="clear" w:color="000000" w:fill="FFFFFF"/>
            <w:noWrap/>
            <w:vAlign w:val="bottom"/>
            <w:hideMark/>
          </w:tcPr>
          <w:p w14:paraId="20E3C94B" w14:textId="6CA164C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380</w:t>
            </w:r>
          </w:p>
        </w:tc>
      </w:tr>
      <w:tr w:rsidR="00C52F8D" w:rsidRPr="005D2A6A" w14:paraId="1C5B3A89"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55F6FE3" w14:textId="07C6F15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69543D84" w14:textId="6E9D1B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w:t>
            </w:r>
          </w:p>
        </w:tc>
        <w:tc>
          <w:tcPr>
            <w:tcW w:w="882" w:type="dxa"/>
            <w:tcBorders>
              <w:top w:val="nil"/>
              <w:left w:val="nil"/>
              <w:bottom w:val="single" w:sz="4" w:space="0" w:color="auto"/>
              <w:right w:val="single" w:sz="4" w:space="0" w:color="auto"/>
            </w:tcBorders>
            <w:shd w:val="clear" w:color="000000" w:fill="FFFFFF"/>
            <w:noWrap/>
            <w:vAlign w:val="bottom"/>
            <w:hideMark/>
          </w:tcPr>
          <w:p w14:paraId="5FC8DA13" w14:textId="56BD7AB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62</w:t>
            </w:r>
          </w:p>
        </w:tc>
        <w:tc>
          <w:tcPr>
            <w:tcW w:w="882" w:type="dxa"/>
            <w:tcBorders>
              <w:top w:val="nil"/>
              <w:left w:val="nil"/>
              <w:bottom w:val="single" w:sz="4" w:space="0" w:color="auto"/>
              <w:right w:val="single" w:sz="4" w:space="0" w:color="auto"/>
            </w:tcBorders>
            <w:shd w:val="clear" w:color="000000" w:fill="FFFFFF"/>
            <w:noWrap/>
            <w:vAlign w:val="bottom"/>
            <w:hideMark/>
          </w:tcPr>
          <w:p w14:paraId="37630509" w14:textId="0EB4E1F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w:t>
            </w:r>
          </w:p>
        </w:tc>
        <w:tc>
          <w:tcPr>
            <w:tcW w:w="883" w:type="dxa"/>
            <w:tcBorders>
              <w:top w:val="nil"/>
              <w:left w:val="nil"/>
              <w:bottom w:val="single" w:sz="4" w:space="0" w:color="auto"/>
              <w:right w:val="single" w:sz="4" w:space="0" w:color="auto"/>
            </w:tcBorders>
            <w:shd w:val="clear" w:color="000000" w:fill="FFFFFF"/>
            <w:noWrap/>
            <w:vAlign w:val="bottom"/>
            <w:hideMark/>
          </w:tcPr>
          <w:p w14:paraId="6CC506F4" w14:textId="2EBDE20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5DA8B2EE" w14:textId="2580F4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2BE52AB4" w14:textId="458C9E7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64</w:t>
            </w:r>
          </w:p>
        </w:tc>
        <w:tc>
          <w:tcPr>
            <w:tcW w:w="1003" w:type="dxa"/>
            <w:tcBorders>
              <w:top w:val="nil"/>
              <w:left w:val="nil"/>
              <w:bottom w:val="single" w:sz="4" w:space="0" w:color="auto"/>
              <w:right w:val="single" w:sz="4" w:space="0" w:color="auto"/>
            </w:tcBorders>
            <w:shd w:val="clear" w:color="000000" w:fill="FFFFFF"/>
            <w:noWrap/>
            <w:vAlign w:val="bottom"/>
            <w:hideMark/>
          </w:tcPr>
          <w:p w14:paraId="11A417DB" w14:textId="7EFEB63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40B1D2C8" w14:textId="15B923C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963" w:type="dxa"/>
            <w:tcBorders>
              <w:top w:val="nil"/>
              <w:left w:val="nil"/>
              <w:bottom w:val="single" w:sz="4" w:space="0" w:color="auto"/>
              <w:right w:val="single" w:sz="4" w:space="0" w:color="auto"/>
            </w:tcBorders>
            <w:shd w:val="clear" w:color="000000" w:fill="FFFFFF"/>
            <w:noWrap/>
            <w:vAlign w:val="bottom"/>
            <w:hideMark/>
          </w:tcPr>
          <w:p w14:paraId="1966EB3D" w14:textId="3176972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114</w:t>
            </w:r>
          </w:p>
        </w:tc>
      </w:tr>
      <w:tr w:rsidR="00C52F8D" w:rsidRPr="005D2A6A" w14:paraId="3036F19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2E15629" w14:textId="643EDF6A"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Other </w:t>
            </w:r>
          </w:p>
        </w:tc>
        <w:tc>
          <w:tcPr>
            <w:tcW w:w="882" w:type="dxa"/>
            <w:tcBorders>
              <w:top w:val="nil"/>
              <w:left w:val="nil"/>
              <w:bottom w:val="single" w:sz="4" w:space="0" w:color="auto"/>
              <w:right w:val="single" w:sz="4" w:space="0" w:color="auto"/>
            </w:tcBorders>
            <w:shd w:val="clear" w:color="000000" w:fill="FFFFFF"/>
            <w:noWrap/>
            <w:vAlign w:val="bottom"/>
            <w:hideMark/>
          </w:tcPr>
          <w:p w14:paraId="49B34C2B" w14:textId="20E9E9D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83</w:t>
            </w:r>
          </w:p>
        </w:tc>
        <w:tc>
          <w:tcPr>
            <w:tcW w:w="882" w:type="dxa"/>
            <w:tcBorders>
              <w:top w:val="nil"/>
              <w:left w:val="nil"/>
              <w:bottom w:val="single" w:sz="4" w:space="0" w:color="auto"/>
              <w:right w:val="single" w:sz="4" w:space="0" w:color="auto"/>
            </w:tcBorders>
            <w:shd w:val="clear" w:color="000000" w:fill="FFFFFF"/>
            <w:noWrap/>
            <w:vAlign w:val="bottom"/>
            <w:hideMark/>
          </w:tcPr>
          <w:p w14:paraId="7E7DEF66" w14:textId="292595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882" w:type="dxa"/>
            <w:tcBorders>
              <w:top w:val="nil"/>
              <w:left w:val="nil"/>
              <w:bottom w:val="single" w:sz="4" w:space="0" w:color="auto"/>
              <w:right w:val="single" w:sz="4" w:space="0" w:color="auto"/>
            </w:tcBorders>
            <w:shd w:val="clear" w:color="000000" w:fill="FFFFFF"/>
            <w:noWrap/>
            <w:vAlign w:val="bottom"/>
            <w:hideMark/>
          </w:tcPr>
          <w:p w14:paraId="40561DD5" w14:textId="2EE7A30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91</w:t>
            </w:r>
          </w:p>
        </w:tc>
        <w:tc>
          <w:tcPr>
            <w:tcW w:w="883" w:type="dxa"/>
            <w:tcBorders>
              <w:top w:val="nil"/>
              <w:left w:val="nil"/>
              <w:bottom w:val="single" w:sz="4" w:space="0" w:color="auto"/>
              <w:right w:val="single" w:sz="4" w:space="0" w:color="auto"/>
            </w:tcBorders>
            <w:shd w:val="clear" w:color="000000" w:fill="FFFFFF"/>
            <w:noWrap/>
            <w:vAlign w:val="bottom"/>
            <w:hideMark/>
          </w:tcPr>
          <w:p w14:paraId="42C33EEF" w14:textId="5DD643D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94</w:t>
            </w:r>
          </w:p>
        </w:tc>
        <w:tc>
          <w:tcPr>
            <w:tcW w:w="1008" w:type="dxa"/>
            <w:tcBorders>
              <w:top w:val="nil"/>
              <w:left w:val="nil"/>
              <w:bottom w:val="single" w:sz="4" w:space="0" w:color="auto"/>
              <w:right w:val="single" w:sz="4" w:space="0" w:color="auto"/>
            </w:tcBorders>
            <w:shd w:val="clear" w:color="000000" w:fill="FFFFFF"/>
            <w:noWrap/>
            <w:vAlign w:val="bottom"/>
            <w:hideMark/>
          </w:tcPr>
          <w:p w14:paraId="57522666" w14:textId="3491B7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99</w:t>
            </w:r>
          </w:p>
        </w:tc>
        <w:tc>
          <w:tcPr>
            <w:tcW w:w="1003" w:type="dxa"/>
            <w:tcBorders>
              <w:top w:val="nil"/>
              <w:left w:val="nil"/>
              <w:bottom w:val="single" w:sz="4" w:space="0" w:color="auto"/>
              <w:right w:val="single" w:sz="4" w:space="0" w:color="auto"/>
            </w:tcBorders>
            <w:shd w:val="clear" w:color="000000" w:fill="FFFFFF"/>
            <w:noWrap/>
            <w:vAlign w:val="bottom"/>
            <w:hideMark/>
          </w:tcPr>
          <w:p w14:paraId="0597ED27" w14:textId="3C2677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c>
          <w:tcPr>
            <w:tcW w:w="1003" w:type="dxa"/>
            <w:tcBorders>
              <w:top w:val="nil"/>
              <w:left w:val="nil"/>
              <w:bottom w:val="single" w:sz="4" w:space="0" w:color="auto"/>
              <w:right w:val="single" w:sz="4" w:space="0" w:color="auto"/>
            </w:tcBorders>
            <w:shd w:val="clear" w:color="000000" w:fill="FFFFFF"/>
            <w:noWrap/>
            <w:vAlign w:val="bottom"/>
            <w:hideMark/>
          </w:tcPr>
          <w:p w14:paraId="30719955" w14:textId="7DCCC74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97</w:t>
            </w:r>
          </w:p>
        </w:tc>
        <w:tc>
          <w:tcPr>
            <w:tcW w:w="1003" w:type="dxa"/>
            <w:tcBorders>
              <w:top w:val="nil"/>
              <w:left w:val="nil"/>
              <w:bottom w:val="single" w:sz="4" w:space="0" w:color="auto"/>
              <w:right w:val="single" w:sz="4" w:space="0" w:color="auto"/>
            </w:tcBorders>
            <w:shd w:val="clear" w:color="000000" w:fill="FFFFFF"/>
            <w:noWrap/>
            <w:vAlign w:val="bottom"/>
            <w:hideMark/>
          </w:tcPr>
          <w:p w14:paraId="5C9B13AF" w14:textId="02203CC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963" w:type="dxa"/>
            <w:tcBorders>
              <w:top w:val="nil"/>
              <w:left w:val="nil"/>
              <w:bottom w:val="single" w:sz="4" w:space="0" w:color="auto"/>
              <w:right w:val="single" w:sz="4" w:space="0" w:color="auto"/>
            </w:tcBorders>
            <w:shd w:val="clear" w:color="000000" w:fill="FFFFFF"/>
            <w:noWrap/>
            <w:vAlign w:val="bottom"/>
            <w:hideMark/>
          </w:tcPr>
          <w:p w14:paraId="748F1574" w14:textId="705C74D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159</w:t>
            </w:r>
          </w:p>
        </w:tc>
      </w:tr>
      <w:tr w:rsidR="00C52F8D" w:rsidRPr="005D2A6A" w14:paraId="7D3EEF82"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46DED771" w14:textId="65929E32" w:rsidR="005D2A6A" w:rsidRPr="00064CBC" w:rsidRDefault="005D2A6A" w:rsidP="00064CBC">
            <w:pPr>
              <w:spacing w:after="0" w:line="240" w:lineRule="auto"/>
              <w:jc w:val="center"/>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82" w:type="dxa"/>
            <w:tcBorders>
              <w:top w:val="nil"/>
              <w:left w:val="nil"/>
              <w:bottom w:val="single" w:sz="4" w:space="0" w:color="auto"/>
              <w:right w:val="single" w:sz="4" w:space="0" w:color="auto"/>
            </w:tcBorders>
            <w:shd w:val="clear" w:color="000000" w:fill="FFFFFF"/>
            <w:noWrap/>
            <w:vAlign w:val="bottom"/>
            <w:hideMark/>
          </w:tcPr>
          <w:p w14:paraId="6DFBDC9F" w14:textId="2461EBA5"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82" w:type="dxa"/>
            <w:tcBorders>
              <w:top w:val="nil"/>
              <w:left w:val="nil"/>
              <w:bottom w:val="single" w:sz="4" w:space="0" w:color="auto"/>
              <w:right w:val="single" w:sz="4" w:space="0" w:color="auto"/>
            </w:tcBorders>
            <w:shd w:val="clear" w:color="000000" w:fill="FFFFFF"/>
            <w:noWrap/>
            <w:vAlign w:val="bottom"/>
            <w:hideMark/>
          </w:tcPr>
          <w:p w14:paraId="724BA00B" w14:textId="3B8DD9A2"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82" w:type="dxa"/>
            <w:tcBorders>
              <w:top w:val="nil"/>
              <w:left w:val="nil"/>
              <w:bottom w:val="single" w:sz="4" w:space="0" w:color="auto"/>
              <w:right w:val="single" w:sz="4" w:space="0" w:color="auto"/>
            </w:tcBorders>
            <w:shd w:val="clear" w:color="000000" w:fill="FFFFFF"/>
            <w:noWrap/>
            <w:vAlign w:val="bottom"/>
            <w:hideMark/>
          </w:tcPr>
          <w:p w14:paraId="5A47AF92" w14:textId="597A613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83" w:type="dxa"/>
            <w:tcBorders>
              <w:top w:val="nil"/>
              <w:left w:val="nil"/>
              <w:bottom w:val="single" w:sz="4" w:space="0" w:color="auto"/>
              <w:right w:val="single" w:sz="4" w:space="0" w:color="auto"/>
            </w:tcBorders>
            <w:shd w:val="clear" w:color="000000" w:fill="FFFFFF"/>
            <w:noWrap/>
            <w:vAlign w:val="bottom"/>
            <w:hideMark/>
          </w:tcPr>
          <w:p w14:paraId="0B274B56" w14:textId="6CBBE0FF"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1008" w:type="dxa"/>
            <w:tcBorders>
              <w:top w:val="nil"/>
              <w:left w:val="nil"/>
              <w:bottom w:val="single" w:sz="4" w:space="0" w:color="auto"/>
              <w:right w:val="single" w:sz="4" w:space="0" w:color="auto"/>
            </w:tcBorders>
            <w:shd w:val="clear" w:color="000000" w:fill="FFFFFF"/>
            <w:noWrap/>
            <w:vAlign w:val="bottom"/>
            <w:hideMark/>
          </w:tcPr>
          <w:p w14:paraId="7D81C6CE" w14:textId="45FA1DF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1003" w:type="dxa"/>
            <w:tcBorders>
              <w:top w:val="nil"/>
              <w:left w:val="nil"/>
              <w:bottom w:val="single" w:sz="4" w:space="0" w:color="auto"/>
              <w:right w:val="single" w:sz="4" w:space="0" w:color="auto"/>
            </w:tcBorders>
            <w:shd w:val="clear" w:color="000000" w:fill="FFFFFF"/>
            <w:noWrap/>
            <w:vAlign w:val="bottom"/>
            <w:hideMark/>
          </w:tcPr>
          <w:p w14:paraId="76B4BF40" w14:textId="1ED7C0B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03" w:type="dxa"/>
            <w:tcBorders>
              <w:top w:val="nil"/>
              <w:left w:val="nil"/>
              <w:bottom w:val="single" w:sz="4" w:space="0" w:color="auto"/>
              <w:right w:val="single" w:sz="4" w:space="0" w:color="auto"/>
            </w:tcBorders>
            <w:shd w:val="clear" w:color="000000" w:fill="FFFFFF"/>
            <w:noWrap/>
            <w:vAlign w:val="bottom"/>
            <w:hideMark/>
          </w:tcPr>
          <w:p w14:paraId="0F19E22E" w14:textId="2D734C7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03" w:type="dxa"/>
            <w:tcBorders>
              <w:top w:val="nil"/>
              <w:left w:val="nil"/>
              <w:bottom w:val="single" w:sz="4" w:space="0" w:color="auto"/>
              <w:right w:val="single" w:sz="4" w:space="0" w:color="auto"/>
            </w:tcBorders>
            <w:shd w:val="clear" w:color="000000" w:fill="FFFFFF"/>
            <w:noWrap/>
            <w:vAlign w:val="bottom"/>
            <w:hideMark/>
          </w:tcPr>
          <w:p w14:paraId="708FEFDD" w14:textId="493113B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963" w:type="dxa"/>
            <w:tcBorders>
              <w:top w:val="nil"/>
              <w:left w:val="nil"/>
              <w:bottom w:val="single" w:sz="4" w:space="0" w:color="auto"/>
              <w:right w:val="single" w:sz="4" w:space="0" w:color="auto"/>
            </w:tcBorders>
            <w:shd w:val="clear" w:color="000000" w:fill="FFFFFF"/>
            <w:noWrap/>
            <w:vAlign w:val="bottom"/>
            <w:hideMark/>
          </w:tcPr>
          <w:p w14:paraId="63D4FEC6" w14:textId="55BB9D3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72"/>
    <w:p w14:paraId="57C76559" w14:textId="4168AE6E" w:rsidR="00B20C6E" w:rsidRDefault="00180344" w:rsidP="00BC081C">
      <w:pPr>
        <w:pStyle w:val="BodyText"/>
        <w:spacing w:before="162" w:line="360" w:lineRule="auto"/>
        <w:ind w:right="90"/>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69248" behindDoc="0" locked="0" layoutInCell="1" allowOverlap="1" wp14:anchorId="17EEA108" wp14:editId="34C6948F">
                <wp:simplePos x="0" y="0"/>
                <wp:positionH relativeFrom="margin">
                  <wp:posOffset>2752725</wp:posOffset>
                </wp:positionH>
                <wp:positionV relativeFrom="paragraph">
                  <wp:posOffset>121285</wp:posOffset>
                </wp:positionV>
                <wp:extent cx="3800475" cy="476250"/>
                <wp:effectExtent l="0" t="0" r="0" b="0"/>
                <wp:wrapNone/>
                <wp:docPr id="1263" name="TextBox 22"/>
                <wp:cNvGraphicFramePr/>
                <a:graphic xmlns:a="http://schemas.openxmlformats.org/drawingml/2006/main">
                  <a:graphicData uri="http://schemas.microsoft.com/office/word/2010/wordprocessingShape">
                    <wps:wsp>
                      <wps:cNvSpPr txBox="1"/>
                      <wps:spPr>
                        <a:xfrm>
                          <a:off x="0" y="0"/>
                          <a:ext cx="3800475" cy="476250"/>
                        </a:xfrm>
                        <a:prstGeom prst="rect">
                          <a:avLst/>
                        </a:prstGeom>
                        <a:noFill/>
                      </wps:spPr>
                      <wps:txbx>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7855298"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35CB3FC" w14:textId="4E47E768" w:rsidR="005D2A6A" w:rsidRPr="00CE35EB" w:rsidRDefault="005D2A6A" w:rsidP="009B6BDA">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EEA108" id="_x0000_s1051" type="#_x0000_t202" style="position:absolute;left:0;text-align:left;margin-left:216.75pt;margin-top:9.55pt;width:299.25pt;height:37.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" filled="f" stroked="f">
                <v:textbox>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7855298"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35CB3FC" w14:textId="4E47E768" w:rsidR="005D2A6A" w:rsidRPr="00CE35EB" w:rsidRDefault="005D2A6A" w:rsidP="009B6BDA">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53D03B67" w14:textId="7C993DF6" w:rsidR="005D2A6A" w:rsidRDefault="00064CBC" w:rsidP="00BC081C">
      <w:pPr>
        <w:pStyle w:val="BodyText"/>
        <w:spacing w:before="162" w:line="360" w:lineRule="auto"/>
        <w:ind w:right="90"/>
        <w:jc w:val="both"/>
        <w:rPr>
          <w:noProof/>
          <w:color w:val="000000" w:themeColor="text1"/>
        </w:rPr>
        <w:sectPr w:rsidR="005D2A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2F8D">
        <w:rPr>
          <w:noProof/>
          <w:color w:val="000000" w:themeColor="text1"/>
        </w:rPr>
        <mc:AlternateContent>
          <mc:Choice Requires="wps">
            <w:drawing>
              <wp:anchor distT="45720" distB="45720" distL="114300" distR="114300" simplePos="0" relativeHeight="252545024" behindDoc="0" locked="0" layoutInCell="1" allowOverlap="1" wp14:anchorId="5CE04BED" wp14:editId="0F3264E1">
                <wp:simplePos x="0" y="0"/>
                <wp:positionH relativeFrom="column">
                  <wp:posOffset>-157480</wp:posOffset>
                </wp:positionH>
                <wp:positionV relativeFrom="paragraph">
                  <wp:posOffset>217170</wp:posOffset>
                </wp:positionV>
                <wp:extent cx="6709410" cy="3040380"/>
                <wp:effectExtent l="95250" t="57150" r="91440" b="121920"/>
                <wp:wrapSquare wrapText="bothSides"/>
                <wp:docPr id="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04038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4BED" id="_x0000_s1052" type="#_x0000_t202" style="position:absolute;left:0;text-align:left;margin-left:-12.4pt;margin-top:17.1pt;width:528.3pt;height:239.4pt;z-index:25254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" fillcolor="#6e6e6e [2150]" stroked="f">
                <v:fill color2="#c9c9c9 [1942]" rotate="t" angle="180" colors="0 #6f6f6f;31457f #a8a8a8;1 #c9c9c9" focus="100%" type="gradient"/>
                <v:shadow on="t" color="black" opacity="20971f" offset="0,2.2pt"/>
                <v:textbo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v:textbox>
                <w10:wrap type="square"/>
              </v:shape>
            </w:pict>
          </mc:Fallback>
        </mc:AlternateContent>
      </w:r>
    </w:p>
    <w:p w14:paraId="5E6D4981" w14:textId="77777777" w:rsidR="00064CBC" w:rsidRDefault="00C07E16" w:rsidP="0061645E">
      <w:pPr>
        <w:rPr>
          <w:rFonts w:ascii="Arial" w:hAnsi="Arial" w:cs="Arial"/>
          <w:b/>
          <w:bCs/>
          <w:sz w:val="24"/>
          <w:szCs w:val="24"/>
        </w:rPr>
      </w:pPr>
      <w:r w:rsidRPr="0061645E">
        <w:rPr>
          <w:rFonts w:ascii="Arial" w:hAnsi="Arial" w:cs="Arial"/>
          <w:b/>
          <w:bCs/>
          <w:sz w:val="24"/>
          <w:szCs w:val="24"/>
        </w:rPr>
        <w:t xml:space="preserve"> </w:t>
      </w:r>
    </w:p>
    <w:p w14:paraId="0B2B3AD8" w14:textId="77777777" w:rsidR="00064CBC" w:rsidRDefault="00064CBC" w:rsidP="0061645E">
      <w:pPr>
        <w:rPr>
          <w:rFonts w:ascii="Arial" w:hAnsi="Arial" w:cs="Arial"/>
          <w:b/>
          <w:bCs/>
          <w:sz w:val="24"/>
          <w:szCs w:val="24"/>
        </w:rPr>
      </w:pPr>
    </w:p>
    <w:p w14:paraId="37AE5790" w14:textId="54A59031" w:rsidR="00064CBC" w:rsidRDefault="00064CBC" w:rsidP="0061645E">
      <w:pPr>
        <w:rPr>
          <w:rFonts w:ascii="Arial" w:hAnsi="Arial" w:cs="Arial"/>
          <w:b/>
          <w:bCs/>
          <w:sz w:val="24"/>
          <w:szCs w:val="24"/>
        </w:rPr>
      </w:pPr>
    </w:p>
    <w:p w14:paraId="6E997C05" w14:textId="1137ABF4" w:rsidR="00650D00" w:rsidRDefault="00650D00" w:rsidP="0061645E">
      <w:pPr>
        <w:rPr>
          <w:rFonts w:ascii="Arial" w:hAnsi="Arial" w:cs="Arial"/>
          <w:b/>
          <w:bCs/>
          <w:sz w:val="24"/>
          <w:szCs w:val="24"/>
        </w:rPr>
      </w:pPr>
    </w:p>
    <w:p w14:paraId="1FCC64EB" w14:textId="7F484477" w:rsidR="00650D00" w:rsidRDefault="00650D00" w:rsidP="0061645E">
      <w:pPr>
        <w:rPr>
          <w:rFonts w:ascii="Arial" w:hAnsi="Arial" w:cs="Arial"/>
          <w:b/>
          <w:bCs/>
          <w:sz w:val="24"/>
          <w:szCs w:val="24"/>
        </w:rPr>
      </w:pPr>
    </w:p>
    <w:p w14:paraId="127772CF" w14:textId="726E16F0" w:rsidR="00650D00" w:rsidRDefault="00650D00" w:rsidP="0061645E">
      <w:pPr>
        <w:rPr>
          <w:rFonts w:ascii="Arial" w:hAnsi="Arial" w:cs="Arial"/>
          <w:b/>
          <w:bCs/>
          <w:sz w:val="24"/>
          <w:szCs w:val="24"/>
        </w:rPr>
      </w:pPr>
    </w:p>
    <w:p w14:paraId="0472D7DF" w14:textId="44D04208" w:rsidR="00C36D81" w:rsidRDefault="00C36D81" w:rsidP="0061645E">
      <w:pPr>
        <w:rPr>
          <w:rFonts w:ascii="Arial" w:hAnsi="Arial" w:cs="Arial"/>
          <w:b/>
          <w:bCs/>
          <w:sz w:val="24"/>
          <w:szCs w:val="24"/>
        </w:rPr>
      </w:pPr>
    </w:p>
    <w:p w14:paraId="126F14D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4645CDF4" w14:textId="4D06A184"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Global Vinyl Ester Resin Demand Supply Analysis, By Volume, 2015-2030F (Thousand Tonnes)</w:t>
      </w:r>
    </w:p>
    <w:tbl>
      <w:tblPr>
        <w:tblW w:w="10083" w:type="dxa"/>
        <w:tblCellMar>
          <w:left w:w="0" w:type="dxa"/>
          <w:right w:w="0" w:type="dxa"/>
        </w:tblCellMar>
        <w:tblLook w:val="0420" w:firstRow="1" w:lastRow="0" w:firstColumn="0" w:lastColumn="0" w:noHBand="0" w:noVBand="1"/>
      </w:tblPr>
      <w:tblGrid>
        <w:gridCol w:w="1279"/>
        <w:gridCol w:w="977"/>
        <w:gridCol w:w="977"/>
        <w:gridCol w:w="977"/>
        <w:gridCol w:w="977"/>
        <w:gridCol w:w="850"/>
        <w:gridCol w:w="1104"/>
        <w:gridCol w:w="981"/>
        <w:gridCol w:w="980"/>
        <w:gridCol w:w="981"/>
      </w:tblGrid>
      <w:tr w:rsidR="00E561A5" w:rsidRPr="00113DAD" w14:paraId="1991E04E" w14:textId="77777777" w:rsidTr="003A525D">
        <w:trPr>
          <w:trHeight w:val="359"/>
        </w:trPr>
        <w:tc>
          <w:tcPr>
            <w:tcW w:w="127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3D44F8" w14:textId="77777777" w:rsidR="00E561A5" w:rsidRPr="00113DAD" w:rsidRDefault="00E561A5" w:rsidP="005B1169">
            <w:pPr>
              <w:tabs>
                <w:tab w:val="left" w:pos="1290"/>
              </w:tabs>
              <w:spacing w:line="360" w:lineRule="auto"/>
              <w:jc w:val="both"/>
              <w:rPr>
                <w:rFonts w:ascii="Arial" w:eastAsia="Arial" w:hAnsi="Arial" w:cs="Arial"/>
                <w:color w:val="000000" w:themeColor="text1"/>
                <w:sz w:val="14"/>
                <w:szCs w:val="14"/>
                <w:lang w:val="en-US"/>
              </w:rPr>
            </w:pP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58BC6E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5B03B4"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AA0488"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7C9DDC"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8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C0F39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110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4CB1D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4FF089"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CB604E"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3A747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E561A5" w:rsidRPr="00113DAD" w14:paraId="1E477126" w14:textId="77777777" w:rsidTr="003A525D">
        <w:trPr>
          <w:trHeight w:val="412"/>
        </w:trPr>
        <w:tc>
          <w:tcPr>
            <w:tcW w:w="127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542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36C3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056B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B8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953</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0EFD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965</w:t>
            </w:r>
          </w:p>
        </w:tc>
        <w:tc>
          <w:tcPr>
            <w:tcW w:w="8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1A8D6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980</w:t>
            </w:r>
          </w:p>
        </w:tc>
        <w:tc>
          <w:tcPr>
            <w:tcW w:w="110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AED63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5D189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1020</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4D7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5AC51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1030</w:t>
            </w:r>
          </w:p>
        </w:tc>
      </w:tr>
      <w:tr w:rsidR="00E561A5" w:rsidRPr="00113DAD" w14:paraId="27FB15FE"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43F8CA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04431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733</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8E30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C6C9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775</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50E264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790</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E0758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812</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0A55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759</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78265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808</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63EB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866</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602F1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929</w:t>
            </w:r>
          </w:p>
        </w:tc>
      </w:tr>
      <w:tr w:rsidR="00E561A5" w:rsidRPr="00113DAD" w14:paraId="499F7673"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513D5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Import</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F9E54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DCD57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F7055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38CE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92492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0D039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val="restart"/>
            <w:tcBorders>
              <w:top w:val="single" w:sz="8" w:space="0" w:color="FFFFFF"/>
              <w:left w:val="single" w:sz="8" w:space="0" w:color="FFFFFF"/>
              <w:right w:val="single" w:sz="8" w:space="0" w:color="FFFFFF"/>
            </w:tcBorders>
            <w:shd w:val="clear" w:color="auto" w:fill="D5E3CF"/>
            <w:tcMar>
              <w:top w:w="15" w:type="dxa"/>
              <w:left w:w="15" w:type="dxa"/>
              <w:bottom w:w="0" w:type="dxa"/>
              <w:right w:w="15" w:type="dxa"/>
            </w:tcMar>
            <w:vAlign w:val="bottom"/>
          </w:tcPr>
          <w:p w14:paraId="3250321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67C4C5A"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E7EE63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Export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52100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3E1D7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FDED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86436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D3728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DD3E7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tcBorders>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EB164F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8B51B9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2251D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ABA0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677.49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4087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707.79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A02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734.69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11A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767.44</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0CF05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796.32</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6C5CC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739.49</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2FC97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789.09</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06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1026.25</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F853D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1367.33</w:t>
            </w:r>
          </w:p>
        </w:tc>
      </w:tr>
      <w:tr w:rsidR="00E561A5" w:rsidRPr="00113DAD" w14:paraId="75B586F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1E7A79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1602E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79719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4.47%</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69CE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BCDEA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4.46%</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62C4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3.76%</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CE244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-7.14%</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51FF0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B0629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6.42%</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C40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5.58%</w:t>
            </w:r>
          </w:p>
        </w:tc>
      </w:tr>
      <w:tr w:rsidR="00E561A5" w:rsidRPr="00113DAD" w14:paraId="2432E914"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1E483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5862"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FC5B28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5F06F6" w14:textId="47158C51" w:rsidR="00E561A5" w:rsidRPr="00113DAD" w:rsidRDefault="009971A7" w:rsidP="005B1169">
            <w:pPr>
              <w:tabs>
                <w:tab w:val="left" w:pos="1290"/>
              </w:tabs>
              <w:spacing w:line="360" w:lineRule="auto"/>
              <w:jc w:val="center"/>
              <w:rPr>
                <w:rFonts w:ascii="Arial" w:eastAsia="Arial" w:hAnsi="Arial" w:cs="Arial"/>
                <w:color w:val="000000" w:themeColor="text1"/>
                <w:sz w:val="14"/>
                <w:szCs w:val="14"/>
                <w:lang w:val="en-US"/>
              </w:rPr>
            </w:pPr>
            <w:r w:rsidRPr="009D7B5D">
              <w:rPr>
                <w:rFonts w:ascii="Arial" w:eastAsia="Arial" w:hAnsi="Arial" w:cs="Arial"/>
                <w:noProof/>
                <w:sz w:val="24"/>
                <w:szCs w:val="24"/>
              </w:rPr>
              <mc:AlternateContent>
                <mc:Choice Requires="wps">
                  <w:drawing>
                    <wp:anchor distT="0" distB="0" distL="114300" distR="114300" simplePos="0" relativeHeight="252805120" behindDoc="0" locked="0" layoutInCell="1" allowOverlap="1" wp14:anchorId="1F24103B" wp14:editId="74EB8E4B">
                      <wp:simplePos x="0" y="0"/>
                      <wp:positionH relativeFrom="column">
                        <wp:posOffset>-1606550</wp:posOffset>
                      </wp:positionH>
                      <wp:positionV relativeFrom="paragraph">
                        <wp:posOffset>473075</wp:posOffset>
                      </wp:positionV>
                      <wp:extent cx="3456940" cy="257175"/>
                      <wp:effectExtent l="0" t="0" r="0" b="0"/>
                      <wp:wrapNone/>
                      <wp:docPr id="6"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000FE755"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C76D7E9" w14:textId="413DEF3E" w:rsidR="00F15E2C" w:rsidRPr="00E33B0C" w:rsidRDefault="00F15E2C" w:rsidP="00F15E2C">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24103B" id="_x0000_s1053" type="#_x0000_t202" style="position:absolute;left:0;text-align:left;margin-left:-126.5pt;margin-top:37.25pt;width:272.2pt;height:20.2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" filled="f" stroked="f">
                      <v:textbox>
                        <w:txbxContent>
                          <w:p w14:paraId="000FE755"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C76D7E9" w14:textId="413DEF3E" w:rsidR="00F15E2C" w:rsidRPr="00E33B0C" w:rsidRDefault="00F15E2C" w:rsidP="00F15E2C">
                            <w:pPr>
                              <w:jc w:val="right"/>
                              <w:textAlignment w:val="baseline"/>
                              <w:rPr>
                                <w:rFonts w:ascii="Verdana" w:eastAsia="Verdana" w:hAnsi="Verdana" w:cs="Verdana"/>
                                <w:i/>
                                <w:iCs/>
                                <w:color w:val="7F7F7F"/>
                                <w:kern w:val="24"/>
                                <w:sz w:val="12"/>
                                <w:szCs w:val="12"/>
                              </w:rPr>
                            </w:pPr>
                          </w:p>
                        </w:txbxContent>
                      </v:textbox>
                    </v:shape>
                  </w:pict>
                </mc:Fallback>
              </mc:AlternateContent>
            </w:r>
            <w:r w:rsidR="00E561A5" w:rsidRPr="00113DAD">
              <w:rPr>
                <w:rFonts w:ascii="Arial" w:eastAsia="Arial" w:hAnsi="Arial" w:cs="Arial"/>
                <w:color w:val="000000" w:themeColor="text1"/>
                <w:sz w:val="14"/>
                <w:szCs w:val="14"/>
                <w:lang w:val="en-US"/>
              </w:rPr>
              <w:t>19.23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AF95D" w14:textId="1A2A56E8"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-159.81</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5D312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-438.76</w:t>
            </w:r>
          </w:p>
        </w:tc>
      </w:tr>
    </w:tbl>
    <w:p w14:paraId="3602754B" w14:textId="7388677A" w:rsidR="009971A7" w:rsidRDefault="009971A7" w:rsidP="00F15E2C">
      <w:pPr>
        <w:tabs>
          <w:tab w:val="left" w:pos="1290"/>
        </w:tabs>
        <w:spacing w:line="360" w:lineRule="auto"/>
        <w:jc w:val="both"/>
        <w:rPr>
          <w:rFonts w:ascii="Arial" w:eastAsia="Arial" w:hAnsi="Arial" w:cs="Arial"/>
          <w:color w:val="000000" w:themeColor="text1"/>
          <w:sz w:val="24"/>
          <w:szCs w:val="24"/>
        </w:rPr>
      </w:pPr>
    </w:p>
    <w:p w14:paraId="20B4C82F" w14:textId="77777777" w:rsidR="009971A7" w:rsidRPr="008A69E5" w:rsidRDefault="009971A7">
      <w:pPr>
        <w:pStyle w:val="Footer"/>
        <w:spacing w:before="162"/>
        <w:ind w:right="-90"/>
        <w:jc w:val="both"/>
        <w:rPr>
          <w:bCs/>
          <w:sz w:val="20"/>
          <w:szCs w:val="20"/>
          <w:rPrChange w:id="75" w:author="Hardik Malhotra" w:date="2021-12-02T12:54:00Z">
            <w:rPr>
              <w:bCs/>
            </w:rPr>
          </w:rPrChange>
        </w:rPr>
        <w:pPrChange w:id="76" w:author="Hardik Malhotra" w:date="2021-12-02T14:09:00Z">
          <w:pPr>
            <w:pStyle w:val="Footer"/>
            <w:spacing w:before="162" w:line="480" w:lineRule="auto"/>
            <w:ind w:right="-90"/>
            <w:jc w:val="both"/>
          </w:pPr>
        </w:pPrChange>
      </w:pPr>
      <w:ins w:id="77" w:author="Hardik Malhotra" w:date="2021-12-02T12:48:00Z">
        <w:r w:rsidRPr="008A69E5">
          <w:rPr>
            <w:rFonts w:ascii="Arial" w:hAnsi="Arial" w:cs="Arial"/>
            <w:i/>
            <w:iCs/>
            <w:sz w:val="18"/>
            <w:szCs w:val="18"/>
            <w:rPrChange w:id="78"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4D8935FF" w14:textId="77777777" w:rsidR="00A42F2F" w:rsidRPr="00AF20A2" w:rsidRDefault="00A42F2F" w:rsidP="00A42F2F">
      <w:pPr>
        <w:spacing w:line="340" w:lineRule="exact"/>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Global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p w14:paraId="23E960E7" w14:textId="566FB1FB" w:rsidR="00A42F2F" w:rsidRDefault="00A42F2F" w:rsidP="00A42F2F">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A42F2F" w:rsidRPr="009D7B5D" w14:paraId="5A170D65" w14:textId="77777777" w:rsidTr="005B1169">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3750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11EBF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5BB0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347E51"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5DEB88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5ACBDF"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4BEAE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7F5EF0"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69C773"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154B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F803C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BB6ACF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2030F</w:t>
            </w:r>
          </w:p>
        </w:tc>
      </w:tr>
      <w:tr w:rsidR="00A42F2F" w:rsidRPr="009D7B5D" w14:paraId="475BD63E" w14:textId="77777777" w:rsidTr="005B1169">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169D16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9343F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A35BFC"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807.80</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0C92A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885.74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642FF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969.34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921D2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1058.92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765BD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1153.73</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AEBAD8"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1254.68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2EC07"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1362.92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65902D" w14:textId="085E0BB2"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1477.58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58DAB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1600.04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E2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1729.79</w:t>
            </w:r>
          </w:p>
        </w:tc>
      </w:tr>
      <w:tr w:rsidR="00A42F2F" w:rsidRPr="009D7B5D" w14:paraId="2FF27639" w14:textId="77777777" w:rsidTr="005B1169">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36E00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DBF78"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E71E4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81992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C732F"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3BB70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E86E8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E5816C"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A2C52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3515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4A2CB" w14:textId="24039984"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E608F5"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A42F2F" w:rsidRPr="009D7B5D" w14:paraId="400B4533" w14:textId="77777777" w:rsidTr="005B1169">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3AE3A88" w14:textId="77777777" w:rsidR="00A42F2F" w:rsidRPr="009D7B5D" w:rsidRDefault="00A42F2F" w:rsidP="005B1169">
            <w:pPr>
              <w:rPr>
                <w:rFonts w:ascii="Arial" w:eastAsia="Arial" w:hAnsi="Arial" w:cs="Arial"/>
                <w:sz w:val="14"/>
                <w:szCs w:val="14"/>
                <w:lang w:val="en-US"/>
              </w:rPr>
            </w:pPr>
            <w:r>
              <w:rPr>
                <w:rFonts w:ascii="Arial" w:eastAsia="Arial" w:hAnsi="Arial" w:cs="Arial"/>
                <w:sz w:val="14"/>
                <w:szCs w:val="14"/>
                <w:lang w:val="en-US"/>
              </w:rPr>
              <w:t>Pessi</w:t>
            </w:r>
            <w:r w:rsidRPr="009D7B5D">
              <w:rPr>
                <w:rFonts w:ascii="Arial" w:eastAsia="Arial" w:hAnsi="Arial" w:cs="Arial"/>
                <w:sz w:val="14"/>
                <w:szCs w:val="14"/>
                <w:lang w:val="en-US"/>
              </w:rPr>
              <w:t>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8345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CDE67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1062A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4F28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F869A0"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F8F7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37901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A0B21B"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DD7C2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F14699" w14:textId="5D28C082"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E58A3" w14:textId="4E8F2E07" w:rsidR="00A42F2F" w:rsidRPr="009D7B5D" w:rsidRDefault="009B6BDA" w:rsidP="005B1169">
            <w:pPr>
              <w:jc w:val="center"/>
              <w:rPr>
                <w:rFonts w:ascii="Arial" w:eastAsia="Arial" w:hAnsi="Arial" w:cs="Arial"/>
                <w:sz w:val="14"/>
                <w:szCs w:val="14"/>
                <w:lang w:val="en-US"/>
              </w:rPr>
            </w:pPr>
            <w:r w:rsidRPr="009D7B5D">
              <w:rPr>
                <w:rFonts w:ascii="Arial" w:eastAsia="Arial" w:hAnsi="Arial" w:cs="Arial"/>
                <w:noProof/>
                <w:sz w:val="24"/>
                <w:szCs w:val="24"/>
              </w:rPr>
              <mc:AlternateContent>
                <mc:Choice Requires="wps">
                  <w:drawing>
                    <wp:anchor distT="0" distB="0" distL="114300" distR="114300" simplePos="0" relativeHeight="252937216" behindDoc="0" locked="0" layoutInCell="1" allowOverlap="1" wp14:anchorId="31F1FD5F" wp14:editId="1F43A08A">
                      <wp:simplePos x="0" y="0"/>
                      <wp:positionH relativeFrom="margin">
                        <wp:posOffset>-2955290</wp:posOffset>
                      </wp:positionH>
                      <wp:positionV relativeFrom="paragraph">
                        <wp:posOffset>381635</wp:posOffset>
                      </wp:positionV>
                      <wp:extent cx="3456940" cy="257175"/>
                      <wp:effectExtent l="0" t="0" r="0" b="0"/>
                      <wp:wrapNone/>
                      <wp:docPr id="76"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6490CABC"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1BE84E9"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F1FD5F" id="_x0000_s1054" type="#_x0000_t202" style="position:absolute;left:0;text-align:left;margin-left:-232.7pt;margin-top:30.05pt;width:272.2pt;height:20.25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" filled="f" stroked="f">
                      <v:textbox>
                        <w:txbxContent>
                          <w:p w14:paraId="6490CABC"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1BE84E9"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r w:rsidR="00A42F2F" w:rsidRPr="0087593C">
              <w:rPr>
                <w:rFonts w:ascii="Arial" w:eastAsia="Arial" w:hAnsi="Arial" w:cs="Arial"/>
                <w:sz w:val="14"/>
                <w:szCs w:val="14"/>
                <w:lang w:val="en-US"/>
              </w:rPr>
              <w:t>1024.07</w:t>
            </w:r>
          </w:p>
        </w:tc>
      </w:tr>
    </w:tbl>
    <w:p w14:paraId="002AE6B6" w14:textId="019BBC30" w:rsidR="00A42F2F" w:rsidRDefault="00A42F2F" w:rsidP="0061645E">
      <w:pPr>
        <w:rPr>
          <w:rFonts w:ascii="Arial" w:hAnsi="Arial" w:cs="Arial"/>
          <w:b/>
          <w:bCs/>
          <w:sz w:val="24"/>
          <w:szCs w:val="24"/>
        </w:rPr>
      </w:pPr>
    </w:p>
    <w:p w14:paraId="67131D47" w14:textId="074A769F" w:rsidR="00A42F2F" w:rsidRDefault="00A42F2F" w:rsidP="0061645E">
      <w:pPr>
        <w:rPr>
          <w:rFonts w:ascii="Arial" w:hAnsi="Arial" w:cs="Arial"/>
          <w:b/>
          <w:bCs/>
          <w:sz w:val="24"/>
          <w:szCs w:val="24"/>
        </w:rPr>
      </w:pPr>
    </w:p>
    <w:p w14:paraId="4EB56516" w14:textId="1FF3E718" w:rsidR="000B6683" w:rsidRDefault="000B6683" w:rsidP="0061645E">
      <w:pPr>
        <w:rPr>
          <w:rFonts w:ascii="Arial" w:hAnsi="Arial" w:cs="Arial"/>
          <w:b/>
          <w:bCs/>
          <w:sz w:val="24"/>
          <w:szCs w:val="24"/>
        </w:rPr>
      </w:pPr>
    </w:p>
    <w:p w14:paraId="6AF53EFC" w14:textId="5D7E3D62" w:rsidR="000B6683" w:rsidRDefault="000B6683" w:rsidP="0061645E">
      <w:pPr>
        <w:rPr>
          <w:rFonts w:ascii="Arial" w:hAnsi="Arial" w:cs="Arial"/>
          <w:b/>
          <w:bCs/>
          <w:sz w:val="24"/>
          <w:szCs w:val="24"/>
        </w:rPr>
      </w:pPr>
    </w:p>
    <w:p w14:paraId="4F05D1E9" w14:textId="2D52B468" w:rsidR="000B6683" w:rsidRDefault="000B6683" w:rsidP="0061645E">
      <w:pPr>
        <w:rPr>
          <w:rFonts w:ascii="Arial" w:hAnsi="Arial" w:cs="Arial"/>
          <w:b/>
          <w:bCs/>
          <w:sz w:val="24"/>
          <w:szCs w:val="24"/>
        </w:rPr>
      </w:pPr>
    </w:p>
    <w:p w14:paraId="58DFCEAC" w14:textId="77777777" w:rsidR="000B6683" w:rsidRDefault="000B6683" w:rsidP="0061645E">
      <w:pPr>
        <w:rPr>
          <w:rFonts w:ascii="Arial" w:hAnsi="Arial" w:cs="Arial"/>
          <w:b/>
          <w:bCs/>
          <w:sz w:val="24"/>
          <w:szCs w:val="24"/>
        </w:rPr>
      </w:pPr>
    </w:p>
    <w:p w14:paraId="05E05BAF" w14:textId="7793E7A7" w:rsidR="009E126D" w:rsidRPr="0061645E" w:rsidRDefault="009E126D" w:rsidP="0061645E">
      <w:pPr>
        <w:rPr>
          <w:rFonts w:ascii="Arial" w:hAnsi="Arial" w:cs="Arial"/>
          <w:b/>
          <w:bCs/>
          <w:sz w:val="24"/>
          <w:szCs w:val="24"/>
        </w:rPr>
      </w:pPr>
      <w:r w:rsidRPr="0061645E">
        <w:rPr>
          <w:rFonts w:ascii="Arial" w:hAnsi="Arial" w:cs="Arial"/>
          <w:b/>
          <w:bCs/>
          <w:sz w:val="24"/>
          <w:szCs w:val="24"/>
        </w:rPr>
        <w:t>3.1.7. Demand By Sales Channel</w:t>
      </w:r>
    </w:p>
    <w:p w14:paraId="559A3BCE" w14:textId="4B256A16" w:rsidR="0068477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Sales Channel,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Pr="0061645E">
        <w:rPr>
          <w:rFonts w:ascii="Arial" w:hAnsi="Arial" w:cs="Arial"/>
          <w:b/>
          <w:bCs/>
          <w:sz w:val="24"/>
          <w:szCs w:val="24"/>
        </w:rPr>
        <w:t>, 2015–2030F</w:t>
      </w:r>
    </w:p>
    <w:p w14:paraId="11FBC0A8" w14:textId="527074DC" w:rsidR="00C52F8D" w:rsidRDefault="009B6BDA" w:rsidP="00380E89">
      <w:pPr>
        <w:pStyle w:val="BodyText"/>
        <w:spacing w:before="162" w:line="480" w:lineRule="auto"/>
        <w:ind w:right="-90"/>
        <w:jc w:val="both"/>
        <w:rPr>
          <w:noProof/>
          <w:color w:val="000000" w:themeColor="text1"/>
        </w:rPr>
      </w:pPr>
      <w:r w:rsidRPr="009D7B5D">
        <w:rPr>
          <w:noProof/>
        </w:rPr>
        <mc:AlternateContent>
          <mc:Choice Requires="wps">
            <w:drawing>
              <wp:anchor distT="0" distB="0" distL="114300" distR="114300" simplePos="0" relativeHeight="252939264" behindDoc="0" locked="0" layoutInCell="1" allowOverlap="1" wp14:anchorId="07F12C4C" wp14:editId="3FDC5CAC">
                <wp:simplePos x="0" y="0"/>
                <wp:positionH relativeFrom="column">
                  <wp:posOffset>2895600</wp:posOffset>
                </wp:positionH>
                <wp:positionV relativeFrom="paragraph">
                  <wp:posOffset>2477398</wp:posOffset>
                </wp:positionV>
                <wp:extent cx="3456940" cy="257175"/>
                <wp:effectExtent l="0" t="0" r="0" b="0"/>
                <wp:wrapNone/>
                <wp:docPr id="77"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48CD2C83"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2317E40"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F12C4C" id="_x0000_s1055" type="#_x0000_t202" style="position:absolute;left:0;text-align:left;margin-left:228pt;margin-top:195.05pt;width:272.2pt;height:20.2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" filled="f" stroked="f">
                <v:textbox>
                  <w:txbxContent>
                    <w:p w14:paraId="48CD2C83"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2317E40"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v:textbox>
              </v:shape>
            </w:pict>
          </mc:Fallback>
        </mc:AlternateContent>
      </w:r>
      <w:r w:rsidR="00D51608" w:rsidRPr="002B5730">
        <w:rPr>
          <w:noProof/>
          <w:color w:val="000000" w:themeColor="text1"/>
        </w:rPr>
        <w:drawing>
          <wp:inline distT="0" distB="0" distL="0" distR="0" wp14:anchorId="1288B626" wp14:editId="365DD550">
            <wp:extent cx="6486525" cy="28194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6872BB3" w14:textId="77777777" w:rsidR="009971A7" w:rsidRPr="008A69E5" w:rsidRDefault="009971A7">
      <w:pPr>
        <w:pStyle w:val="Footer"/>
        <w:spacing w:before="162"/>
        <w:ind w:right="-90"/>
        <w:jc w:val="both"/>
        <w:rPr>
          <w:bCs/>
          <w:sz w:val="20"/>
          <w:szCs w:val="20"/>
          <w:rPrChange w:id="81" w:author="Hardik Malhotra" w:date="2021-12-02T12:54:00Z">
            <w:rPr>
              <w:bCs/>
            </w:rPr>
          </w:rPrChange>
        </w:rPr>
        <w:pPrChange w:id="82" w:author="Hardik Malhotra" w:date="2021-12-02T14:09:00Z">
          <w:pPr>
            <w:pStyle w:val="Footer"/>
            <w:spacing w:before="162" w:line="480" w:lineRule="auto"/>
            <w:ind w:right="-90"/>
            <w:jc w:val="both"/>
          </w:pPr>
        </w:pPrChange>
      </w:pPr>
      <w:ins w:id="83" w:author="Hardik Malhotra" w:date="2021-12-02T12:48:00Z">
        <w:r w:rsidRPr="008A69E5">
          <w:rPr>
            <w:rFonts w:ascii="Arial" w:hAnsi="Arial" w:cs="Arial"/>
            <w:i/>
            <w:iCs/>
            <w:sz w:val="18"/>
            <w:szCs w:val="18"/>
            <w:rPrChange w:id="84"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3F400832" w14:textId="77777777" w:rsidR="009971A7" w:rsidRDefault="009971A7" w:rsidP="00380E89">
      <w:pPr>
        <w:pStyle w:val="BodyText"/>
        <w:spacing w:before="162" w:line="480" w:lineRule="auto"/>
        <w:ind w:right="-90"/>
        <w:jc w:val="both"/>
        <w:rPr>
          <w:noProof/>
          <w:color w:val="000000" w:themeColor="text1"/>
        </w:rPr>
      </w:pPr>
    </w:p>
    <w:tbl>
      <w:tblPr>
        <w:tblW w:w="10072" w:type="dxa"/>
        <w:tblInd w:w="-5" w:type="dxa"/>
        <w:tblLook w:val="04A0" w:firstRow="1" w:lastRow="0" w:firstColumn="1" w:lastColumn="0" w:noHBand="0" w:noVBand="1"/>
      </w:tblPr>
      <w:tblGrid>
        <w:gridCol w:w="2686"/>
        <w:gridCol w:w="1176"/>
        <w:gridCol w:w="1176"/>
        <w:gridCol w:w="1176"/>
        <w:gridCol w:w="1178"/>
        <w:gridCol w:w="1343"/>
        <w:gridCol w:w="1337"/>
      </w:tblGrid>
      <w:tr w:rsidR="00342D7F" w:rsidRPr="005D2A6A" w14:paraId="0147218F" w14:textId="77777777" w:rsidTr="00342D7F">
        <w:trPr>
          <w:trHeight w:val="367"/>
        </w:trPr>
        <w:tc>
          <w:tcPr>
            <w:tcW w:w="268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E7B8CB" w14:textId="13B07B6A" w:rsidR="00342D7F" w:rsidRPr="005D2A6A" w:rsidRDefault="00342D7F" w:rsidP="00BF252C">
            <w:pPr>
              <w:spacing w:after="0" w:line="240" w:lineRule="auto"/>
              <w:jc w:val="center"/>
              <w:rPr>
                <w:rFonts w:ascii="Arial" w:eastAsia="Times New Roman" w:hAnsi="Arial" w:cs="Arial"/>
                <w:b/>
                <w:bCs/>
                <w:color w:val="FFFFFF" w:themeColor="background1"/>
                <w:sz w:val="20"/>
                <w:szCs w:val="20"/>
                <w:lang w:val="en-US"/>
              </w:rPr>
            </w:pPr>
            <w:bookmarkStart w:id="85" w:name="_Hlk84171233"/>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7AA91F74"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4528B1EE"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1176" w:type="dxa"/>
            <w:tcBorders>
              <w:top w:val="single" w:sz="4" w:space="0" w:color="auto"/>
              <w:left w:val="nil"/>
              <w:bottom w:val="single" w:sz="4" w:space="0" w:color="auto"/>
              <w:right w:val="single" w:sz="4" w:space="0" w:color="auto"/>
            </w:tcBorders>
            <w:shd w:val="clear" w:color="auto" w:fill="C00000"/>
            <w:noWrap/>
            <w:vAlign w:val="bottom"/>
            <w:hideMark/>
          </w:tcPr>
          <w:p w14:paraId="453EDCFD"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1178" w:type="dxa"/>
            <w:tcBorders>
              <w:top w:val="single" w:sz="4" w:space="0" w:color="auto"/>
              <w:left w:val="nil"/>
              <w:bottom w:val="single" w:sz="4" w:space="0" w:color="auto"/>
              <w:right w:val="single" w:sz="4" w:space="0" w:color="auto"/>
            </w:tcBorders>
            <w:shd w:val="clear" w:color="auto" w:fill="C00000"/>
            <w:noWrap/>
            <w:vAlign w:val="bottom"/>
            <w:hideMark/>
          </w:tcPr>
          <w:p w14:paraId="17B0B479"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343" w:type="dxa"/>
            <w:tcBorders>
              <w:top w:val="single" w:sz="4" w:space="0" w:color="auto"/>
              <w:left w:val="nil"/>
              <w:bottom w:val="single" w:sz="4" w:space="0" w:color="auto"/>
              <w:right w:val="single" w:sz="4" w:space="0" w:color="auto"/>
            </w:tcBorders>
            <w:shd w:val="clear" w:color="auto" w:fill="C00000"/>
            <w:noWrap/>
            <w:vAlign w:val="bottom"/>
            <w:hideMark/>
          </w:tcPr>
          <w:p w14:paraId="71084246"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4E359BC"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r>
      <w:tr w:rsidR="00342D7F" w:rsidRPr="005D2A6A" w14:paraId="613D0BD4"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20DF26AB" w14:textId="4068D9ED"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2BDB3F0C" w14:textId="0ED0CDD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551</w:t>
            </w:r>
          </w:p>
        </w:tc>
        <w:tc>
          <w:tcPr>
            <w:tcW w:w="1176" w:type="dxa"/>
            <w:tcBorders>
              <w:top w:val="nil"/>
              <w:left w:val="nil"/>
              <w:bottom w:val="single" w:sz="4" w:space="0" w:color="auto"/>
              <w:right w:val="single" w:sz="4" w:space="0" w:color="auto"/>
            </w:tcBorders>
            <w:shd w:val="clear" w:color="000000" w:fill="FFFFFF"/>
            <w:noWrap/>
            <w:vAlign w:val="bottom"/>
            <w:hideMark/>
          </w:tcPr>
          <w:p w14:paraId="150E74EF" w14:textId="7430040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575</w:t>
            </w:r>
          </w:p>
        </w:tc>
        <w:tc>
          <w:tcPr>
            <w:tcW w:w="1176" w:type="dxa"/>
            <w:tcBorders>
              <w:top w:val="nil"/>
              <w:left w:val="nil"/>
              <w:bottom w:val="single" w:sz="4" w:space="0" w:color="auto"/>
              <w:right w:val="single" w:sz="4" w:space="0" w:color="auto"/>
            </w:tcBorders>
            <w:shd w:val="clear" w:color="000000" w:fill="FFFFFF"/>
            <w:noWrap/>
            <w:vAlign w:val="bottom"/>
            <w:hideMark/>
          </w:tcPr>
          <w:p w14:paraId="66A8AE2E" w14:textId="24A059A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599</w:t>
            </w:r>
          </w:p>
        </w:tc>
        <w:tc>
          <w:tcPr>
            <w:tcW w:w="1178" w:type="dxa"/>
            <w:tcBorders>
              <w:top w:val="nil"/>
              <w:left w:val="nil"/>
              <w:bottom w:val="single" w:sz="4" w:space="0" w:color="auto"/>
              <w:right w:val="single" w:sz="4" w:space="0" w:color="auto"/>
            </w:tcBorders>
            <w:shd w:val="clear" w:color="000000" w:fill="FFFFFF"/>
            <w:noWrap/>
            <w:vAlign w:val="bottom"/>
            <w:hideMark/>
          </w:tcPr>
          <w:p w14:paraId="702F097D" w14:textId="7F111D4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634</w:t>
            </w:r>
          </w:p>
        </w:tc>
        <w:tc>
          <w:tcPr>
            <w:tcW w:w="1343" w:type="dxa"/>
            <w:tcBorders>
              <w:top w:val="nil"/>
              <w:left w:val="nil"/>
              <w:bottom w:val="single" w:sz="4" w:space="0" w:color="auto"/>
              <w:right w:val="single" w:sz="4" w:space="0" w:color="auto"/>
            </w:tcBorders>
            <w:shd w:val="clear" w:color="000000" w:fill="FFFFFF"/>
            <w:noWrap/>
            <w:vAlign w:val="bottom"/>
            <w:hideMark/>
          </w:tcPr>
          <w:p w14:paraId="578C02C9" w14:textId="5AA66512"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664</w:t>
            </w:r>
          </w:p>
        </w:tc>
        <w:tc>
          <w:tcPr>
            <w:tcW w:w="1337" w:type="dxa"/>
            <w:tcBorders>
              <w:top w:val="nil"/>
              <w:left w:val="nil"/>
              <w:bottom w:val="single" w:sz="4" w:space="0" w:color="auto"/>
              <w:right w:val="single" w:sz="4" w:space="0" w:color="auto"/>
            </w:tcBorders>
            <w:shd w:val="clear" w:color="000000" w:fill="FFFFFF"/>
            <w:noWrap/>
            <w:vAlign w:val="bottom"/>
            <w:hideMark/>
          </w:tcPr>
          <w:p w14:paraId="3153B4F5" w14:textId="2060512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616</w:t>
            </w:r>
          </w:p>
        </w:tc>
      </w:tr>
      <w:tr w:rsidR="00342D7F" w:rsidRPr="005D2A6A" w14:paraId="281F43D9"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7DFBA56B" w14:textId="0AFE140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Indirect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3A05FF2B" w14:textId="35CEA3E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126</w:t>
            </w:r>
          </w:p>
        </w:tc>
        <w:tc>
          <w:tcPr>
            <w:tcW w:w="1176" w:type="dxa"/>
            <w:tcBorders>
              <w:top w:val="nil"/>
              <w:left w:val="nil"/>
              <w:bottom w:val="single" w:sz="4" w:space="0" w:color="auto"/>
              <w:right w:val="single" w:sz="4" w:space="0" w:color="auto"/>
            </w:tcBorders>
            <w:shd w:val="clear" w:color="000000" w:fill="FFFFFF"/>
            <w:noWrap/>
            <w:vAlign w:val="bottom"/>
            <w:hideMark/>
          </w:tcPr>
          <w:p w14:paraId="131AF3DC" w14:textId="6801E93D"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176" w:type="dxa"/>
            <w:tcBorders>
              <w:top w:val="nil"/>
              <w:left w:val="nil"/>
              <w:bottom w:val="single" w:sz="4" w:space="0" w:color="auto"/>
              <w:right w:val="single" w:sz="4" w:space="0" w:color="auto"/>
            </w:tcBorders>
            <w:shd w:val="clear" w:color="000000" w:fill="FFFFFF"/>
            <w:noWrap/>
            <w:vAlign w:val="bottom"/>
            <w:hideMark/>
          </w:tcPr>
          <w:p w14:paraId="0C09ED3B" w14:textId="20C7173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1178" w:type="dxa"/>
            <w:tcBorders>
              <w:top w:val="nil"/>
              <w:left w:val="nil"/>
              <w:bottom w:val="single" w:sz="4" w:space="0" w:color="auto"/>
              <w:right w:val="single" w:sz="4" w:space="0" w:color="auto"/>
            </w:tcBorders>
            <w:shd w:val="clear" w:color="000000" w:fill="FFFFFF"/>
            <w:noWrap/>
            <w:vAlign w:val="bottom"/>
            <w:hideMark/>
          </w:tcPr>
          <w:p w14:paraId="73DEADA6" w14:textId="7197B5F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134</w:t>
            </w:r>
          </w:p>
        </w:tc>
        <w:tc>
          <w:tcPr>
            <w:tcW w:w="1343" w:type="dxa"/>
            <w:tcBorders>
              <w:top w:val="nil"/>
              <w:left w:val="nil"/>
              <w:bottom w:val="single" w:sz="4" w:space="0" w:color="auto"/>
              <w:right w:val="single" w:sz="4" w:space="0" w:color="auto"/>
            </w:tcBorders>
            <w:shd w:val="clear" w:color="000000" w:fill="FFFFFF"/>
            <w:noWrap/>
            <w:vAlign w:val="bottom"/>
            <w:hideMark/>
          </w:tcPr>
          <w:p w14:paraId="40B8A281" w14:textId="2BAD248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337" w:type="dxa"/>
            <w:tcBorders>
              <w:top w:val="nil"/>
              <w:left w:val="nil"/>
              <w:bottom w:val="single" w:sz="4" w:space="0" w:color="auto"/>
              <w:right w:val="single" w:sz="4" w:space="0" w:color="auto"/>
            </w:tcBorders>
            <w:shd w:val="clear" w:color="000000" w:fill="FFFFFF"/>
            <w:noWrap/>
            <w:vAlign w:val="bottom"/>
            <w:hideMark/>
          </w:tcPr>
          <w:p w14:paraId="063F099B" w14:textId="54BC90C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124</w:t>
            </w:r>
          </w:p>
        </w:tc>
      </w:tr>
      <w:tr w:rsidR="00342D7F" w:rsidRPr="005D2A6A" w14:paraId="5F67BD8E"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038D5FB9" w14:textId="7777777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1176" w:type="dxa"/>
            <w:tcBorders>
              <w:top w:val="nil"/>
              <w:left w:val="nil"/>
              <w:bottom w:val="single" w:sz="4" w:space="0" w:color="auto"/>
              <w:right w:val="single" w:sz="4" w:space="0" w:color="auto"/>
            </w:tcBorders>
            <w:shd w:val="clear" w:color="000000" w:fill="FFFFFF"/>
            <w:noWrap/>
            <w:vAlign w:val="bottom"/>
            <w:hideMark/>
          </w:tcPr>
          <w:p w14:paraId="619DF2FA" w14:textId="27C96E9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677</w:t>
            </w:r>
          </w:p>
        </w:tc>
        <w:tc>
          <w:tcPr>
            <w:tcW w:w="1176" w:type="dxa"/>
            <w:tcBorders>
              <w:top w:val="nil"/>
              <w:left w:val="nil"/>
              <w:bottom w:val="single" w:sz="4" w:space="0" w:color="auto"/>
              <w:right w:val="single" w:sz="4" w:space="0" w:color="auto"/>
            </w:tcBorders>
            <w:shd w:val="clear" w:color="000000" w:fill="FFFFFF"/>
            <w:noWrap/>
            <w:vAlign w:val="bottom"/>
            <w:hideMark/>
          </w:tcPr>
          <w:p w14:paraId="037F588F" w14:textId="46ED847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708</w:t>
            </w:r>
          </w:p>
        </w:tc>
        <w:tc>
          <w:tcPr>
            <w:tcW w:w="1176" w:type="dxa"/>
            <w:tcBorders>
              <w:top w:val="nil"/>
              <w:left w:val="nil"/>
              <w:bottom w:val="single" w:sz="4" w:space="0" w:color="auto"/>
              <w:right w:val="single" w:sz="4" w:space="0" w:color="auto"/>
            </w:tcBorders>
            <w:shd w:val="clear" w:color="000000" w:fill="FFFFFF"/>
            <w:noWrap/>
            <w:vAlign w:val="bottom"/>
            <w:hideMark/>
          </w:tcPr>
          <w:p w14:paraId="47752377" w14:textId="305E42B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735</w:t>
            </w:r>
          </w:p>
        </w:tc>
        <w:tc>
          <w:tcPr>
            <w:tcW w:w="1178" w:type="dxa"/>
            <w:tcBorders>
              <w:top w:val="nil"/>
              <w:left w:val="nil"/>
              <w:bottom w:val="single" w:sz="4" w:space="0" w:color="auto"/>
              <w:right w:val="single" w:sz="4" w:space="0" w:color="auto"/>
            </w:tcBorders>
            <w:shd w:val="clear" w:color="000000" w:fill="FFFFFF"/>
            <w:noWrap/>
            <w:vAlign w:val="bottom"/>
            <w:hideMark/>
          </w:tcPr>
          <w:p w14:paraId="73DE6AF0" w14:textId="53BA8D93"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767</w:t>
            </w:r>
          </w:p>
        </w:tc>
        <w:tc>
          <w:tcPr>
            <w:tcW w:w="1343" w:type="dxa"/>
            <w:tcBorders>
              <w:top w:val="nil"/>
              <w:left w:val="nil"/>
              <w:bottom w:val="single" w:sz="4" w:space="0" w:color="auto"/>
              <w:right w:val="single" w:sz="4" w:space="0" w:color="auto"/>
            </w:tcBorders>
            <w:shd w:val="clear" w:color="000000" w:fill="FFFFFF"/>
            <w:noWrap/>
            <w:vAlign w:val="bottom"/>
            <w:hideMark/>
          </w:tcPr>
          <w:p w14:paraId="36B969CE" w14:textId="4E91500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796</w:t>
            </w:r>
          </w:p>
        </w:tc>
        <w:tc>
          <w:tcPr>
            <w:tcW w:w="1337" w:type="dxa"/>
            <w:tcBorders>
              <w:top w:val="nil"/>
              <w:left w:val="nil"/>
              <w:bottom w:val="single" w:sz="4" w:space="0" w:color="auto"/>
              <w:right w:val="single" w:sz="4" w:space="0" w:color="auto"/>
            </w:tcBorders>
            <w:shd w:val="clear" w:color="000000" w:fill="FFFFFF"/>
            <w:noWrap/>
            <w:vAlign w:val="bottom"/>
            <w:hideMark/>
          </w:tcPr>
          <w:p w14:paraId="021CDDFB" w14:textId="07C9CBF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739</w:t>
            </w:r>
          </w:p>
        </w:tc>
      </w:tr>
    </w:tbl>
    <w:bookmarkEnd w:id="85"/>
    <w:p w14:paraId="122CC8D3" w14:textId="3D3087F5" w:rsidR="00B20C6E" w:rsidRDefault="009B6BDA" w:rsidP="000627CD">
      <w:pPr>
        <w:pStyle w:val="BodyText"/>
        <w:spacing w:before="162" w:line="360" w:lineRule="auto"/>
        <w:ind w:right="-86"/>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D7B5D">
        <w:rPr>
          <w:noProof/>
        </w:rPr>
        <mc:AlternateContent>
          <mc:Choice Requires="wps">
            <w:drawing>
              <wp:anchor distT="0" distB="0" distL="114300" distR="114300" simplePos="0" relativeHeight="252941312" behindDoc="0" locked="0" layoutInCell="1" allowOverlap="1" wp14:anchorId="795E857B" wp14:editId="31473172">
                <wp:simplePos x="0" y="0"/>
                <wp:positionH relativeFrom="column">
                  <wp:posOffset>2952750</wp:posOffset>
                </wp:positionH>
                <wp:positionV relativeFrom="paragraph">
                  <wp:posOffset>66040</wp:posOffset>
                </wp:positionV>
                <wp:extent cx="3456940" cy="257175"/>
                <wp:effectExtent l="0" t="0" r="0" b="0"/>
                <wp:wrapNone/>
                <wp:docPr id="78"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7BE19F1C"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9A1DF33"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5E857B" id="_x0000_s1056" type="#_x0000_t202" style="position:absolute;left:0;text-align:left;margin-left:232.5pt;margin-top:5.2pt;width:272.2pt;height:20.2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" filled="f" stroked="f">
                <v:textbox>
                  <w:txbxContent>
                    <w:p w14:paraId="7BE19F1C"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9A1DF33"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v:textbox>
              </v:shape>
            </w:pict>
          </mc:Fallback>
        </mc:AlternateContent>
      </w:r>
    </w:p>
    <w:p w14:paraId="4BE091CE" w14:textId="77777777" w:rsidR="00410F69" w:rsidRDefault="00410F69" w:rsidP="0061645E">
      <w:pPr>
        <w:rPr>
          <w:rFonts w:ascii="Arial" w:hAnsi="Arial" w:cs="Arial"/>
          <w:b/>
          <w:bCs/>
          <w:sz w:val="24"/>
          <w:szCs w:val="24"/>
        </w:rPr>
      </w:pPr>
    </w:p>
    <w:p w14:paraId="75A2FE14" w14:textId="1B4F4A42" w:rsidR="009E126D" w:rsidRPr="0061645E" w:rsidRDefault="009E126D" w:rsidP="0061645E">
      <w:pPr>
        <w:rPr>
          <w:rFonts w:ascii="Arial" w:hAnsi="Arial" w:cs="Arial"/>
          <w:b/>
          <w:bCs/>
          <w:sz w:val="24"/>
          <w:szCs w:val="24"/>
        </w:rPr>
      </w:pPr>
      <w:r w:rsidRPr="0061645E">
        <w:rPr>
          <w:rFonts w:ascii="Arial" w:hAnsi="Arial" w:cs="Arial"/>
          <w:b/>
          <w:bCs/>
          <w:sz w:val="24"/>
          <w:szCs w:val="24"/>
        </w:rPr>
        <w:t xml:space="preserve">3.1.8. Demand By Region </w:t>
      </w:r>
    </w:p>
    <w:p w14:paraId="542C903E" w14:textId="56B2DFF4"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Region, By Volume</w:t>
      </w:r>
      <w:r w:rsidR="00274F09">
        <w:rPr>
          <w:rFonts w:ascii="Arial" w:hAnsi="Arial" w:cs="Arial"/>
          <w:b/>
          <w:bCs/>
          <w:sz w:val="24"/>
          <w:szCs w:val="24"/>
        </w:rPr>
        <w:t xml:space="preserve"> (000’ Tonnes)</w:t>
      </w:r>
      <w:r w:rsidRPr="0061645E">
        <w:rPr>
          <w:rFonts w:ascii="Arial" w:hAnsi="Arial" w:cs="Arial"/>
          <w:b/>
          <w:bCs/>
          <w:sz w:val="24"/>
          <w:szCs w:val="24"/>
        </w:rPr>
        <w:t xml:space="preserve">, 2021E &amp; 2030F </w:t>
      </w:r>
    </w:p>
    <w:tbl>
      <w:tblPr>
        <w:tblW w:w="10253" w:type="dxa"/>
        <w:tblLook w:val="04A0" w:firstRow="1" w:lastRow="0" w:firstColumn="1" w:lastColumn="0" w:noHBand="0" w:noVBand="1"/>
      </w:tblPr>
      <w:tblGrid>
        <w:gridCol w:w="3253"/>
        <w:gridCol w:w="1000"/>
        <w:gridCol w:w="1000"/>
        <w:gridCol w:w="1000"/>
        <w:gridCol w:w="1000"/>
        <w:gridCol w:w="1000"/>
        <w:gridCol w:w="1000"/>
        <w:gridCol w:w="1000"/>
      </w:tblGrid>
      <w:tr w:rsidR="00E561A5" w:rsidRPr="00C52F8D" w14:paraId="1D58795E" w14:textId="77777777" w:rsidTr="00C52F8D">
        <w:trPr>
          <w:trHeight w:val="314"/>
        </w:trPr>
        <w:tc>
          <w:tcPr>
            <w:tcW w:w="3253"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45A65FEB" w14:textId="77777777" w:rsidR="00E561A5" w:rsidRPr="00C52F8D" w:rsidRDefault="00E561A5" w:rsidP="00E561A5">
            <w:pPr>
              <w:spacing w:after="0" w:line="240" w:lineRule="auto"/>
              <w:rPr>
                <w:rFonts w:ascii="Arial" w:eastAsia="Times New Roman" w:hAnsi="Arial" w:cs="Arial"/>
                <w:b/>
                <w:bCs/>
                <w:color w:val="000000"/>
                <w:sz w:val="20"/>
                <w:szCs w:val="20"/>
                <w:lang w:val="en-US"/>
              </w:rPr>
            </w:pPr>
            <w:r w:rsidRPr="00C52F8D">
              <w:rPr>
                <w:rFonts w:ascii="Arial" w:eastAsia="Times New Roman" w:hAnsi="Arial" w:cs="Arial"/>
                <w:b/>
                <w:bCs/>
                <w:color w:val="000000"/>
                <w:sz w:val="20"/>
                <w:szCs w:val="20"/>
                <w:lang w:val="en-US"/>
              </w:rPr>
              <w:t> Region/Country</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1ABA9137" w14:textId="0439D410"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2015</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0261B277" w14:textId="5DAB20B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79083DA5" w14:textId="5D7B5867"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2021E</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C31C88C" w14:textId="49086459"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2025F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2CE7791A" w14:textId="7F2F3A7A"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2030F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71DB6E8" w14:textId="18C167B1"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(2015-2020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59FEC1AA" w14:textId="5BE2222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(2021E-2030F)</w:t>
            </w:r>
          </w:p>
        </w:tc>
      </w:tr>
      <w:tr w:rsidR="00E561A5" w:rsidRPr="00C52F8D" w14:paraId="1F7C6EC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6634C01F"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Asia Pacific</w:t>
            </w:r>
          </w:p>
        </w:tc>
        <w:tc>
          <w:tcPr>
            <w:tcW w:w="1000" w:type="dxa"/>
            <w:tcBorders>
              <w:top w:val="nil"/>
              <w:left w:val="nil"/>
              <w:bottom w:val="single" w:sz="8" w:space="0" w:color="auto"/>
              <w:right w:val="single" w:sz="8" w:space="0" w:color="auto"/>
            </w:tcBorders>
            <w:shd w:val="clear" w:color="000000" w:fill="C00000"/>
            <w:noWrap/>
            <w:vAlign w:val="center"/>
            <w:hideMark/>
          </w:tcPr>
          <w:p w14:paraId="10BB4F37" w14:textId="57E32B7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283</w:t>
            </w:r>
          </w:p>
        </w:tc>
        <w:tc>
          <w:tcPr>
            <w:tcW w:w="1000" w:type="dxa"/>
            <w:tcBorders>
              <w:top w:val="nil"/>
              <w:left w:val="nil"/>
              <w:bottom w:val="single" w:sz="8" w:space="0" w:color="auto"/>
              <w:right w:val="single" w:sz="8" w:space="0" w:color="auto"/>
            </w:tcBorders>
            <w:shd w:val="clear" w:color="000000" w:fill="C00000"/>
            <w:noWrap/>
            <w:vAlign w:val="center"/>
            <w:hideMark/>
          </w:tcPr>
          <w:p w14:paraId="7CDA9E4F" w14:textId="5560FFA0"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322</w:t>
            </w:r>
          </w:p>
        </w:tc>
        <w:tc>
          <w:tcPr>
            <w:tcW w:w="1000" w:type="dxa"/>
            <w:tcBorders>
              <w:top w:val="nil"/>
              <w:left w:val="nil"/>
              <w:bottom w:val="single" w:sz="8" w:space="0" w:color="auto"/>
              <w:right w:val="single" w:sz="8" w:space="0" w:color="auto"/>
            </w:tcBorders>
            <w:shd w:val="clear" w:color="000000" w:fill="C00000"/>
            <w:noWrap/>
            <w:vAlign w:val="center"/>
            <w:hideMark/>
          </w:tcPr>
          <w:p w14:paraId="69F838C7" w14:textId="572FBDCE"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349</w:t>
            </w:r>
          </w:p>
        </w:tc>
        <w:tc>
          <w:tcPr>
            <w:tcW w:w="1000" w:type="dxa"/>
            <w:tcBorders>
              <w:top w:val="nil"/>
              <w:left w:val="nil"/>
              <w:bottom w:val="single" w:sz="8" w:space="0" w:color="auto"/>
              <w:right w:val="single" w:sz="8" w:space="0" w:color="auto"/>
            </w:tcBorders>
            <w:shd w:val="clear" w:color="000000" w:fill="C00000"/>
            <w:noWrap/>
            <w:vAlign w:val="center"/>
            <w:hideMark/>
          </w:tcPr>
          <w:p w14:paraId="72A722B3" w14:textId="2DA4D84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485</w:t>
            </w:r>
          </w:p>
        </w:tc>
        <w:tc>
          <w:tcPr>
            <w:tcW w:w="1000" w:type="dxa"/>
            <w:tcBorders>
              <w:top w:val="nil"/>
              <w:left w:val="nil"/>
              <w:bottom w:val="single" w:sz="8" w:space="0" w:color="auto"/>
              <w:right w:val="single" w:sz="8" w:space="0" w:color="auto"/>
            </w:tcBorders>
            <w:shd w:val="clear" w:color="000000" w:fill="C00000"/>
            <w:noWrap/>
            <w:vAlign w:val="center"/>
            <w:hideMark/>
          </w:tcPr>
          <w:p w14:paraId="10EB2943" w14:textId="2E5E210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688</w:t>
            </w:r>
          </w:p>
        </w:tc>
        <w:tc>
          <w:tcPr>
            <w:tcW w:w="1000" w:type="dxa"/>
            <w:tcBorders>
              <w:top w:val="nil"/>
              <w:left w:val="nil"/>
              <w:bottom w:val="single" w:sz="8" w:space="0" w:color="auto"/>
              <w:right w:val="single" w:sz="8" w:space="0" w:color="auto"/>
            </w:tcBorders>
            <w:shd w:val="clear" w:color="000000" w:fill="C00000"/>
            <w:noWrap/>
            <w:vAlign w:val="center"/>
            <w:hideMark/>
          </w:tcPr>
          <w:p w14:paraId="289AA91C" w14:textId="2340F6D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2.61%</w:t>
            </w:r>
          </w:p>
        </w:tc>
        <w:tc>
          <w:tcPr>
            <w:tcW w:w="1000" w:type="dxa"/>
            <w:tcBorders>
              <w:top w:val="nil"/>
              <w:left w:val="nil"/>
              <w:bottom w:val="single" w:sz="8" w:space="0" w:color="auto"/>
              <w:right w:val="single" w:sz="8" w:space="0" w:color="auto"/>
            </w:tcBorders>
            <w:shd w:val="clear" w:color="000000" w:fill="C00000"/>
            <w:noWrap/>
            <w:vAlign w:val="center"/>
            <w:hideMark/>
          </w:tcPr>
          <w:p w14:paraId="505672BC" w14:textId="440C568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14.51%</w:t>
            </w:r>
          </w:p>
        </w:tc>
      </w:tr>
      <w:tr w:rsidR="00E561A5" w:rsidRPr="00C52F8D" w14:paraId="1A5E6C3C"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3B302B8"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India </w:t>
            </w:r>
          </w:p>
        </w:tc>
        <w:tc>
          <w:tcPr>
            <w:tcW w:w="1000" w:type="dxa"/>
            <w:tcBorders>
              <w:top w:val="nil"/>
              <w:left w:val="nil"/>
              <w:bottom w:val="single" w:sz="8" w:space="0" w:color="auto"/>
              <w:right w:val="single" w:sz="8" w:space="0" w:color="auto"/>
            </w:tcBorders>
            <w:shd w:val="clear" w:color="000000" w:fill="FFFFFF"/>
            <w:noWrap/>
            <w:vAlign w:val="center"/>
            <w:hideMark/>
          </w:tcPr>
          <w:p w14:paraId="057BFD54" w14:textId="2D0C06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0B220A3" w14:textId="6BF66C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4C9ACBA1" w14:textId="38EC27D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w:t>
            </w:r>
          </w:p>
        </w:tc>
        <w:tc>
          <w:tcPr>
            <w:tcW w:w="1000" w:type="dxa"/>
            <w:tcBorders>
              <w:top w:val="nil"/>
              <w:left w:val="nil"/>
              <w:bottom w:val="single" w:sz="8" w:space="0" w:color="auto"/>
              <w:right w:val="single" w:sz="8" w:space="0" w:color="auto"/>
            </w:tcBorders>
            <w:shd w:val="clear" w:color="000000" w:fill="FFFFFF"/>
            <w:noWrap/>
            <w:vAlign w:val="center"/>
            <w:hideMark/>
          </w:tcPr>
          <w:p w14:paraId="6982C517" w14:textId="344D6CF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58CFF459" w14:textId="3FED36E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w:t>
            </w:r>
          </w:p>
        </w:tc>
        <w:tc>
          <w:tcPr>
            <w:tcW w:w="1000" w:type="dxa"/>
            <w:tcBorders>
              <w:top w:val="nil"/>
              <w:left w:val="nil"/>
              <w:bottom w:val="single" w:sz="8" w:space="0" w:color="auto"/>
              <w:right w:val="single" w:sz="8" w:space="0" w:color="auto"/>
            </w:tcBorders>
            <w:shd w:val="clear" w:color="000000" w:fill="FFFFFF"/>
            <w:noWrap/>
            <w:vAlign w:val="center"/>
            <w:hideMark/>
          </w:tcPr>
          <w:p w14:paraId="3CDDD0E0" w14:textId="40C010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3.10%</w:t>
            </w:r>
          </w:p>
        </w:tc>
        <w:tc>
          <w:tcPr>
            <w:tcW w:w="1000" w:type="dxa"/>
            <w:tcBorders>
              <w:top w:val="nil"/>
              <w:left w:val="nil"/>
              <w:bottom w:val="single" w:sz="8" w:space="0" w:color="auto"/>
              <w:right w:val="single" w:sz="8" w:space="0" w:color="auto"/>
            </w:tcBorders>
            <w:shd w:val="clear" w:color="000000" w:fill="FFFFFF"/>
            <w:noWrap/>
            <w:vAlign w:val="center"/>
            <w:hideMark/>
          </w:tcPr>
          <w:p w14:paraId="24A2F359" w14:textId="0DD81E4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11.70%</w:t>
            </w:r>
          </w:p>
        </w:tc>
      </w:tr>
      <w:tr w:rsidR="00E561A5" w:rsidRPr="00C52F8D" w14:paraId="7D8A07D2"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6AF78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lastRenderedPageBreak/>
              <w:t>China</w:t>
            </w:r>
          </w:p>
        </w:tc>
        <w:tc>
          <w:tcPr>
            <w:tcW w:w="1000" w:type="dxa"/>
            <w:tcBorders>
              <w:top w:val="nil"/>
              <w:left w:val="nil"/>
              <w:bottom w:val="single" w:sz="8" w:space="0" w:color="auto"/>
              <w:right w:val="single" w:sz="8" w:space="0" w:color="auto"/>
            </w:tcBorders>
            <w:shd w:val="clear" w:color="000000" w:fill="FFFFFF"/>
            <w:noWrap/>
            <w:vAlign w:val="center"/>
            <w:hideMark/>
          </w:tcPr>
          <w:p w14:paraId="29A73663" w14:textId="37ECB64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131</w:t>
            </w:r>
          </w:p>
        </w:tc>
        <w:tc>
          <w:tcPr>
            <w:tcW w:w="1000" w:type="dxa"/>
            <w:tcBorders>
              <w:top w:val="nil"/>
              <w:left w:val="nil"/>
              <w:bottom w:val="single" w:sz="8" w:space="0" w:color="auto"/>
              <w:right w:val="single" w:sz="8" w:space="0" w:color="auto"/>
            </w:tcBorders>
            <w:shd w:val="clear" w:color="000000" w:fill="FFFFFF"/>
            <w:noWrap/>
            <w:vAlign w:val="center"/>
            <w:hideMark/>
          </w:tcPr>
          <w:p w14:paraId="0EDE31DC" w14:textId="51C25ED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00" w:type="dxa"/>
            <w:tcBorders>
              <w:top w:val="nil"/>
              <w:left w:val="nil"/>
              <w:bottom w:val="single" w:sz="8" w:space="0" w:color="auto"/>
              <w:right w:val="single" w:sz="8" w:space="0" w:color="auto"/>
            </w:tcBorders>
            <w:shd w:val="clear" w:color="000000" w:fill="FFFFFF"/>
            <w:noWrap/>
            <w:vAlign w:val="center"/>
            <w:hideMark/>
          </w:tcPr>
          <w:p w14:paraId="7D2B79BE" w14:textId="0E74342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158</w:t>
            </w:r>
          </w:p>
        </w:tc>
        <w:tc>
          <w:tcPr>
            <w:tcW w:w="1000" w:type="dxa"/>
            <w:tcBorders>
              <w:top w:val="nil"/>
              <w:left w:val="nil"/>
              <w:bottom w:val="single" w:sz="8" w:space="0" w:color="auto"/>
              <w:right w:val="single" w:sz="8" w:space="0" w:color="auto"/>
            </w:tcBorders>
            <w:shd w:val="clear" w:color="000000" w:fill="FFFFFF"/>
            <w:noWrap/>
            <w:vAlign w:val="center"/>
            <w:hideMark/>
          </w:tcPr>
          <w:p w14:paraId="07EA7067" w14:textId="2F5EDA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7E6D4FE" w14:textId="101D4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331</w:t>
            </w:r>
          </w:p>
        </w:tc>
        <w:tc>
          <w:tcPr>
            <w:tcW w:w="1000" w:type="dxa"/>
            <w:tcBorders>
              <w:top w:val="nil"/>
              <w:left w:val="nil"/>
              <w:bottom w:val="single" w:sz="8" w:space="0" w:color="auto"/>
              <w:right w:val="single" w:sz="8" w:space="0" w:color="auto"/>
            </w:tcBorders>
            <w:shd w:val="clear" w:color="000000" w:fill="FFFFFF"/>
            <w:noWrap/>
            <w:vAlign w:val="center"/>
            <w:hideMark/>
          </w:tcPr>
          <w:p w14:paraId="7D85E93D" w14:textId="04F09F3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2.04%</w:t>
            </w:r>
          </w:p>
        </w:tc>
        <w:tc>
          <w:tcPr>
            <w:tcW w:w="1000" w:type="dxa"/>
            <w:tcBorders>
              <w:top w:val="nil"/>
              <w:left w:val="nil"/>
              <w:bottom w:val="single" w:sz="8" w:space="0" w:color="auto"/>
              <w:right w:val="single" w:sz="8" w:space="0" w:color="auto"/>
            </w:tcBorders>
            <w:shd w:val="clear" w:color="000000" w:fill="FFFFFF"/>
            <w:noWrap/>
            <w:vAlign w:val="center"/>
            <w:hideMark/>
          </w:tcPr>
          <w:p w14:paraId="1551C89E" w14:textId="409716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8.55%</w:t>
            </w:r>
          </w:p>
        </w:tc>
      </w:tr>
      <w:tr w:rsidR="00E561A5" w:rsidRPr="00C52F8D" w14:paraId="636A3B3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5B0CD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Japan</w:t>
            </w:r>
          </w:p>
        </w:tc>
        <w:tc>
          <w:tcPr>
            <w:tcW w:w="1000" w:type="dxa"/>
            <w:tcBorders>
              <w:top w:val="nil"/>
              <w:left w:val="nil"/>
              <w:bottom w:val="single" w:sz="8" w:space="0" w:color="auto"/>
              <w:right w:val="single" w:sz="8" w:space="0" w:color="auto"/>
            </w:tcBorders>
            <w:shd w:val="clear" w:color="000000" w:fill="FFFFFF"/>
            <w:noWrap/>
            <w:vAlign w:val="center"/>
            <w:hideMark/>
          </w:tcPr>
          <w:p w14:paraId="47091A48" w14:textId="75C7CE9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43420523" w14:textId="6651FA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w:t>
            </w:r>
          </w:p>
        </w:tc>
        <w:tc>
          <w:tcPr>
            <w:tcW w:w="1000" w:type="dxa"/>
            <w:tcBorders>
              <w:top w:val="nil"/>
              <w:left w:val="nil"/>
              <w:bottom w:val="single" w:sz="8" w:space="0" w:color="auto"/>
              <w:right w:val="single" w:sz="8" w:space="0" w:color="auto"/>
            </w:tcBorders>
            <w:shd w:val="clear" w:color="000000" w:fill="FFFFFF"/>
            <w:noWrap/>
            <w:vAlign w:val="center"/>
            <w:hideMark/>
          </w:tcPr>
          <w:p w14:paraId="56CBE668" w14:textId="6DF5646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w:t>
            </w:r>
          </w:p>
        </w:tc>
        <w:tc>
          <w:tcPr>
            <w:tcW w:w="1000" w:type="dxa"/>
            <w:tcBorders>
              <w:top w:val="nil"/>
              <w:left w:val="nil"/>
              <w:bottom w:val="single" w:sz="8" w:space="0" w:color="auto"/>
              <w:right w:val="single" w:sz="8" w:space="0" w:color="auto"/>
            </w:tcBorders>
            <w:shd w:val="clear" w:color="000000" w:fill="FFFFFF"/>
            <w:noWrap/>
            <w:vAlign w:val="center"/>
            <w:hideMark/>
          </w:tcPr>
          <w:p w14:paraId="675303B0" w14:textId="6FCDC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76C163F5" w14:textId="7A26C4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123</w:t>
            </w:r>
          </w:p>
        </w:tc>
        <w:tc>
          <w:tcPr>
            <w:tcW w:w="1000" w:type="dxa"/>
            <w:tcBorders>
              <w:top w:val="nil"/>
              <w:left w:val="nil"/>
              <w:bottom w:val="single" w:sz="8" w:space="0" w:color="auto"/>
              <w:right w:val="single" w:sz="8" w:space="0" w:color="auto"/>
            </w:tcBorders>
            <w:shd w:val="clear" w:color="000000" w:fill="FFFFFF"/>
            <w:noWrap/>
            <w:vAlign w:val="center"/>
            <w:hideMark/>
          </w:tcPr>
          <w:p w14:paraId="742492DB" w14:textId="34B12D3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0.60%</w:t>
            </w:r>
          </w:p>
        </w:tc>
        <w:tc>
          <w:tcPr>
            <w:tcW w:w="1000" w:type="dxa"/>
            <w:tcBorders>
              <w:top w:val="nil"/>
              <w:left w:val="nil"/>
              <w:bottom w:val="single" w:sz="8" w:space="0" w:color="auto"/>
              <w:right w:val="single" w:sz="8" w:space="0" w:color="auto"/>
            </w:tcBorders>
            <w:shd w:val="clear" w:color="000000" w:fill="FFFFFF"/>
            <w:noWrap/>
            <w:vAlign w:val="center"/>
            <w:hideMark/>
          </w:tcPr>
          <w:p w14:paraId="3A22C848" w14:textId="57BF69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9.48%</w:t>
            </w:r>
          </w:p>
        </w:tc>
      </w:tr>
      <w:tr w:rsidR="00E561A5" w:rsidRPr="00C52F8D" w14:paraId="57A881C8"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D6E6446"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South Korea</w:t>
            </w:r>
          </w:p>
        </w:tc>
        <w:tc>
          <w:tcPr>
            <w:tcW w:w="1000" w:type="dxa"/>
            <w:tcBorders>
              <w:top w:val="nil"/>
              <w:left w:val="nil"/>
              <w:bottom w:val="single" w:sz="8" w:space="0" w:color="auto"/>
              <w:right w:val="single" w:sz="8" w:space="0" w:color="auto"/>
            </w:tcBorders>
            <w:shd w:val="clear" w:color="000000" w:fill="FFFFFF"/>
            <w:noWrap/>
            <w:vAlign w:val="center"/>
            <w:hideMark/>
          </w:tcPr>
          <w:p w14:paraId="0F09D395" w14:textId="07A1BA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0706C23D" w14:textId="572D95B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w:t>
            </w:r>
          </w:p>
        </w:tc>
        <w:tc>
          <w:tcPr>
            <w:tcW w:w="1000" w:type="dxa"/>
            <w:tcBorders>
              <w:top w:val="nil"/>
              <w:left w:val="nil"/>
              <w:bottom w:val="single" w:sz="8" w:space="0" w:color="auto"/>
              <w:right w:val="single" w:sz="8" w:space="0" w:color="auto"/>
            </w:tcBorders>
            <w:shd w:val="clear" w:color="000000" w:fill="FFFFFF"/>
            <w:noWrap/>
            <w:vAlign w:val="center"/>
            <w:hideMark/>
          </w:tcPr>
          <w:p w14:paraId="29566019" w14:textId="2E21D71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71B172ED" w14:textId="0D016F9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00" w:type="dxa"/>
            <w:tcBorders>
              <w:top w:val="nil"/>
              <w:left w:val="nil"/>
              <w:bottom w:val="single" w:sz="8" w:space="0" w:color="auto"/>
              <w:right w:val="single" w:sz="8" w:space="0" w:color="auto"/>
            </w:tcBorders>
            <w:shd w:val="clear" w:color="000000" w:fill="FFFFFF"/>
            <w:noWrap/>
            <w:vAlign w:val="center"/>
            <w:hideMark/>
          </w:tcPr>
          <w:p w14:paraId="3F92D1C1" w14:textId="549B306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7E85A310" w14:textId="00FE9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2.96%</w:t>
            </w:r>
          </w:p>
        </w:tc>
        <w:tc>
          <w:tcPr>
            <w:tcW w:w="1000" w:type="dxa"/>
            <w:tcBorders>
              <w:top w:val="nil"/>
              <w:left w:val="nil"/>
              <w:bottom w:val="single" w:sz="8" w:space="0" w:color="auto"/>
              <w:right w:val="single" w:sz="8" w:space="0" w:color="auto"/>
            </w:tcBorders>
            <w:shd w:val="clear" w:color="000000" w:fill="FFFFFF"/>
            <w:noWrap/>
            <w:vAlign w:val="center"/>
            <w:hideMark/>
          </w:tcPr>
          <w:p w14:paraId="67CDA7BA" w14:textId="5CDBC5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8.85%</w:t>
            </w:r>
          </w:p>
        </w:tc>
      </w:tr>
      <w:tr w:rsidR="00E561A5" w:rsidRPr="00C52F8D" w14:paraId="5ADE8E7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87AF1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4E560D74" w14:textId="1F6B191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000000" w:fill="FFFFFF"/>
            <w:noWrap/>
            <w:vAlign w:val="center"/>
            <w:hideMark/>
          </w:tcPr>
          <w:p w14:paraId="564F0936" w14:textId="28758E7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31212FF0" w14:textId="71EA1DA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80</w:t>
            </w:r>
          </w:p>
        </w:tc>
        <w:tc>
          <w:tcPr>
            <w:tcW w:w="1000" w:type="dxa"/>
            <w:tcBorders>
              <w:top w:val="nil"/>
              <w:left w:val="nil"/>
              <w:bottom w:val="single" w:sz="8" w:space="0" w:color="auto"/>
              <w:right w:val="single" w:sz="8" w:space="0" w:color="auto"/>
            </w:tcBorders>
            <w:shd w:val="clear" w:color="000000" w:fill="FFFFFF"/>
            <w:noWrap/>
            <w:vAlign w:val="center"/>
            <w:hideMark/>
          </w:tcPr>
          <w:p w14:paraId="6138E36D" w14:textId="16700AB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5E79B33F" w14:textId="61896F9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w:t>
            </w:r>
          </w:p>
        </w:tc>
        <w:tc>
          <w:tcPr>
            <w:tcW w:w="1000" w:type="dxa"/>
            <w:tcBorders>
              <w:top w:val="nil"/>
              <w:left w:val="nil"/>
              <w:bottom w:val="single" w:sz="8" w:space="0" w:color="auto"/>
              <w:right w:val="single" w:sz="8" w:space="0" w:color="auto"/>
            </w:tcBorders>
            <w:shd w:val="clear" w:color="000000" w:fill="FFFFFF"/>
            <w:noWrap/>
            <w:vAlign w:val="center"/>
            <w:hideMark/>
          </w:tcPr>
          <w:p w14:paraId="7DDE723E" w14:textId="03F13E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4.85%</w:t>
            </w:r>
          </w:p>
        </w:tc>
        <w:tc>
          <w:tcPr>
            <w:tcW w:w="1000" w:type="dxa"/>
            <w:tcBorders>
              <w:top w:val="nil"/>
              <w:left w:val="nil"/>
              <w:bottom w:val="single" w:sz="8" w:space="0" w:color="auto"/>
              <w:right w:val="single" w:sz="8" w:space="0" w:color="auto"/>
            </w:tcBorders>
            <w:shd w:val="clear" w:color="000000" w:fill="FFFFFF"/>
            <w:noWrap/>
            <w:vAlign w:val="center"/>
            <w:hideMark/>
          </w:tcPr>
          <w:p w14:paraId="59D1A61D" w14:textId="559B559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3.19%</w:t>
            </w:r>
          </w:p>
        </w:tc>
      </w:tr>
      <w:tr w:rsidR="00E561A5" w:rsidRPr="00C52F8D" w14:paraId="311ECD5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70C1C3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APAC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16A3FBB2" w14:textId="1F5E61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41.82%</w:t>
            </w:r>
          </w:p>
        </w:tc>
        <w:tc>
          <w:tcPr>
            <w:tcW w:w="1000" w:type="dxa"/>
            <w:tcBorders>
              <w:top w:val="nil"/>
              <w:left w:val="nil"/>
              <w:bottom w:val="single" w:sz="8" w:space="0" w:color="auto"/>
              <w:right w:val="single" w:sz="8" w:space="0" w:color="auto"/>
            </w:tcBorders>
            <w:shd w:val="clear" w:color="000000" w:fill="FFFFFF"/>
            <w:noWrap/>
            <w:vAlign w:val="center"/>
            <w:hideMark/>
          </w:tcPr>
          <w:p w14:paraId="2BFBA399" w14:textId="17C7285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43.58%</w:t>
            </w:r>
          </w:p>
        </w:tc>
        <w:tc>
          <w:tcPr>
            <w:tcW w:w="1000" w:type="dxa"/>
            <w:tcBorders>
              <w:top w:val="nil"/>
              <w:left w:val="nil"/>
              <w:bottom w:val="single" w:sz="8" w:space="0" w:color="auto"/>
              <w:right w:val="single" w:sz="8" w:space="0" w:color="auto"/>
            </w:tcBorders>
            <w:shd w:val="clear" w:color="000000" w:fill="FFFFFF"/>
            <w:noWrap/>
            <w:vAlign w:val="center"/>
            <w:hideMark/>
          </w:tcPr>
          <w:p w14:paraId="6FBFE671" w14:textId="45EFE2F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44.29%</w:t>
            </w:r>
          </w:p>
        </w:tc>
        <w:tc>
          <w:tcPr>
            <w:tcW w:w="1000" w:type="dxa"/>
            <w:tcBorders>
              <w:top w:val="nil"/>
              <w:left w:val="nil"/>
              <w:bottom w:val="single" w:sz="8" w:space="0" w:color="auto"/>
              <w:right w:val="single" w:sz="8" w:space="0" w:color="auto"/>
            </w:tcBorders>
            <w:shd w:val="clear" w:color="000000" w:fill="FFFFFF"/>
            <w:noWrap/>
            <w:vAlign w:val="center"/>
            <w:hideMark/>
          </w:tcPr>
          <w:p w14:paraId="2FF8704B" w14:textId="795F0B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47.24%</w:t>
            </w:r>
          </w:p>
        </w:tc>
        <w:tc>
          <w:tcPr>
            <w:tcW w:w="1000" w:type="dxa"/>
            <w:tcBorders>
              <w:top w:val="nil"/>
              <w:left w:val="nil"/>
              <w:bottom w:val="single" w:sz="8" w:space="0" w:color="auto"/>
              <w:right w:val="single" w:sz="8" w:space="0" w:color="auto"/>
            </w:tcBorders>
            <w:shd w:val="clear" w:color="000000" w:fill="FFFFFF"/>
            <w:noWrap/>
            <w:vAlign w:val="center"/>
            <w:hideMark/>
          </w:tcPr>
          <w:p w14:paraId="68F8AECE" w14:textId="2B808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50.33%</w:t>
            </w:r>
          </w:p>
        </w:tc>
        <w:tc>
          <w:tcPr>
            <w:tcW w:w="1000" w:type="dxa"/>
            <w:tcBorders>
              <w:top w:val="nil"/>
              <w:left w:val="nil"/>
              <w:bottom w:val="single" w:sz="8" w:space="0" w:color="auto"/>
              <w:right w:val="single" w:sz="8" w:space="0" w:color="auto"/>
            </w:tcBorders>
            <w:shd w:val="clear" w:color="000000" w:fill="FFFFFF"/>
            <w:noWrap/>
            <w:vAlign w:val="center"/>
            <w:hideMark/>
          </w:tcPr>
          <w:p w14:paraId="27571291" w14:textId="5496E83E"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52701692" w14:textId="3C588829"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8B4405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5B81E1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Europe</w:t>
            </w:r>
          </w:p>
        </w:tc>
        <w:tc>
          <w:tcPr>
            <w:tcW w:w="1000" w:type="dxa"/>
            <w:tcBorders>
              <w:top w:val="nil"/>
              <w:left w:val="nil"/>
              <w:bottom w:val="single" w:sz="8" w:space="0" w:color="auto"/>
              <w:right w:val="single" w:sz="8" w:space="0" w:color="auto"/>
            </w:tcBorders>
            <w:shd w:val="clear" w:color="000000" w:fill="C00000"/>
            <w:noWrap/>
            <w:vAlign w:val="center"/>
            <w:hideMark/>
          </w:tcPr>
          <w:p w14:paraId="0367BEB0" w14:textId="0F4FA86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171</w:t>
            </w:r>
          </w:p>
        </w:tc>
        <w:tc>
          <w:tcPr>
            <w:tcW w:w="1000" w:type="dxa"/>
            <w:tcBorders>
              <w:top w:val="nil"/>
              <w:left w:val="nil"/>
              <w:bottom w:val="single" w:sz="8" w:space="0" w:color="auto"/>
              <w:right w:val="single" w:sz="8" w:space="0" w:color="auto"/>
            </w:tcBorders>
            <w:shd w:val="clear" w:color="000000" w:fill="C00000"/>
            <w:noWrap/>
            <w:vAlign w:val="center"/>
            <w:hideMark/>
          </w:tcPr>
          <w:p w14:paraId="3E0B275A" w14:textId="3B0F5F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178</w:t>
            </w:r>
          </w:p>
        </w:tc>
        <w:tc>
          <w:tcPr>
            <w:tcW w:w="1000" w:type="dxa"/>
            <w:tcBorders>
              <w:top w:val="nil"/>
              <w:left w:val="nil"/>
              <w:bottom w:val="single" w:sz="8" w:space="0" w:color="auto"/>
              <w:right w:val="single" w:sz="8" w:space="0" w:color="auto"/>
            </w:tcBorders>
            <w:shd w:val="clear" w:color="000000" w:fill="C00000"/>
            <w:noWrap/>
            <w:vAlign w:val="center"/>
            <w:hideMark/>
          </w:tcPr>
          <w:p w14:paraId="4CF17120" w14:textId="21E1B37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187</w:t>
            </w:r>
          </w:p>
        </w:tc>
        <w:tc>
          <w:tcPr>
            <w:tcW w:w="1000" w:type="dxa"/>
            <w:tcBorders>
              <w:top w:val="nil"/>
              <w:left w:val="nil"/>
              <w:bottom w:val="single" w:sz="8" w:space="0" w:color="auto"/>
              <w:right w:val="single" w:sz="8" w:space="0" w:color="auto"/>
            </w:tcBorders>
            <w:shd w:val="clear" w:color="000000" w:fill="C00000"/>
            <w:noWrap/>
            <w:vAlign w:val="center"/>
            <w:hideMark/>
          </w:tcPr>
          <w:p w14:paraId="658DB2C3" w14:textId="5492BA3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229</w:t>
            </w:r>
          </w:p>
        </w:tc>
        <w:tc>
          <w:tcPr>
            <w:tcW w:w="1000" w:type="dxa"/>
            <w:tcBorders>
              <w:top w:val="nil"/>
              <w:left w:val="nil"/>
              <w:bottom w:val="single" w:sz="8" w:space="0" w:color="auto"/>
              <w:right w:val="single" w:sz="8" w:space="0" w:color="auto"/>
            </w:tcBorders>
            <w:shd w:val="clear" w:color="000000" w:fill="C00000"/>
            <w:noWrap/>
            <w:vAlign w:val="center"/>
            <w:hideMark/>
          </w:tcPr>
          <w:p w14:paraId="080FD064" w14:textId="2E56BCF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282</w:t>
            </w:r>
          </w:p>
        </w:tc>
        <w:tc>
          <w:tcPr>
            <w:tcW w:w="1000" w:type="dxa"/>
            <w:tcBorders>
              <w:top w:val="nil"/>
              <w:left w:val="nil"/>
              <w:bottom w:val="single" w:sz="8" w:space="0" w:color="auto"/>
              <w:right w:val="single" w:sz="8" w:space="0" w:color="auto"/>
            </w:tcBorders>
            <w:shd w:val="clear" w:color="000000" w:fill="C00000"/>
            <w:noWrap/>
            <w:vAlign w:val="center"/>
            <w:hideMark/>
          </w:tcPr>
          <w:p w14:paraId="61BA2EDE" w14:textId="2235DC7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0.75%</w:t>
            </w:r>
          </w:p>
        </w:tc>
        <w:tc>
          <w:tcPr>
            <w:tcW w:w="1000" w:type="dxa"/>
            <w:tcBorders>
              <w:top w:val="nil"/>
              <w:left w:val="nil"/>
              <w:bottom w:val="single" w:sz="8" w:space="0" w:color="auto"/>
              <w:right w:val="single" w:sz="8" w:space="0" w:color="auto"/>
            </w:tcBorders>
            <w:shd w:val="clear" w:color="000000" w:fill="C00000"/>
            <w:noWrap/>
            <w:vAlign w:val="center"/>
            <w:hideMark/>
          </w:tcPr>
          <w:p w14:paraId="3EA4F0BC" w14:textId="2CAFC10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8.55%</w:t>
            </w:r>
          </w:p>
        </w:tc>
      </w:tr>
      <w:tr w:rsidR="00E561A5" w:rsidRPr="00C52F8D" w14:paraId="320D965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6149CC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Germany</w:t>
            </w:r>
          </w:p>
        </w:tc>
        <w:tc>
          <w:tcPr>
            <w:tcW w:w="1000" w:type="dxa"/>
            <w:tcBorders>
              <w:top w:val="nil"/>
              <w:left w:val="nil"/>
              <w:bottom w:val="single" w:sz="8" w:space="0" w:color="auto"/>
              <w:right w:val="single" w:sz="8" w:space="0" w:color="auto"/>
            </w:tcBorders>
            <w:shd w:val="clear" w:color="000000" w:fill="FFFFFF"/>
            <w:noWrap/>
            <w:vAlign w:val="center"/>
            <w:hideMark/>
          </w:tcPr>
          <w:p w14:paraId="2FD0267C" w14:textId="021C19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00" w:type="dxa"/>
            <w:tcBorders>
              <w:top w:val="nil"/>
              <w:left w:val="nil"/>
              <w:bottom w:val="single" w:sz="8" w:space="0" w:color="auto"/>
              <w:right w:val="single" w:sz="8" w:space="0" w:color="auto"/>
            </w:tcBorders>
            <w:shd w:val="clear" w:color="000000" w:fill="FFFFFF"/>
            <w:noWrap/>
            <w:vAlign w:val="center"/>
            <w:hideMark/>
          </w:tcPr>
          <w:p w14:paraId="5F613DDC" w14:textId="63437C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308F0075" w14:textId="191A9E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00" w:type="dxa"/>
            <w:tcBorders>
              <w:top w:val="nil"/>
              <w:left w:val="nil"/>
              <w:bottom w:val="single" w:sz="8" w:space="0" w:color="auto"/>
              <w:right w:val="single" w:sz="8" w:space="0" w:color="auto"/>
            </w:tcBorders>
            <w:shd w:val="clear" w:color="000000" w:fill="FFFFFF"/>
            <w:noWrap/>
            <w:vAlign w:val="center"/>
            <w:hideMark/>
          </w:tcPr>
          <w:p w14:paraId="791152AE" w14:textId="5ED8412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289DD6AC" w14:textId="059F0D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00" w:type="dxa"/>
            <w:tcBorders>
              <w:top w:val="nil"/>
              <w:left w:val="nil"/>
              <w:bottom w:val="single" w:sz="8" w:space="0" w:color="auto"/>
              <w:right w:val="single" w:sz="8" w:space="0" w:color="auto"/>
            </w:tcBorders>
            <w:shd w:val="clear" w:color="000000" w:fill="FFFFFF"/>
            <w:noWrap/>
            <w:vAlign w:val="center"/>
            <w:hideMark/>
          </w:tcPr>
          <w:p w14:paraId="4A4148E5" w14:textId="6F01C1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45964CD0" w14:textId="292FEC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r>
      <w:tr w:rsidR="00E561A5" w:rsidRPr="00C52F8D" w14:paraId="673615AE"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E4C513B"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France</w:t>
            </w:r>
          </w:p>
        </w:tc>
        <w:tc>
          <w:tcPr>
            <w:tcW w:w="1000" w:type="dxa"/>
            <w:tcBorders>
              <w:top w:val="nil"/>
              <w:left w:val="nil"/>
              <w:bottom w:val="single" w:sz="8" w:space="0" w:color="auto"/>
              <w:right w:val="single" w:sz="8" w:space="0" w:color="auto"/>
            </w:tcBorders>
            <w:shd w:val="clear" w:color="000000" w:fill="FFFFFF"/>
            <w:noWrap/>
            <w:vAlign w:val="center"/>
            <w:hideMark/>
          </w:tcPr>
          <w:p w14:paraId="60D519ED" w14:textId="32B149C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A507C9A" w14:textId="5AC352F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2CC9022E" w14:textId="0A5D61E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36655735" w14:textId="7F21ED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8CF6471" w14:textId="4C0E803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auto" w:fill="auto"/>
            <w:noWrap/>
            <w:vAlign w:val="center"/>
            <w:hideMark/>
          </w:tcPr>
          <w:p w14:paraId="774D3B3C" w14:textId="6E2508A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0.44%</w:t>
            </w:r>
          </w:p>
        </w:tc>
        <w:tc>
          <w:tcPr>
            <w:tcW w:w="1000" w:type="dxa"/>
            <w:tcBorders>
              <w:top w:val="nil"/>
              <w:left w:val="nil"/>
              <w:bottom w:val="single" w:sz="8" w:space="0" w:color="auto"/>
              <w:right w:val="single" w:sz="8" w:space="0" w:color="auto"/>
            </w:tcBorders>
            <w:shd w:val="clear" w:color="auto" w:fill="auto"/>
            <w:noWrap/>
            <w:vAlign w:val="center"/>
            <w:hideMark/>
          </w:tcPr>
          <w:p w14:paraId="68E6541F" w14:textId="41993FE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4.84%</w:t>
            </w:r>
          </w:p>
        </w:tc>
      </w:tr>
      <w:tr w:rsidR="00E561A5" w:rsidRPr="00C52F8D" w14:paraId="1027C82B"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0EAAE0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United Kingdom </w:t>
            </w:r>
          </w:p>
        </w:tc>
        <w:tc>
          <w:tcPr>
            <w:tcW w:w="1000" w:type="dxa"/>
            <w:tcBorders>
              <w:top w:val="nil"/>
              <w:left w:val="nil"/>
              <w:bottom w:val="single" w:sz="8" w:space="0" w:color="auto"/>
              <w:right w:val="single" w:sz="8" w:space="0" w:color="auto"/>
            </w:tcBorders>
            <w:shd w:val="clear" w:color="000000" w:fill="FFFFFF"/>
            <w:noWrap/>
            <w:vAlign w:val="center"/>
            <w:hideMark/>
          </w:tcPr>
          <w:p w14:paraId="6623C32C" w14:textId="41264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05034D66" w14:textId="117E6E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6ABCF06F" w14:textId="1A7F8A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D60BCDF" w14:textId="4E05B1E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333A9C17" w14:textId="6854357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w:t>
            </w:r>
          </w:p>
        </w:tc>
        <w:tc>
          <w:tcPr>
            <w:tcW w:w="1000" w:type="dxa"/>
            <w:tcBorders>
              <w:top w:val="nil"/>
              <w:left w:val="nil"/>
              <w:bottom w:val="single" w:sz="8" w:space="0" w:color="auto"/>
              <w:right w:val="single" w:sz="8" w:space="0" w:color="auto"/>
            </w:tcBorders>
            <w:shd w:val="clear" w:color="auto" w:fill="auto"/>
            <w:noWrap/>
            <w:vAlign w:val="center"/>
            <w:hideMark/>
          </w:tcPr>
          <w:p w14:paraId="6A82F98A" w14:textId="30B35B5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-0.89%</w:t>
            </w:r>
          </w:p>
        </w:tc>
        <w:tc>
          <w:tcPr>
            <w:tcW w:w="1000" w:type="dxa"/>
            <w:tcBorders>
              <w:top w:val="nil"/>
              <w:left w:val="nil"/>
              <w:bottom w:val="single" w:sz="8" w:space="0" w:color="auto"/>
              <w:right w:val="single" w:sz="8" w:space="0" w:color="auto"/>
            </w:tcBorders>
            <w:shd w:val="clear" w:color="auto" w:fill="auto"/>
            <w:noWrap/>
            <w:vAlign w:val="center"/>
            <w:hideMark/>
          </w:tcPr>
          <w:p w14:paraId="3DAC2582" w14:textId="62CF57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3.76%</w:t>
            </w:r>
          </w:p>
        </w:tc>
      </w:tr>
      <w:tr w:rsidR="00E561A5" w:rsidRPr="00C52F8D" w14:paraId="7A47E06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36C83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0DAC322A" w14:textId="1D3D47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220D279D" w14:textId="5AA0233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110</w:t>
            </w:r>
          </w:p>
        </w:tc>
        <w:tc>
          <w:tcPr>
            <w:tcW w:w="1000" w:type="dxa"/>
            <w:tcBorders>
              <w:top w:val="nil"/>
              <w:left w:val="nil"/>
              <w:bottom w:val="single" w:sz="8" w:space="0" w:color="auto"/>
              <w:right w:val="single" w:sz="8" w:space="0" w:color="auto"/>
            </w:tcBorders>
            <w:shd w:val="clear" w:color="000000" w:fill="FFFFFF"/>
            <w:noWrap/>
            <w:vAlign w:val="center"/>
            <w:hideMark/>
          </w:tcPr>
          <w:p w14:paraId="6DB567E8" w14:textId="2C29B09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116</w:t>
            </w:r>
          </w:p>
        </w:tc>
        <w:tc>
          <w:tcPr>
            <w:tcW w:w="1000" w:type="dxa"/>
            <w:tcBorders>
              <w:top w:val="nil"/>
              <w:left w:val="nil"/>
              <w:bottom w:val="single" w:sz="8" w:space="0" w:color="auto"/>
              <w:right w:val="single" w:sz="8" w:space="0" w:color="auto"/>
            </w:tcBorders>
            <w:shd w:val="clear" w:color="000000" w:fill="FFFFFF"/>
            <w:noWrap/>
            <w:vAlign w:val="center"/>
            <w:hideMark/>
          </w:tcPr>
          <w:p w14:paraId="6360201F" w14:textId="5671516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w:t>
            </w:r>
          </w:p>
        </w:tc>
        <w:tc>
          <w:tcPr>
            <w:tcW w:w="1000" w:type="dxa"/>
            <w:tcBorders>
              <w:top w:val="nil"/>
              <w:left w:val="nil"/>
              <w:bottom w:val="single" w:sz="8" w:space="0" w:color="auto"/>
              <w:right w:val="single" w:sz="8" w:space="0" w:color="auto"/>
            </w:tcBorders>
            <w:shd w:val="clear" w:color="000000" w:fill="FFFFFF"/>
            <w:noWrap/>
            <w:vAlign w:val="center"/>
            <w:hideMark/>
          </w:tcPr>
          <w:p w14:paraId="79BD3461" w14:textId="0E51C7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175</w:t>
            </w:r>
          </w:p>
        </w:tc>
        <w:tc>
          <w:tcPr>
            <w:tcW w:w="1000" w:type="dxa"/>
            <w:tcBorders>
              <w:top w:val="nil"/>
              <w:left w:val="nil"/>
              <w:bottom w:val="single" w:sz="8" w:space="0" w:color="auto"/>
              <w:right w:val="single" w:sz="8" w:space="0" w:color="auto"/>
            </w:tcBorders>
            <w:shd w:val="clear" w:color="000000" w:fill="FFFFFF"/>
            <w:noWrap/>
            <w:vAlign w:val="center"/>
            <w:hideMark/>
          </w:tcPr>
          <w:p w14:paraId="6A8F5563" w14:textId="44E9A0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2.17%</w:t>
            </w:r>
          </w:p>
        </w:tc>
        <w:tc>
          <w:tcPr>
            <w:tcW w:w="1000" w:type="dxa"/>
            <w:tcBorders>
              <w:top w:val="nil"/>
              <w:left w:val="nil"/>
              <w:bottom w:val="single" w:sz="8" w:space="0" w:color="auto"/>
              <w:right w:val="single" w:sz="8" w:space="0" w:color="auto"/>
            </w:tcBorders>
            <w:shd w:val="clear" w:color="000000" w:fill="FFFFFF"/>
            <w:noWrap/>
            <w:vAlign w:val="center"/>
            <w:hideMark/>
          </w:tcPr>
          <w:p w14:paraId="17CBA364" w14:textId="2442944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5.02%</w:t>
            </w:r>
          </w:p>
        </w:tc>
      </w:tr>
      <w:tr w:rsidR="00E561A5" w:rsidRPr="00C52F8D" w14:paraId="5AB31FC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279E980"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Europe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09FFB1FD" w14:textId="6EB6806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25.25%</w:t>
            </w:r>
          </w:p>
        </w:tc>
        <w:tc>
          <w:tcPr>
            <w:tcW w:w="1000" w:type="dxa"/>
            <w:tcBorders>
              <w:top w:val="nil"/>
              <w:left w:val="nil"/>
              <w:bottom w:val="single" w:sz="8" w:space="0" w:color="auto"/>
              <w:right w:val="single" w:sz="8" w:space="0" w:color="auto"/>
            </w:tcBorders>
            <w:shd w:val="clear" w:color="000000" w:fill="FFFFFF"/>
            <w:noWrap/>
            <w:vAlign w:val="center"/>
            <w:hideMark/>
          </w:tcPr>
          <w:p w14:paraId="315BEC43" w14:textId="6A0D9A1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00" w:type="dxa"/>
            <w:tcBorders>
              <w:top w:val="nil"/>
              <w:left w:val="nil"/>
              <w:bottom w:val="single" w:sz="8" w:space="0" w:color="auto"/>
              <w:right w:val="single" w:sz="8" w:space="0" w:color="auto"/>
            </w:tcBorders>
            <w:shd w:val="clear" w:color="000000" w:fill="FFFFFF"/>
            <w:noWrap/>
            <w:vAlign w:val="center"/>
            <w:hideMark/>
          </w:tcPr>
          <w:p w14:paraId="2E838668" w14:textId="707C685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23.71%</w:t>
            </w:r>
          </w:p>
        </w:tc>
        <w:tc>
          <w:tcPr>
            <w:tcW w:w="1000" w:type="dxa"/>
            <w:tcBorders>
              <w:top w:val="nil"/>
              <w:left w:val="nil"/>
              <w:bottom w:val="single" w:sz="8" w:space="0" w:color="auto"/>
              <w:right w:val="single" w:sz="8" w:space="0" w:color="auto"/>
            </w:tcBorders>
            <w:shd w:val="clear" w:color="000000" w:fill="FFFFFF"/>
            <w:noWrap/>
            <w:vAlign w:val="center"/>
            <w:hideMark/>
          </w:tcPr>
          <w:p w14:paraId="06C802E0" w14:textId="233EEDA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22.27%</w:t>
            </w:r>
          </w:p>
        </w:tc>
        <w:tc>
          <w:tcPr>
            <w:tcW w:w="1000" w:type="dxa"/>
            <w:tcBorders>
              <w:top w:val="nil"/>
              <w:left w:val="nil"/>
              <w:bottom w:val="single" w:sz="8" w:space="0" w:color="auto"/>
              <w:right w:val="single" w:sz="8" w:space="0" w:color="auto"/>
            </w:tcBorders>
            <w:shd w:val="clear" w:color="000000" w:fill="FFFFFF"/>
            <w:noWrap/>
            <w:vAlign w:val="center"/>
            <w:hideMark/>
          </w:tcPr>
          <w:p w14:paraId="4222FC9A" w14:textId="09675A3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20.62%</w:t>
            </w:r>
          </w:p>
        </w:tc>
        <w:tc>
          <w:tcPr>
            <w:tcW w:w="1000" w:type="dxa"/>
            <w:tcBorders>
              <w:top w:val="nil"/>
              <w:left w:val="nil"/>
              <w:bottom w:val="single" w:sz="8" w:space="0" w:color="auto"/>
              <w:right w:val="single" w:sz="8" w:space="0" w:color="auto"/>
            </w:tcBorders>
            <w:shd w:val="clear" w:color="000000" w:fill="FFFFFF"/>
            <w:noWrap/>
            <w:vAlign w:val="center"/>
            <w:hideMark/>
          </w:tcPr>
          <w:p w14:paraId="534186BF" w14:textId="2B6C6D7B"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13DB2F52" w14:textId="79B0C054"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1DBFC4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4D6D79B"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North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611A25A1" w14:textId="5F5BC59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153</w:t>
            </w:r>
          </w:p>
        </w:tc>
        <w:tc>
          <w:tcPr>
            <w:tcW w:w="1000" w:type="dxa"/>
            <w:tcBorders>
              <w:top w:val="nil"/>
              <w:left w:val="nil"/>
              <w:bottom w:val="single" w:sz="8" w:space="0" w:color="auto"/>
              <w:right w:val="single" w:sz="8" w:space="0" w:color="auto"/>
            </w:tcBorders>
            <w:shd w:val="clear" w:color="000000" w:fill="C00000"/>
            <w:noWrap/>
            <w:vAlign w:val="center"/>
            <w:hideMark/>
          </w:tcPr>
          <w:p w14:paraId="432286E7" w14:textId="66A299A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164</w:t>
            </w:r>
          </w:p>
        </w:tc>
        <w:tc>
          <w:tcPr>
            <w:tcW w:w="1000" w:type="dxa"/>
            <w:tcBorders>
              <w:top w:val="nil"/>
              <w:left w:val="nil"/>
              <w:bottom w:val="single" w:sz="8" w:space="0" w:color="auto"/>
              <w:right w:val="single" w:sz="8" w:space="0" w:color="auto"/>
            </w:tcBorders>
            <w:shd w:val="clear" w:color="000000" w:fill="C00000"/>
            <w:noWrap/>
            <w:vAlign w:val="center"/>
            <w:hideMark/>
          </w:tcPr>
          <w:p w14:paraId="1E9E1799" w14:textId="72A488D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173</w:t>
            </w:r>
          </w:p>
        </w:tc>
        <w:tc>
          <w:tcPr>
            <w:tcW w:w="1000" w:type="dxa"/>
            <w:tcBorders>
              <w:top w:val="nil"/>
              <w:left w:val="nil"/>
              <w:bottom w:val="single" w:sz="8" w:space="0" w:color="auto"/>
              <w:right w:val="single" w:sz="8" w:space="0" w:color="auto"/>
            </w:tcBorders>
            <w:shd w:val="clear" w:color="000000" w:fill="C00000"/>
            <w:noWrap/>
            <w:vAlign w:val="center"/>
            <w:hideMark/>
          </w:tcPr>
          <w:p w14:paraId="31FC0D98" w14:textId="3FB2EE3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215</w:t>
            </w:r>
          </w:p>
        </w:tc>
        <w:tc>
          <w:tcPr>
            <w:tcW w:w="1000" w:type="dxa"/>
            <w:tcBorders>
              <w:top w:val="nil"/>
              <w:left w:val="nil"/>
              <w:bottom w:val="single" w:sz="8" w:space="0" w:color="auto"/>
              <w:right w:val="single" w:sz="8" w:space="0" w:color="auto"/>
            </w:tcBorders>
            <w:shd w:val="clear" w:color="000000" w:fill="C00000"/>
            <w:noWrap/>
            <w:vAlign w:val="center"/>
            <w:hideMark/>
          </w:tcPr>
          <w:p w14:paraId="2DA23EDC" w14:textId="654A11A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275</w:t>
            </w:r>
          </w:p>
        </w:tc>
        <w:tc>
          <w:tcPr>
            <w:tcW w:w="1000" w:type="dxa"/>
            <w:tcBorders>
              <w:top w:val="nil"/>
              <w:left w:val="nil"/>
              <w:bottom w:val="single" w:sz="8" w:space="0" w:color="auto"/>
              <w:right w:val="single" w:sz="8" w:space="0" w:color="auto"/>
            </w:tcBorders>
            <w:shd w:val="clear" w:color="000000" w:fill="C00000"/>
            <w:noWrap/>
            <w:vAlign w:val="center"/>
            <w:hideMark/>
          </w:tcPr>
          <w:p w14:paraId="44525211" w14:textId="0B1F35E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1.40%</w:t>
            </w:r>
          </w:p>
        </w:tc>
        <w:tc>
          <w:tcPr>
            <w:tcW w:w="1000" w:type="dxa"/>
            <w:tcBorders>
              <w:top w:val="nil"/>
              <w:left w:val="nil"/>
              <w:bottom w:val="single" w:sz="8" w:space="0" w:color="auto"/>
              <w:right w:val="single" w:sz="8" w:space="0" w:color="auto"/>
            </w:tcBorders>
            <w:shd w:val="clear" w:color="000000" w:fill="C00000"/>
            <w:noWrap/>
            <w:vAlign w:val="center"/>
            <w:hideMark/>
          </w:tcPr>
          <w:p w14:paraId="25232F58" w14:textId="3F7B731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9.74%</w:t>
            </w:r>
          </w:p>
        </w:tc>
      </w:tr>
      <w:tr w:rsidR="00E561A5" w:rsidRPr="00C52F8D" w14:paraId="774C679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F6A7A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USA</w:t>
            </w:r>
          </w:p>
        </w:tc>
        <w:tc>
          <w:tcPr>
            <w:tcW w:w="1000" w:type="dxa"/>
            <w:tcBorders>
              <w:top w:val="nil"/>
              <w:left w:val="nil"/>
              <w:bottom w:val="single" w:sz="8" w:space="0" w:color="auto"/>
              <w:right w:val="single" w:sz="8" w:space="0" w:color="auto"/>
            </w:tcBorders>
            <w:shd w:val="clear" w:color="000000" w:fill="FFFFFF"/>
            <w:noWrap/>
            <w:vAlign w:val="center"/>
            <w:hideMark/>
          </w:tcPr>
          <w:p w14:paraId="32FD79DB" w14:textId="395DA2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140</w:t>
            </w:r>
          </w:p>
        </w:tc>
        <w:tc>
          <w:tcPr>
            <w:tcW w:w="1000" w:type="dxa"/>
            <w:tcBorders>
              <w:top w:val="nil"/>
              <w:left w:val="nil"/>
              <w:bottom w:val="single" w:sz="8" w:space="0" w:color="auto"/>
              <w:right w:val="single" w:sz="8" w:space="0" w:color="auto"/>
            </w:tcBorders>
            <w:shd w:val="clear" w:color="000000" w:fill="FFFFFF"/>
            <w:noWrap/>
            <w:vAlign w:val="center"/>
            <w:hideMark/>
          </w:tcPr>
          <w:p w14:paraId="41388BB8" w14:textId="00999B4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148</w:t>
            </w:r>
          </w:p>
        </w:tc>
        <w:tc>
          <w:tcPr>
            <w:tcW w:w="1000" w:type="dxa"/>
            <w:tcBorders>
              <w:top w:val="nil"/>
              <w:left w:val="nil"/>
              <w:bottom w:val="single" w:sz="8" w:space="0" w:color="auto"/>
              <w:right w:val="single" w:sz="8" w:space="0" w:color="auto"/>
            </w:tcBorders>
            <w:shd w:val="clear" w:color="000000" w:fill="FFFFFF"/>
            <w:noWrap/>
            <w:vAlign w:val="center"/>
            <w:hideMark/>
          </w:tcPr>
          <w:p w14:paraId="3154DE6C" w14:textId="7E5A80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157</w:t>
            </w:r>
          </w:p>
        </w:tc>
        <w:tc>
          <w:tcPr>
            <w:tcW w:w="1000" w:type="dxa"/>
            <w:tcBorders>
              <w:top w:val="nil"/>
              <w:left w:val="nil"/>
              <w:bottom w:val="single" w:sz="8" w:space="0" w:color="auto"/>
              <w:right w:val="single" w:sz="8" w:space="0" w:color="auto"/>
            </w:tcBorders>
            <w:shd w:val="clear" w:color="000000" w:fill="FFFFFF"/>
            <w:noWrap/>
            <w:vAlign w:val="center"/>
            <w:hideMark/>
          </w:tcPr>
          <w:p w14:paraId="1FE5A124" w14:textId="1A7E5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198</w:t>
            </w:r>
          </w:p>
        </w:tc>
        <w:tc>
          <w:tcPr>
            <w:tcW w:w="1000" w:type="dxa"/>
            <w:tcBorders>
              <w:top w:val="nil"/>
              <w:left w:val="nil"/>
              <w:bottom w:val="single" w:sz="8" w:space="0" w:color="auto"/>
              <w:right w:val="single" w:sz="8" w:space="0" w:color="auto"/>
            </w:tcBorders>
            <w:shd w:val="clear" w:color="000000" w:fill="FFFFFF"/>
            <w:noWrap/>
            <w:vAlign w:val="center"/>
            <w:hideMark/>
          </w:tcPr>
          <w:p w14:paraId="476395A1" w14:textId="72CFA6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257</w:t>
            </w:r>
          </w:p>
        </w:tc>
        <w:tc>
          <w:tcPr>
            <w:tcW w:w="1000" w:type="dxa"/>
            <w:tcBorders>
              <w:top w:val="nil"/>
              <w:left w:val="nil"/>
              <w:bottom w:val="single" w:sz="8" w:space="0" w:color="auto"/>
              <w:right w:val="single" w:sz="8" w:space="0" w:color="auto"/>
            </w:tcBorders>
            <w:shd w:val="clear" w:color="000000" w:fill="FFFFFF"/>
            <w:noWrap/>
            <w:vAlign w:val="center"/>
            <w:hideMark/>
          </w:tcPr>
          <w:p w14:paraId="52701A21" w14:textId="3795FA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000" w:type="dxa"/>
            <w:tcBorders>
              <w:top w:val="nil"/>
              <w:left w:val="nil"/>
              <w:bottom w:val="single" w:sz="8" w:space="0" w:color="auto"/>
              <w:right w:val="single" w:sz="8" w:space="0" w:color="auto"/>
            </w:tcBorders>
            <w:shd w:val="clear" w:color="000000" w:fill="FFFFFF"/>
            <w:noWrap/>
            <w:vAlign w:val="center"/>
            <w:hideMark/>
          </w:tcPr>
          <w:p w14:paraId="31A73942" w14:textId="22944FD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5.58%</w:t>
            </w:r>
          </w:p>
        </w:tc>
      </w:tr>
      <w:tr w:rsidR="00E561A5" w:rsidRPr="00C52F8D" w14:paraId="648FAD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92E60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Canada</w:t>
            </w:r>
          </w:p>
        </w:tc>
        <w:tc>
          <w:tcPr>
            <w:tcW w:w="1000" w:type="dxa"/>
            <w:tcBorders>
              <w:top w:val="nil"/>
              <w:left w:val="nil"/>
              <w:bottom w:val="single" w:sz="8" w:space="0" w:color="auto"/>
              <w:right w:val="single" w:sz="8" w:space="0" w:color="auto"/>
            </w:tcBorders>
            <w:shd w:val="clear" w:color="000000" w:fill="FFFFFF"/>
            <w:noWrap/>
            <w:vAlign w:val="center"/>
            <w:hideMark/>
          </w:tcPr>
          <w:p w14:paraId="134BF460" w14:textId="2D6B89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63EAC344" w14:textId="3064D55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4051F0FA" w14:textId="23F499F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22968887" w14:textId="061BC15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400777E" w14:textId="394A73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20F4C516" w14:textId="0B0BD8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w:t>
            </w:r>
          </w:p>
        </w:tc>
        <w:tc>
          <w:tcPr>
            <w:tcW w:w="1000" w:type="dxa"/>
            <w:tcBorders>
              <w:top w:val="nil"/>
              <w:left w:val="nil"/>
              <w:bottom w:val="single" w:sz="8" w:space="0" w:color="auto"/>
              <w:right w:val="single" w:sz="8" w:space="0" w:color="auto"/>
            </w:tcBorders>
            <w:shd w:val="clear" w:color="000000" w:fill="FFFFFF"/>
            <w:noWrap/>
            <w:vAlign w:val="center"/>
            <w:hideMark/>
          </w:tcPr>
          <w:p w14:paraId="6939AC30" w14:textId="5BF68D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6.48%</w:t>
            </w:r>
          </w:p>
        </w:tc>
      </w:tr>
      <w:tr w:rsidR="00E561A5" w:rsidRPr="00C52F8D" w14:paraId="570198A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FC9EA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Mexico</w:t>
            </w:r>
          </w:p>
        </w:tc>
        <w:tc>
          <w:tcPr>
            <w:tcW w:w="1000" w:type="dxa"/>
            <w:tcBorders>
              <w:top w:val="nil"/>
              <w:left w:val="nil"/>
              <w:bottom w:val="single" w:sz="8" w:space="0" w:color="auto"/>
              <w:right w:val="single" w:sz="8" w:space="0" w:color="auto"/>
            </w:tcBorders>
            <w:shd w:val="clear" w:color="000000" w:fill="FFFFFF"/>
            <w:noWrap/>
            <w:vAlign w:val="center"/>
            <w:hideMark/>
          </w:tcPr>
          <w:p w14:paraId="545EB8F7" w14:textId="5D40B05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50EACF58" w14:textId="04984A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5B214739" w14:textId="4CED459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6B630E6" w14:textId="558BE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367E9D34" w14:textId="0C4733B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3261AFD4" w14:textId="3AB14F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4.59%</w:t>
            </w:r>
          </w:p>
        </w:tc>
        <w:tc>
          <w:tcPr>
            <w:tcW w:w="1000" w:type="dxa"/>
            <w:tcBorders>
              <w:top w:val="nil"/>
              <w:left w:val="nil"/>
              <w:bottom w:val="single" w:sz="8" w:space="0" w:color="auto"/>
              <w:right w:val="single" w:sz="8" w:space="0" w:color="auto"/>
            </w:tcBorders>
            <w:shd w:val="clear" w:color="000000" w:fill="FFFFFF"/>
            <w:noWrap/>
            <w:vAlign w:val="center"/>
            <w:hideMark/>
          </w:tcPr>
          <w:p w14:paraId="68A32CFB" w14:textId="15EA3AE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-3.70%</w:t>
            </w:r>
          </w:p>
        </w:tc>
      </w:tr>
      <w:tr w:rsidR="00E561A5" w:rsidRPr="00C52F8D" w14:paraId="5DF8C5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3497DE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North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6570EFB2" w14:textId="548557C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22.52%</w:t>
            </w:r>
          </w:p>
        </w:tc>
        <w:tc>
          <w:tcPr>
            <w:tcW w:w="1000" w:type="dxa"/>
            <w:tcBorders>
              <w:top w:val="nil"/>
              <w:left w:val="nil"/>
              <w:bottom w:val="single" w:sz="8" w:space="0" w:color="auto"/>
              <w:right w:val="single" w:sz="8" w:space="0" w:color="auto"/>
            </w:tcBorders>
            <w:shd w:val="clear" w:color="000000" w:fill="FFFFFF"/>
            <w:noWrap/>
            <w:vAlign w:val="center"/>
            <w:hideMark/>
          </w:tcPr>
          <w:p w14:paraId="38A87095" w14:textId="7C9261E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22.11%</w:t>
            </w:r>
          </w:p>
        </w:tc>
        <w:tc>
          <w:tcPr>
            <w:tcW w:w="1000" w:type="dxa"/>
            <w:tcBorders>
              <w:top w:val="nil"/>
              <w:left w:val="nil"/>
              <w:bottom w:val="single" w:sz="8" w:space="0" w:color="auto"/>
              <w:right w:val="single" w:sz="8" w:space="0" w:color="auto"/>
            </w:tcBorders>
            <w:shd w:val="clear" w:color="000000" w:fill="FFFFFF"/>
            <w:noWrap/>
            <w:vAlign w:val="center"/>
            <w:hideMark/>
          </w:tcPr>
          <w:p w14:paraId="30F3D3B4" w14:textId="5A60649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21.89%</w:t>
            </w:r>
          </w:p>
        </w:tc>
        <w:tc>
          <w:tcPr>
            <w:tcW w:w="1000" w:type="dxa"/>
            <w:tcBorders>
              <w:top w:val="nil"/>
              <w:left w:val="nil"/>
              <w:bottom w:val="single" w:sz="8" w:space="0" w:color="auto"/>
              <w:right w:val="single" w:sz="8" w:space="0" w:color="auto"/>
            </w:tcBorders>
            <w:shd w:val="clear" w:color="000000" w:fill="FFFFFF"/>
            <w:noWrap/>
            <w:vAlign w:val="center"/>
            <w:hideMark/>
          </w:tcPr>
          <w:p w14:paraId="150D767C" w14:textId="1406222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20.93%</w:t>
            </w:r>
          </w:p>
        </w:tc>
        <w:tc>
          <w:tcPr>
            <w:tcW w:w="1000" w:type="dxa"/>
            <w:tcBorders>
              <w:top w:val="nil"/>
              <w:left w:val="nil"/>
              <w:bottom w:val="single" w:sz="8" w:space="0" w:color="auto"/>
              <w:right w:val="single" w:sz="8" w:space="0" w:color="auto"/>
            </w:tcBorders>
            <w:shd w:val="clear" w:color="000000" w:fill="FFFFFF"/>
            <w:noWrap/>
            <w:vAlign w:val="center"/>
            <w:hideMark/>
          </w:tcPr>
          <w:p w14:paraId="40874192" w14:textId="4FE4974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20.10%</w:t>
            </w:r>
          </w:p>
        </w:tc>
        <w:tc>
          <w:tcPr>
            <w:tcW w:w="1000" w:type="dxa"/>
            <w:tcBorders>
              <w:top w:val="nil"/>
              <w:left w:val="nil"/>
              <w:bottom w:val="single" w:sz="8" w:space="0" w:color="auto"/>
              <w:right w:val="single" w:sz="8" w:space="0" w:color="auto"/>
            </w:tcBorders>
            <w:shd w:val="clear" w:color="000000" w:fill="FFFFFF"/>
            <w:noWrap/>
            <w:vAlign w:val="center"/>
            <w:hideMark/>
          </w:tcPr>
          <w:p w14:paraId="1FEB65AB" w14:textId="0CCF3CA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24A80C9E" w14:textId="05564F9A"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E389C3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BBA604E"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South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280D6049" w14:textId="271BA0C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2433A318" w14:textId="58EB2DB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6C0489A3" w14:textId="133B3936"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w:t>
            </w:r>
          </w:p>
        </w:tc>
        <w:tc>
          <w:tcPr>
            <w:tcW w:w="1000" w:type="dxa"/>
            <w:tcBorders>
              <w:top w:val="nil"/>
              <w:left w:val="nil"/>
              <w:bottom w:val="single" w:sz="8" w:space="0" w:color="auto"/>
              <w:right w:val="single" w:sz="8" w:space="0" w:color="auto"/>
            </w:tcBorders>
            <w:shd w:val="clear" w:color="000000" w:fill="C00000"/>
            <w:noWrap/>
            <w:vAlign w:val="center"/>
            <w:hideMark/>
          </w:tcPr>
          <w:p w14:paraId="05211BB8" w14:textId="604F562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25</w:t>
            </w:r>
          </w:p>
        </w:tc>
        <w:tc>
          <w:tcPr>
            <w:tcW w:w="1000" w:type="dxa"/>
            <w:tcBorders>
              <w:top w:val="nil"/>
              <w:left w:val="nil"/>
              <w:bottom w:val="single" w:sz="8" w:space="0" w:color="auto"/>
              <w:right w:val="single" w:sz="8" w:space="0" w:color="auto"/>
            </w:tcBorders>
            <w:shd w:val="clear" w:color="000000" w:fill="C00000"/>
            <w:noWrap/>
            <w:vAlign w:val="center"/>
            <w:hideMark/>
          </w:tcPr>
          <w:p w14:paraId="62310BBA" w14:textId="1C2FF99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31</w:t>
            </w:r>
          </w:p>
        </w:tc>
        <w:tc>
          <w:tcPr>
            <w:tcW w:w="1000" w:type="dxa"/>
            <w:tcBorders>
              <w:top w:val="nil"/>
              <w:left w:val="nil"/>
              <w:bottom w:val="single" w:sz="8" w:space="0" w:color="auto"/>
              <w:right w:val="single" w:sz="8" w:space="0" w:color="auto"/>
            </w:tcBorders>
            <w:shd w:val="clear" w:color="000000" w:fill="C00000"/>
            <w:noWrap/>
            <w:vAlign w:val="center"/>
            <w:hideMark/>
          </w:tcPr>
          <w:p w14:paraId="0E9BCD05" w14:textId="36D062B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0.67%</w:t>
            </w:r>
          </w:p>
        </w:tc>
        <w:tc>
          <w:tcPr>
            <w:tcW w:w="1000" w:type="dxa"/>
            <w:tcBorders>
              <w:top w:val="nil"/>
              <w:left w:val="nil"/>
              <w:bottom w:val="single" w:sz="8" w:space="0" w:color="auto"/>
              <w:right w:val="single" w:sz="8" w:space="0" w:color="auto"/>
            </w:tcBorders>
            <w:shd w:val="clear" w:color="000000" w:fill="C00000"/>
            <w:noWrap/>
            <w:vAlign w:val="center"/>
            <w:hideMark/>
          </w:tcPr>
          <w:p w14:paraId="0A14E241" w14:textId="14187F3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7.90%</w:t>
            </w:r>
          </w:p>
        </w:tc>
      </w:tr>
      <w:tr w:rsidR="00E561A5" w:rsidRPr="00C52F8D" w14:paraId="0896D26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CCF056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Brazil</w:t>
            </w:r>
          </w:p>
        </w:tc>
        <w:tc>
          <w:tcPr>
            <w:tcW w:w="1000" w:type="dxa"/>
            <w:tcBorders>
              <w:top w:val="nil"/>
              <w:left w:val="nil"/>
              <w:bottom w:val="single" w:sz="8" w:space="0" w:color="auto"/>
              <w:right w:val="single" w:sz="8" w:space="0" w:color="auto"/>
            </w:tcBorders>
            <w:shd w:val="clear" w:color="000000" w:fill="FFFFFF"/>
            <w:noWrap/>
            <w:vAlign w:val="center"/>
            <w:hideMark/>
          </w:tcPr>
          <w:p w14:paraId="6D0F75E4" w14:textId="5A79811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052AA97D" w14:textId="43FFDA4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50B4C50D" w14:textId="438168D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w:t>
            </w:r>
          </w:p>
        </w:tc>
        <w:tc>
          <w:tcPr>
            <w:tcW w:w="1000" w:type="dxa"/>
            <w:tcBorders>
              <w:top w:val="nil"/>
              <w:left w:val="nil"/>
              <w:bottom w:val="single" w:sz="8" w:space="0" w:color="auto"/>
              <w:right w:val="single" w:sz="8" w:space="0" w:color="auto"/>
            </w:tcBorders>
            <w:shd w:val="clear" w:color="000000" w:fill="FFFFFF"/>
            <w:noWrap/>
            <w:vAlign w:val="center"/>
            <w:hideMark/>
          </w:tcPr>
          <w:p w14:paraId="41F856BE" w14:textId="7CDE28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F249AC0" w14:textId="454DF55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6A51AEE2" w14:textId="228F51C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0.84%</w:t>
            </w:r>
          </w:p>
        </w:tc>
        <w:tc>
          <w:tcPr>
            <w:tcW w:w="1000" w:type="dxa"/>
            <w:tcBorders>
              <w:top w:val="nil"/>
              <w:left w:val="nil"/>
              <w:bottom w:val="single" w:sz="8" w:space="0" w:color="auto"/>
              <w:right w:val="single" w:sz="8" w:space="0" w:color="auto"/>
            </w:tcBorders>
            <w:shd w:val="clear" w:color="000000" w:fill="FFFFFF"/>
            <w:noWrap/>
            <w:vAlign w:val="center"/>
            <w:hideMark/>
          </w:tcPr>
          <w:p w14:paraId="5AAF0D1C" w14:textId="3652EF9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w:t>
            </w:r>
          </w:p>
        </w:tc>
      </w:tr>
      <w:tr w:rsidR="00E561A5" w:rsidRPr="00C52F8D" w14:paraId="5BC7483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D135E9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Argentina</w:t>
            </w:r>
          </w:p>
        </w:tc>
        <w:tc>
          <w:tcPr>
            <w:tcW w:w="1000" w:type="dxa"/>
            <w:tcBorders>
              <w:top w:val="nil"/>
              <w:left w:val="nil"/>
              <w:bottom w:val="single" w:sz="8" w:space="0" w:color="auto"/>
              <w:right w:val="single" w:sz="8" w:space="0" w:color="auto"/>
            </w:tcBorders>
            <w:shd w:val="clear" w:color="000000" w:fill="FFFFFF"/>
            <w:noWrap/>
            <w:vAlign w:val="center"/>
            <w:hideMark/>
          </w:tcPr>
          <w:p w14:paraId="0B217DA9" w14:textId="1623A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1EDE80F5" w14:textId="0775AA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905F232" w14:textId="1BA179F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4295509" w14:textId="28F6362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0B01130" w14:textId="183D641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0D902CE4" w14:textId="3174AA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c>
          <w:tcPr>
            <w:tcW w:w="1000" w:type="dxa"/>
            <w:tcBorders>
              <w:top w:val="nil"/>
              <w:left w:val="nil"/>
              <w:bottom w:val="single" w:sz="8" w:space="0" w:color="auto"/>
              <w:right w:val="single" w:sz="8" w:space="0" w:color="auto"/>
            </w:tcBorders>
            <w:shd w:val="clear" w:color="000000" w:fill="FFFFFF"/>
            <w:noWrap/>
            <w:vAlign w:val="center"/>
            <w:hideMark/>
          </w:tcPr>
          <w:p w14:paraId="6F16E11F" w14:textId="0959BB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r>
      <w:tr w:rsidR="00E561A5" w:rsidRPr="00C52F8D" w14:paraId="77BB2247"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72B2E3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1E99D173" w14:textId="11D143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0E04E2DA" w14:textId="169B4A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C7F6FE7" w14:textId="5CD626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FF4DF49" w14:textId="686CA2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026E2CA" w14:textId="55DCC3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0ED72F2F" w14:textId="5F320AA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-0.22%</w:t>
            </w:r>
          </w:p>
        </w:tc>
        <w:tc>
          <w:tcPr>
            <w:tcW w:w="1000" w:type="dxa"/>
            <w:tcBorders>
              <w:top w:val="nil"/>
              <w:left w:val="nil"/>
              <w:bottom w:val="single" w:sz="8" w:space="0" w:color="auto"/>
              <w:right w:val="single" w:sz="8" w:space="0" w:color="auto"/>
            </w:tcBorders>
            <w:shd w:val="clear" w:color="000000" w:fill="FFFFFF"/>
            <w:noWrap/>
            <w:vAlign w:val="center"/>
            <w:hideMark/>
          </w:tcPr>
          <w:p w14:paraId="7039E2B5" w14:textId="3040D77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3.75%</w:t>
            </w:r>
          </w:p>
        </w:tc>
      </w:tr>
      <w:tr w:rsidR="00E561A5" w:rsidRPr="00C52F8D" w14:paraId="7069357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1EE69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South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98219BB" w14:textId="4B1015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2.90%</w:t>
            </w:r>
          </w:p>
        </w:tc>
        <w:tc>
          <w:tcPr>
            <w:tcW w:w="1000" w:type="dxa"/>
            <w:tcBorders>
              <w:top w:val="nil"/>
              <w:left w:val="nil"/>
              <w:bottom w:val="single" w:sz="8" w:space="0" w:color="auto"/>
              <w:right w:val="single" w:sz="8" w:space="0" w:color="auto"/>
            </w:tcBorders>
            <w:shd w:val="clear" w:color="000000" w:fill="FFFFFF"/>
            <w:noWrap/>
            <w:vAlign w:val="center"/>
            <w:hideMark/>
          </w:tcPr>
          <w:p w14:paraId="0F220F13" w14:textId="62130DF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2.74%</w:t>
            </w:r>
          </w:p>
        </w:tc>
        <w:tc>
          <w:tcPr>
            <w:tcW w:w="1000" w:type="dxa"/>
            <w:tcBorders>
              <w:top w:val="nil"/>
              <w:left w:val="nil"/>
              <w:bottom w:val="single" w:sz="8" w:space="0" w:color="auto"/>
              <w:right w:val="single" w:sz="8" w:space="0" w:color="auto"/>
            </w:tcBorders>
            <w:shd w:val="clear" w:color="000000" w:fill="FFFFFF"/>
            <w:noWrap/>
            <w:vAlign w:val="center"/>
            <w:hideMark/>
          </w:tcPr>
          <w:p w14:paraId="28A9145C" w14:textId="19C6D0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c>
          <w:tcPr>
            <w:tcW w:w="1000" w:type="dxa"/>
            <w:tcBorders>
              <w:top w:val="nil"/>
              <w:left w:val="nil"/>
              <w:bottom w:val="single" w:sz="8" w:space="0" w:color="auto"/>
              <w:right w:val="single" w:sz="8" w:space="0" w:color="auto"/>
            </w:tcBorders>
            <w:shd w:val="clear" w:color="000000" w:fill="FFFFFF"/>
            <w:noWrap/>
            <w:vAlign w:val="center"/>
            <w:hideMark/>
          </w:tcPr>
          <w:p w14:paraId="797ED9B2" w14:textId="471D42A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2.43%</w:t>
            </w:r>
          </w:p>
        </w:tc>
        <w:tc>
          <w:tcPr>
            <w:tcW w:w="1000" w:type="dxa"/>
            <w:tcBorders>
              <w:top w:val="nil"/>
              <w:left w:val="nil"/>
              <w:bottom w:val="single" w:sz="8" w:space="0" w:color="auto"/>
              <w:right w:val="single" w:sz="8" w:space="0" w:color="auto"/>
            </w:tcBorders>
            <w:shd w:val="clear" w:color="000000" w:fill="FFFFFF"/>
            <w:noWrap/>
            <w:vAlign w:val="center"/>
            <w:hideMark/>
          </w:tcPr>
          <w:p w14:paraId="12727E6C" w14:textId="37C3956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D68B958" w14:textId="5B386943"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459B4314" w14:textId="1E2B1086"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A64B5E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F36442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Middle East and Africa</w:t>
            </w:r>
          </w:p>
        </w:tc>
        <w:tc>
          <w:tcPr>
            <w:tcW w:w="1000" w:type="dxa"/>
            <w:tcBorders>
              <w:top w:val="nil"/>
              <w:left w:val="nil"/>
              <w:bottom w:val="single" w:sz="8" w:space="0" w:color="auto"/>
              <w:right w:val="single" w:sz="8" w:space="0" w:color="auto"/>
            </w:tcBorders>
            <w:shd w:val="clear" w:color="000000" w:fill="C00000"/>
            <w:noWrap/>
            <w:vAlign w:val="center"/>
            <w:hideMark/>
          </w:tcPr>
          <w:p w14:paraId="2FE2095A" w14:textId="6723F59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51</w:t>
            </w:r>
          </w:p>
        </w:tc>
        <w:tc>
          <w:tcPr>
            <w:tcW w:w="1000" w:type="dxa"/>
            <w:tcBorders>
              <w:top w:val="nil"/>
              <w:left w:val="nil"/>
              <w:bottom w:val="single" w:sz="8" w:space="0" w:color="auto"/>
              <w:right w:val="single" w:sz="8" w:space="0" w:color="auto"/>
            </w:tcBorders>
            <w:shd w:val="clear" w:color="000000" w:fill="C00000"/>
            <w:noWrap/>
            <w:vAlign w:val="center"/>
            <w:hideMark/>
          </w:tcPr>
          <w:p w14:paraId="0D8D9279" w14:textId="7B407CC5"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56</w:t>
            </w:r>
          </w:p>
        </w:tc>
        <w:tc>
          <w:tcPr>
            <w:tcW w:w="1000" w:type="dxa"/>
            <w:tcBorders>
              <w:top w:val="nil"/>
              <w:left w:val="nil"/>
              <w:bottom w:val="single" w:sz="8" w:space="0" w:color="auto"/>
              <w:right w:val="single" w:sz="8" w:space="0" w:color="auto"/>
            </w:tcBorders>
            <w:shd w:val="clear" w:color="000000" w:fill="C00000"/>
            <w:noWrap/>
            <w:vAlign w:val="center"/>
            <w:hideMark/>
          </w:tcPr>
          <w:p w14:paraId="0B38D818" w14:textId="303730E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59</w:t>
            </w:r>
          </w:p>
        </w:tc>
        <w:tc>
          <w:tcPr>
            <w:tcW w:w="1000" w:type="dxa"/>
            <w:tcBorders>
              <w:top w:val="nil"/>
              <w:left w:val="nil"/>
              <w:bottom w:val="single" w:sz="8" w:space="0" w:color="auto"/>
              <w:right w:val="single" w:sz="8" w:space="0" w:color="auto"/>
            </w:tcBorders>
            <w:shd w:val="clear" w:color="000000" w:fill="C00000"/>
            <w:noWrap/>
            <w:vAlign w:val="center"/>
            <w:hideMark/>
          </w:tcPr>
          <w:p w14:paraId="1EC6C3AC" w14:textId="026C44A1"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73</w:t>
            </w:r>
          </w:p>
        </w:tc>
        <w:tc>
          <w:tcPr>
            <w:tcW w:w="1000" w:type="dxa"/>
            <w:tcBorders>
              <w:top w:val="nil"/>
              <w:left w:val="nil"/>
              <w:bottom w:val="single" w:sz="8" w:space="0" w:color="auto"/>
              <w:right w:val="single" w:sz="8" w:space="0" w:color="auto"/>
            </w:tcBorders>
            <w:shd w:val="clear" w:color="000000" w:fill="C00000"/>
            <w:noWrap/>
            <w:vAlign w:val="center"/>
            <w:hideMark/>
          </w:tcPr>
          <w:p w14:paraId="4A4D64BE" w14:textId="7EC0EFE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w:t>
            </w:r>
          </w:p>
        </w:tc>
        <w:tc>
          <w:tcPr>
            <w:tcW w:w="1000" w:type="dxa"/>
            <w:tcBorders>
              <w:top w:val="nil"/>
              <w:left w:val="nil"/>
              <w:bottom w:val="nil"/>
              <w:right w:val="nil"/>
            </w:tcBorders>
            <w:shd w:val="clear" w:color="000000" w:fill="C00000"/>
            <w:noWrap/>
            <w:vAlign w:val="center"/>
            <w:hideMark/>
          </w:tcPr>
          <w:p w14:paraId="161E9CE6" w14:textId="6D7FBB6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1.86%</w:t>
            </w:r>
          </w:p>
        </w:tc>
        <w:tc>
          <w:tcPr>
            <w:tcW w:w="1000" w:type="dxa"/>
            <w:tcBorders>
              <w:top w:val="nil"/>
              <w:left w:val="nil"/>
              <w:bottom w:val="nil"/>
              <w:right w:val="nil"/>
            </w:tcBorders>
            <w:shd w:val="clear" w:color="000000" w:fill="C00000"/>
            <w:noWrap/>
            <w:vAlign w:val="center"/>
            <w:hideMark/>
          </w:tcPr>
          <w:p w14:paraId="2F75EF29" w14:textId="5F670A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9.28%</w:t>
            </w:r>
          </w:p>
        </w:tc>
      </w:tr>
      <w:tr w:rsidR="00E561A5" w:rsidRPr="00C52F8D" w14:paraId="3EF7DCE1"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4A47AF2"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Saudi Arabia</w:t>
            </w:r>
          </w:p>
        </w:tc>
        <w:tc>
          <w:tcPr>
            <w:tcW w:w="1000" w:type="dxa"/>
            <w:tcBorders>
              <w:top w:val="nil"/>
              <w:left w:val="nil"/>
              <w:bottom w:val="single" w:sz="8" w:space="0" w:color="auto"/>
              <w:right w:val="single" w:sz="8" w:space="0" w:color="auto"/>
            </w:tcBorders>
            <w:shd w:val="clear" w:color="000000" w:fill="FFFFFF"/>
            <w:noWrap/>
            <w:vAlign w:val="center"/>
            <w:hideMark/>
          </w:tcPr>
          <w:p w14:paraId="150D900D" w14:textId="7F2B8EF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445BF90C" w14:textId="45CB95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176E0F4A" w14:textId="31BCF7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w:t>
            </w:r>
          </w:p>
        </w:tc>
        <w:tc>
          <w:tcPr>
            <w:tcW w:w="1000" w:type="dxa"/>
            <w:tcBorders>
              <w:top w:val="nil"/>
              <w:left w:val="nil"/>
              <w:bottom w:val="single" w:sz="8" w:space="0" w:color="auto"/>
              <w:right w:val="single" w:sz="8" w:space="0" w:color="auto"/>
            </w:tcBorders>
            <w:shd w:val="clear" w:color="000000" w:fill="FFFFFF"/>
            <w:noWrap/>
            <w:vAlign w:val="center"/>
            <w:hideMark/>
          </w:tcPr>
          <w:p w14:paraId="744D39C2" w14:textId="0D7CF1E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000000" w:fill="FFFFFF"/>
            <w:noWrap/>
            <w:vAlign w:val="center"/>
            <w:hideMark/>
          </w:tcPr>
          <w:p w14:paraId="51ADCA4D" w14:textId="49C296F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1336CB82" w14:textId="57A37D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2.55%</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382A0468" w14:textId="710B961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3.60%</w:t>
            </w:r>
          </w:p>
        </w:tc>
      </w:tr>
      <w:tr w:rsidR="00E561A5" w:rsidRPr="00C52F8D" w14:paraId="77EA8469"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5E1681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73626D8D" w14:textId="1DEF2C5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34</w:t>
            </w:r>
          </w:p>
        </w:tc>
        <w:tc>
          <w:tcPr>
            <w:tcW w:w="1000" w:type="dxa"/>
            <w:tcBorders>
              <w:top w:val="nil"/>
              <w:left w:val="nil"/>
              <w:bottom w:val="single" w:sz="8" w:space="0" w:color="auto"/>
              <w:right w:val="single" w:sz="8" w:space="0" w:color="auto"/>
            </w:tcBorders>
            <w:shd w:val="clear" w:color="000000" w:fill="FFFFFF"/>
            <w:noWrap/>
            <w:vAlign w:val="center"/>
            <w:hideMark/>
          </w:tcPr>
          <w:p w14:paraId="2211B375" w14:textId="0F0D2DC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w:t>
            </w:r>
          </w:p>
        </w:tc>
        <w:tc>
          <w:tcPr>
            <w:tcW w:w="1000" w:type="dxa"/>
            <w:tcBorders>
              <w:top w:val="nil"/>
              <w:left w:val="nil"/>
              <w:bottom w:val="single" w:sz="8" w:space="0" w:color="auto"/>
              <w:right w:val="single" w:sz="8" w:space="0" w:color="auto"/>
            </w:tcBorders>
            <w:shd w:val="clear" w:color="000000" w:fill="FFFFFF"/>
            <w:noWrap/>
            <w:vAlign w:val="center"/>
            <w:hideMark/>
          </w:tcPr>
          <w:p w14:paraId="1C1E6573" w14:textId="42FAE6B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w:t>
            </w:r>
          </w:p>
        </w:tc>
        <w:tc>
          <w:tcPr>
            <w:tcW w:w="1000" w:type="dxa"/>
            <w:tcBorders>
              <w:top w:val="nil"/>
              <w:left w:val="nil"/>
              <w:bottom w:val="single" w:sz="8" w:space="0" w:color="auto"/>
              <w:right w:val="single" w:sz="8" w:space="0" w:color="auto"/>
            </w:tcBorders>
            <w:shd w:val="clear" w:color="000000" w:fill="FFFFFF"/>
            <w:noWrap/>
            <w:vAlign w:val="center"/>
            <w:hideMark/>
          </w:tcPr>
          <w:p w14:paraId="5526AD5D" w14:textId="6800C2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w:t>
            </w:r>
          </w:p>
        </w:tc>
        <w:tc>
          <w:tcPr>
            <w:tcW w:w="1000" w:type="dxa"/>
            <w:tcBorders>
              <w:top w:val="nil"/>
              <w:left w:val="nil"/>
              <w:bottom w:val="single" w:sz="8" w:space="0" w:color="auto"/>
              <w:right w:val="single" w:sz="8" w:space="0" w:color="auto"/>
            </w:tcBorders>
            <w:shd w:val="clear" w:color="000000" w:fill="FFFFFF"/>
            <w:noWrap/>
            <w:vAlign w:val="center"/>
            <w:hideMark/>
          </w:tcPr>
          <w:p w14:paraId="47D5B8A7" w14:textId="4A7E03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auto" w:fill="auto"/>
            <w:noWrap/>
            <w:vAlign w:val="center"/>
            <w:hideMark/>
          </w:tcPr>
          <w:p w14:paraId="6D19BFC6" w14:textId="3601F7F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1.49%</w:t>
            </w:r>
          </w:p>
        </w:tc>
        <w:tc>
          <w:tcPr>
            <w:tcW w:w="1000" w:type="dxa"/>
            <w:tcBorders>
              <w:top w:val="nil"/>
              <w:left w:val="nil"/>
              <w:bottom w:val="single" w:sz="8" w:space="0" w:color="auto"/>
              <w:right w:val="single" w:sz="8" w:space="0" w:color="auto"/>
            </w:tcBorders>
            <w:shd w:val="clear" w:color="auto" w:fill="auto"/>
            <w:noWrap/>
            <w:vAlign w:val="center"/>
            <w:hideMark/>
          </w:tcPr>
          <w:p w14:paraId="0FDEF85B" w14:textId="65B1A9C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5.80%</w:t>
            </w:r>
          </w:p>
        </w:tc>
      </w:tr>
      <w:tr w:rsidR="00E561A5" w:rsidRPr="00C52F8D" w14:paraId="4370A73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AE6A9A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MEA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E0843A9" w14:textId="639A4D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7.51%</w:t>
            </w:r>
          </w:p>
        </w:tc>
        <w:tc>
          <w:tcPr>
            <w:tcW w:w="1000" w:type="dxa"/>
            <w:tcBorders>
              <w:top w:val="nil"/>
              <w:left w:val="nil"/>
              <w:bottom w:val="single" w:sz="8" w:space="0" w:color="auto"/>
              <w:right w:val="single" w:sz="8" w:space="0" w:color="auto"/>
            </w:tcBorders>
            <w:shd w:val="clear" w:color="000000" w:fill="FFFFFF"/>
            <w:noWrap/>
            <w:vAlign w:val="center"/>
            <w:hideMark/>
          </w:tcPr>
          <w:p w14:paraId="1E18A74D" w14:textId="572E0B0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7.54%</w:t>
            </w:r>
          </w:p>
        </w:tc>
        <w:tc>
          <w:tcPr>
            <w:tcW w:w="1000" w:type="dxa"/>
            <w:tcBorders>
              <w:top w:val="nil"/>
              <w:left w:val="nil"/>
              <w:bottom w:val="single" w:sz="8" w:space="0" w:color="auto"/>
              <w:right w:val="single" w:sz="8" w:space="0" w:color="auto"/>
            </w:tcBorders>
            <w:shd w:val="clear" w:color="000000" w:fill="FFFFFF"/>
            <w:noWrap/>
            <w:vAlign w:val="center"/>
            <w:hideMark/>
          </w:tcPr>
          <w:p w14:paraId="32D70705" w14:textId="2D45998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7.46%</w:t>
            </w:r>
          </w:p>
        </w:tc>
        <w:tc>
          <w:tcPr>
            <w:tcW w:w="1000" w:type="dxa"/>
            <w:tcBorders>
              <w:top w:val="nil"/>
              <w:left w:val="nil"/>
              <w:bottom w:val="single" w:sz="8" w:space="0" w:color="auto"/>
              <w:right w:val="single" w:sz="8" w:space="0" w:color="auto"/>
            </w:tcBorders>
            <w:shd w:val="clear" w:color="000000" w:fill="FFFFFF"/>
            <w:noWrap/>
            <w:vAlign w:val="center"/>
            <w:hideMark/>
          </w:tcPr>
          <w:p w14:paraId="7E3520AE" w14:textId="1DB8319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7.13%</w:t>
            </w:r>
          </w:p>
        </w:tc>
        <w:tc>
          <w:tcPr>
            <w:tcW w:w="1000" w:type="dxa"/>
            <w:tcBorders>
              <w:top w:val="nil"/>
              <w:left w:val="nil"/>
              <w:bottom w:val="single" w:sz="8" w:space="0" w:color="auto"/>
              <w:right w:val="single" w:sz="8" w:space="0" w:color="auto"/>
            </w:tcBorders>
            <w:shd w:val="clear" w:color="000000" w:fill="FFFFFF"/>
            <w:noWrap/>
            <w:vAlign w:val="center"/>
            <w:hideMark/>
          </w:tcPr>
          <w:p w14:paraId="5733B98E" w14:textId="3C7C928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6.71%</w:t>
            </w:r>
          </w:p>
        </w:tc>
        <w:tc>
          <w:tcPr>
            <w:tcW w:w="1000" w:type="dxa"/>
            <w:tcBorders>
              <w:top w:val="nil"/>
              <w:left w:val="nil"/>
              <w:bottom w:val="single" w:sz="8" w:space="0" w:color="auto"/>
              <w:right w:val="single" w:sz="8" w:space="0" w:color="auto"/>
            </w:tcBorders>
            <w:shd w:val="clear" w:color="000000" w:fill="FFFFFF"/>
            <w:noWrap/>
            <w:vAlign w:val="center"/>
            <w:hideMark/>
          </w:tcPr>
          <w:p w14:paraId="766270A6" w14:textId="7525AEB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39887802" w14:textId="41AC4147"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bl>
    <w:p w14:paraId="78C49D53" w14:textId="1A44A311" w:rsidR="0068477D" w:rsidRPr="002B5730" w:rsidRDefault="009B6BDA" w:rsidP="0068477D">
      <w:pPr>
        <w:rPr>
          <w:color w:val="000000" w:themeColor="text1"/>
        </w:rPr>
      </w:pPr>
      <w:r w:rsidRPr="009D7B5D">
        <w:rPr>
          <w:rFonts w:ascii="Arial" w:eastAsia="Arial" w:hAnsi="Arial" w:cs="Arial"/>
          <w:noProof/>
          <w:sz w:val="24"/>
          <w:szCs w:val="24"/>
        </w:rPr>
        <mc:AlternateContent>
          <mc:Choice Requires="wps">
            <w:drawing>
              <wp:anchor distT="0" distB="0" distL="114300" distR="114300" simplePos="0" relativeHeight="252943360" behindDoc="0" locked="0" layoutInCell="1" allowOverlap="1" wp14:anchorId="56307B85" wp14:editId="0B63B9DF">
                <wp:simplePos x="0" y="0"/>
                <wp:positionH relativeFrom="margin">
                  <wp:align>right</wp:align>
                </wp:positionH>
                <wp:positionV relativeFrom="paragraph">
                  <wp:posOffset>9525</wp:posOffset>
                </wp:positionV>
                <wp:extent cx="3456940" cy="257175"/>
                <wp:effectExtent l="0" t="0" r="0" b="0"/>
                <wp:wrapNone/>
                <wp:docPr id="79"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1340B13E"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DC4E4C"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307B85" id="_x0000_s1057" type="#_x0000_t202" style="position:absolute;margin-left:221pt;margin-top:.75pt;width:272.2pt;height:20.25pt;z-index:25294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" filled="f" stroked="f">
                <v:textbox>
                  <w:txbxContent>
                    <w:p w14:paraId="1340B13E" w14:textId="77777777" w:rsidR="009B6BDA" w:rsidRPr="005858C1" w:rsidRDefault="009B6BDA"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DC4E4C" w14:textId="77777777" w:rsidR="009B6BDA" w:rsidRPr="00E33B0C" w:rsidRDefault="009B6BDA" w:rsidP="009B6BDA">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r w:rsidR="00C52F8D" w:rsidRPr="00C52F8D">
        <w:rPr>
          <w:rFonts w:ascii="Arial" w:eastAsia="Arial" w:hAnsi="Arial" w:cs="Arial"/>
          <w:noProof/>
          <w:color w:val="000000" w:themeColor="text1"/>
          <w:sz w:val="24"/>
          <w:szCs w:val="24"/>
          <w:lang w:val="en-US"/>
        </w:rPr>
        <mc:AlternateContent>
          <mc:Choice Requires="wps">
            <w:drawing>
              <wp:anchor distT="45720" distB="45720" distL="114300" distR="114300" simplePos="0" relativeHeight="252547072" behindDoc="0" locked="0" layoutInCell="1" allowOverlap="1" wp14:anchorId="75EE7A25" wp14:editId="4A970F02">
                <wp:simplePos x="0" y="0"/>
                <wp:positionH relativeFrom="column">
                  <wp:posOffset>-83185</wp:posOffset>
                </wp:positionH>
                <wp:positionV relativeFrom="paragraph">
                  <wp:posOffset>454025</wp:posOffset>
                </wp:positionV>
                <wp:extent cx="6604635" cy="1324610"/>
                <wp:effectExtent l="76200" t="57150" r="100965" b="123190"/>
                <wp:wrapSquare wrapText="bothSides"/>
                <wp:docPr id="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635" cy="13246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7A25" id="_x0000_s1058" type="#_x0000_t202" style="position:absolute;margin-left:-6.55pt;margin-top:35.75pt;width:520.05pt;height:104.3pt;z-index:25254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" fillcolor="#91bce3 [2168]" stroked="f" strokeweight=".5pt">
                <v:fill color2="#7aaddd [2616]" rotate="t" colors="0 #b1cbe9;.5 #a3c1e5;1 #92b9e4" focus="100%" type="gradient">
                  <o:fill v:ext="view" type="gradientUnscaled"/>
                </v:fill>
                <v:shadow on="t" color="black" opacity="20971f" offset="0,2.2pt"/>
                <v:textbo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v:textbox>
                <w10:wrap type="square"/>
              </v:shape>
            </w:pict>
          </mc:Fallback>
        </mc:AlternateContent>
      </w:r>
    </w:p>
    <w:p w14:paraId="03DBF985" w14:textId="77777777" w:rsidR="009971A7" w:rsidRPr="008A69E5" w:rsidRDefault="009971A7">
      <w:pPr>
        <w:pStyle w:val="Footer"/>
        <w:spacing w:before="162"/>
        <w:ind w:right="-90"/>
        <w:jc w:val="both"/>
        <w:rPr>
          <w:bCs/>
          <w:sz w:val="20"/>
          <w:szCs w:val="20"/>
          <w:rPrChange w:id="88" w:author="Hardik Malhotra" w:date="2021-12-02T12:54:00Z">
            <w:rPr>
              <w:bCs/>
            </w:rPr>
          </w:rPrChange>
        </w:rPr>
        <w:pPrChange w:id="89" w:author="Hardik Malhotra" w:date="2021-12-02T14:09:00Z">
          <w:pPr>
            <w:pStyle w:val="Footer"/>
            <w:spacing w:before="162" w:line="480" w:lineRule="auto"/>
            <w:ind w:right="-90"/>
            <w:jc w:val="both"/>
          </w:pPr>
        </w:pPrChange>
      </w:pPr>
      <w:ins w:id="90" w:author="Hardik Malhotra" w:date="2021-12-02T12:48:00Z">
        <w:r w:rsidRPr="008A69E5">
          <w:rPr>
            <w:rFonts w:ascii="Arial" w:hAnsi="Arial" w:cs="Arial"/>
            <w:i/>
            <w:iCs/>
            <w:sz w:val="18"/>
            <w:szCs w:val="18"/>
            <w:rPrChange w:id="91"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0676A6FD" w14:textId="77777777" w:rsidR="006E66C6" w:rsidRDefault="006E66C6" w:rsidP="00CB55FA">
      <w:pPr>
        <w:spacing w:line="360" w:lineRule="auto"/>
        <w:jc w:val="both"/>
        <w:rPr>
          <w:rFonts w:ascii="Arial" w:eastAsia="Arial" w:hAnsi="Arial" w:cs="Arial"/>
          <w:noProof/>
          <w:color w:val="000000" w:themeColor="text1"/>
          <w:sz w:val="24"/>
          <w:szCs w:val="24"/>
          <w:lang w:val="en-US"/>
        </w:rPr>
      </w:pPr>
    </w:p>
    <w:p w14:paraId="3193CABA" w14:textId="2027917A" w:rsidR="006E66C6" w:rsidRDefault="006E66C6" w:rsidP="0068477D">
      <w:pPr>
        <w:rPr>
          <w:color w:val="000000" w:themeColor="text1"/>
        </w:rPr>
      </w:pPr>
    </w:p>
    <w:p w14:paraId="2904AF51" w14:textId="33C68088" w:rsidR="00650D00" w:rsidRDefault="00650D00" w:rsidP="0068477D">
      <w:pPr>
        <w:rPr>
          <w:color w:val="000000" w:themeColor="text1"/>
        </w:rPr>
      </w:pPr>
    </w:p>
    <w:p w14:paraId="6D47CAED" w14:textId="77777777" w:rsidR="000B6683" w:rsidRDefault="000B6683" w:rsidP="009E126D">
      <w:pPr>
        <w:spacing w:line="360" w:lineRule="auto"/>
        <w:textAlignment w:val="baseline"/>
        <w:rPr>
          <w:rFonts w:ascii="Arial" w:hAnsi="Arial" w:cs="Arial"/>
          <w:b/>
          <w:bCs/>
          <w:sz w:val="24"/>
          <w:szCs w:val="24"/>
        </w:rPr>
      </w:pPr>
    </w:p>
    <w:p w14:paraId="74A3AB77" w14:textId="1D0894F9" w:rsidR="009E126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3.1.9. Sales By Company</w:t>
      </w:r>
    </w:p>
    <w:p w14:paraId="7E42E419" w14:textId="3045FF70" w:rsidR="0068477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Global Vinyl Ester Resin Sales, By Company,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00CA3653">
        <w:rPr>
          <w:rFonts w:ascii="Arial" w:hAnsi="Arial" w:cs="Arial"/>
          <w:b/>
          <w:bCs/>
          <w:sz w:val="24"/>
          <w:szCs w:val="24"/>
        </w:rPr>
        <w:t>(%)</w:t>
      </w:r>
      <w:r w:rsidRPr="0061645E">
        <w:rPr>
          <w:rFonts w:ascii="Arial" w:hAnsi="Arial" w:cs="Arial"/>
          <w:b/>
          <w:bCs/>
          <w:sz w:val="24"/>
          <w:szCs w:val="24"/>
        </w:rPr>
        <w:t>, 2020</w:t>
      </w:r>
    </w:p>
    <w:p w14:paraId="67359049" w14:textId="3DE2170F"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drawing>
          <wp:inline distT="0" distB="0" distL="0" distR="0" wp14:anchorId="047FA9F1" wp14:editId="07E62071">
            <wp:extent cx="6467475" cy="3519259"/>
            <wp:effectExtent l="0" t="0" r="0" b="508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CED2E71" w14:textId="259B6C59" w:rsidR="0068477D" w:rsidRPr="002B5730" w:rsidRDefault="001B1A66"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73A6B1F4">
                <wp:simplePos x="0" y="0"/>
                <wp:positionH relativeFrom="margin">
                  <wp:align>right</wp:align>
                </wp:positionH>
                <wp:positionV relativeFrom="paragraph">
                  <wp:posOffset>5907</wp:posOffset>
                </wp:positionV>
                <wp:extent cx="4074795" cy="628650"/>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4795" cy="628650"/>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460F1259"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65CDAC8" w14:textId="77C7C64B" w:rsidR="0068477D" w:rsidRPr="00CE35EB" w:rsidRDefault="0068477D" w:rsidP="001B1A6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V relativeFrom="margin">
                  <wp14:pctHeight>0</wp14:pctHeight>
                </wp14:sizeRelV>
              </wp:anchor>
            </w:drawing>
          </mc:Choice>
          <mc:Fallback>
            <w:pict>
              <v:shape w14:anchorId="18636CA4" id="_x0000_s1059" type="#_x0000_t202" style="position:absolute;margin-left:269.65pt;margin-top:.45pt;width:320.85pt;height:49.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" filled="f" stroked="f">
                <v:textbo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460F1259"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65CDAC8" w14:textId="77C7C64B" w:rsidR="0068477D" w:rsidRPr="00CE35EB" w:rsidRDefault="0068477D" w:rsidP="001B1A6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021B6A70" w14:textId="03C5E080" w:rsidR="0068477D" w:rsidRPr="002B5730" w:rsidRDefault="00064CBC" w:rsidP="0068477D">
      <w:pPr>
        <w:tabs>
          <w:tab w:val="left" w:pos="1350"/>
        </w:tabs>
        <w:rPr>
          <w:color w:val="000000" w:themeColor="text1"/>
        </w:rPr>
      </w:pPr>
      <w:r w:rsidRPr="00C14303">
        <w:rPr>
          <w:rFonts w:ascii="Arial" w:eastAsia="Arial" w:hAnsi="Arial" w:cs="Arial"/>
          <w:bCs/>
          <w:noProof/>
          <w:color w:val="000000" w:themeColor="text1"/>
          <w:sz w:val="24"/>
          <w:szCs w:val="24"/>
        </w:rPr>
        <mc:AlternateContent>
          <mc:Choice Requires="wps">
            <w:drawing>
              <wp:anchor distT="45720" distB="45720" distL="114300" distR="114300" simplePos="0" relativeHeight="252656640" behindDoc="0" locked="0" layoutInCell="1" allowOverlap="1" wp14:anchorId="159BDF18" wp14:editId="5B158615">
                <wp:simplePos x="0" y="0"/>
                <wp:positionH relativeFrom="column">
                  <wp:posOffset>-6202</wp:posOffset>
                </wp:positionH>
                <wp:positionV relativeFrom="paragraph">
                  <wp:posOffset>524450</wp:posOffset>
                </wp:positionV>
                <wp:extent cx="6540500" cy="3238943"/>
                <wp:effectExtent l="76200" t="57150" r="69850" b="952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3238943"/>
                        </a:xfrm>
                        <a:prstGeom prst="rect">
                          <a:avLst/>
                        </a:prstGeom>
                        <a:solidFill>
                          <a:schemeClr val="accent3">
                            <a:alpha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Swancor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INEOS Composites provides high quality vinyl ester products such as AME™, Arotran™, Derakane™, Derakane™ Signia™, Hetron™.</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Most of the Indian companies such as Mechemco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BDF18" id="_x0000_s1060" type="#_x0000_t202" style="position:absolute;margin-left:-.5pt;margin-top:41.3pt;width:515pt;height:255.05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" fillcolor="#a5a5a5 [3206]" stroked="f">
                <v:fill opacity="32896f"/>
                <v:shadow on="t" color="black" opacity="20971f" offset="0,2.2pt"/>
                <v:textbo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Swancor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INEOS Composites provides high quality vinyl ester products such as AME™, Arotran™, Derakane™, Derakane™ Signia™, Hetron™.</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Most of the Indian companies such as Mechemco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v:textbox>
                <w10:wrap type="square"/>
              </v:shape>
            </w:pict>
          </mc:Fallback>
        </mc:AlternateContent>
      </w:r>
    </w:p>
    <w:p w14:paraId="424D00C6" w14:textId="2ECCC1E3" w:rsidR="00925089" w:rsidRDefault="009971A7"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54E4FCE1">
            <wp:simplePos x="0" y="0"/>
            <wp:positionH relativeFrom="margin">
              <wp:align>center</wp:align>
            </wp:positionH>
            <wp:positionV relativeFrom="paragraph">
              <wp:posOffset>-1199850</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11D60" w14:textId="0A5660D0" w:rsidR="00925089" w:rsidRDefault="00925089" w:rsidP="002B5730">
      <w:pPr>
        <w:tabs>
          <w:tab w:val="left" w:pos="1530"/>
        </w:tabs>
        <w:spacing w:line="480" w:lineRule="auto"/>
        <w:rPr>
          <w:rFonts w:ascii="Arial" w:eastAsia="Arial" w:hAnsi="Arial" w:cs="Arial"/>
          <w:b/>
          <w:color w:val="000000" w:themeColor="text1"/>
          <w:sz w:val="24"/>
          <w:szCs w:val="24"/>
        </w:rPr>
      </w:pPr>
    </w:p>
    <w:p w14:paraId="44CA117B" w14:textId="4BD8E85A" w:rsidR="00925089" w:rsidRDefault="00925089" w:rsidP="002B5730">
      <w:pPr>
        <w:tabs>
          <w:tab w:val="left" w:pos="1530"/>
        </w:tabs>
        <w:spacing w:line="480" w:lineRule="auto"/>
        <w:rPr>
          <w:rFonts w:ascii="Arial" w:eastAsia="Arial" w:hAnsi="Arial" w:cs="Arial"/>
          <w:b/>
          <w:color w:val="000000" w:themeColor="text1"/>
          <w:sz w:val="24"/>
          <w:szCs w:val="24"/>
        </w:rPr>
      </w:pPr>
    </w:p>
    <w:p w14:paraId="4B785E81" w14:textId="1CF10EE2"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24CBD7D6">
                <wp:simplePos x="0" y="0"/>
                <wp:positionH relativeFrom="page">
                  <wp:posOffset>1631861</wp:posOffset>
                </wp:positionH>
                <wp:positionV relativeFrom="paragraph">
                  <wp:posOffset>112100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61" type="#_x0000_t202" style="position:absolute;margin-left:128.5pt;margin-top:8.85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7B7227A2" w14:textId="3376E021" w:rsidR="002F031F" w:rsidRDefault="002F031F" w:rsidP="002B5730">
      <w:pPr>
        <w:tabs>
          <w:tab w:val="left" w:pos="1530"/>
        </w:tabs>
        <w:spacing w:line="480" w:lineRule="auto"/>
        <w:rPr>
          <w:rFonts w:ascii="Arial" w:eastAsia="Arial" w:hAnsi="Arial" w:cs="Arial"/>
          <w:b/>
          <w:color w:val="000000" w:themeColor="text1"/>
          <w:sz w:val="24"/>
          <w:szCs w:val="24"/>
        </w:rPr>
      </w:pPr>
    </w:p>
    <w:p w14:paraId="4919FCAA" w14:textId="4587264D" w:rsidR="002F031F" w:rsidRDefault="002F031F" w:rsidP="002B5730">
      <w:pPr>
        <w:tabs>
          <w:tab w:val="left" w:pos="1530"/>
        </w:tabs>
        <w:spacing w:line="480" w:lineRule="auto"/>
        <w:rPr>
          <w:rFonts w:ascii="Arial" w:eastAsia="Arial" w:hAnsi="Arial" w:cs="Arial"/>
          <w:b/>
          <w:color w:val="000000" w:themeColor="text1"/>
          <w:sz w:val="24"/>
          <w:szCs w:val="24"/>
        </w:rPr>
      </w:pPr>
    </w:p>
    <w:p w14:paraId="424D5150" w14:textId="6C6AB7D9" w:rsidR="002F031F" w:rsidRDefault="002F031F" w:rsidP="002B5730">
      <w:pPr>
        <w:tabs>
          <w:tab w:val="left" w:pos="1530"/>
        </w:tabs>
        <w:spacing w:line="480" w:lineRule="auto"/>
        <w:rPr>
          <w:rFonts w:ascii="Arial" w:eastAsia="Arial" w:hAnsi="Arial" w:cs="Arial"/>
          <w:b/>
          <w:color w:val="000000" w:themeColor="text1"/>
          <w:sz w:val="24"/>
          <w:szCs w:val="24"/>
        </w:rPr>
      </w:pPr>
    </w:p>
    <w:p w14:paraId="34FF2C27" w14:textId="618ACEC8" w:rsidR="002F031F" w:rsidRDefault="002F031F" w:rsidP="002B5730">
      <w:pPr>
        <w:tabs>
          <w:tab w:val="left" w:pos="1530"/>
        </w:tabs>
        <w:spacing w:line="480" w:lineRule="auto"/>
        <w:rPr>
          <w:rFonts w:ascii="Arial" w:eastAsia="Arial" w:hAnsi="Arial" w:cs="Arial"/>
          <w:b/>
          <w:color w:val="000000" w:themeColor="text1"/>
          <w:sz w:val="24"/>
          <w:szCs w:val="24"/>
        </w:rPr>
      </w:pPr>
    </w:p>
    <w:p w14:paraId="08D78E66" w14:textId="485BB38B" w:rsidR="002F031F" w:rsidRDefault="002F031F" w:rsidP="002B5730">
      <w:pPr>
        <w:tabs>
          <w:tab w:val="left" w:pos="1530"/>
        </w:tabs>
        <w:spacing w:line="480" w:lineRule="auto"/>
        <w:rPr>
          <w:rFonts w:ascii="Arial" w:eastAsia="Arial" w:hAnsi="Arial" w:cs="Arial"/>
          <w:b/>
          <w:color w:val="000000" w:themeColor="text1"/>
          <w:sz w:val="24"/>
          <w:szCs w:val="24"/>
        </w:rPr>
      </w:pPr>
    </w:p>
    <w:p w14:paraId="205E38E3" w14:textId="3B5486C5" w:rsidR="002F031F" w:rsidRDefault="002F031F" w:rsidP="002B5730">
      <w:pPr>
        <w:tabs>
          <w:tab w:val="left" w:pos="1530"/>
        </w:tabs>
        <w:spacing w:line="480" w:lineRule="auto"/>
        <w:rPr>
          <w:rFonts w:ascii="Arial" w:eastAsia="Arial" w:hAnsi="Arial" w:cs="Arial"/>
          <w:b/>
          <w:color w:val="000000" w:themeColor="text1"/>
          <w:sz w:val="24"/>
          <w:szCs w:val="24"/>
        </w:rPr>
      </w:pPr>
    </w:p>
    <w:p w14:paraId="2C20FCAA" w14:textId="15282254"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353EBD56">
            <wp:simplePos x="0" y="0"/>
            <wp:positionH relativeFrom="page">
              <wp:posOffset>2418346</wp:posOffset>
            </wp:positionH>
            <wp:positionV relativeFrom="paragraph">
              <wp:posOffset>364490</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D502D6" w14:textId="7C6E09B2" w:rsidR="00925089" w:rsidRDefault="00925089" w:rsidP="002B5730">
      <w:pPr>
        <w:tabs>
          <w:tab w:val="left" w:pos="1530"/>
        </w:tabs>
        <w:spacing w:line="480" w:lineRule="auto"/>
        <w:rPr>
          <w:rFonts w:ascii="Arial" w:eastAsia="Arial" w:hAnsi="Arial" w:cs="Arial"/>
          <w:b/>
          <w:color w:val="000000" w:themeColor="text1"/>
          <w:sz w:val="24"/>
          <w:szCs w:val="24"/>
        </w:rPr>
      </w:pPr>
    </w:p>
    <w:p w14:paraId="2476EFC5" w14:textId="01D92705" w:rsidR="000B79CA" w:rsidRDefault="000B79CA" w:rsidP="002B5730">
      <w:pPr>
        <w:tabs>
          <w:tab w:val="left" w:pos="1530"/>
        </w:tabs>
        <w:spacing w:line="480" w:lineRule="auto"/>
        <w:rPr>
          <w:rFonts w:ascii="Arial" w:eastAsia="Arial" w:hAnsi="Arial" w:cs="Arial"/>
          <w:b/>
          <w:color w:val="000000" w:themeColor="text1"/>
          <w:sz w:val="24"/>
          <w:szCs w:val="24"/>
        </w:rPr>
      </w:pPr>
    </w:p>
    <w:p w14:paraId="02BAA51D" w14:textId="4D5D0927" w:rsidR="000B79CA" w:rsidRDefault="000B79CA" w:rsidP="002B5730">
      <w:pPr>
        <w:tabs>
          <w:tab w:val="left" w:pos="1530"/>
        </w:tabs>
        <w:spacing w:line="480" w:lineRule="auto"/>
        <w:rPr>
          <w:rFonts w:ascii="Arial" w:eastAsia="Arial" w:hAnsi="Arial" w:cs="Arial"/>
          <w:b/>
          <w:color w:val="000000" w:themeColor="text1"/>
          <w:sz w:val="24"/>
          <w:szCs w:val="24"/>
        </w:rPr>
      </w:pPr>
    </w:p>
    <w:p w14:paraId="0534EFD0" w14:textId="5AE0B7CE" w:rsidR="000B79CA" w:rsidRDefault="000B79CA" w:rsidP="002B5730">
      <w:pPr>
        <w:tabs>
          <w:tab w:val="left" w:pos="1530"/>
        </w:tabs>
        <w:spacing w:line="480" w:lineRule="auto"/>
        <w:rPr>
          <w:rFonts w:ascii="Arial" w:eastAsia="Arial" w:hAnsi="Arial" w:cs="Arial"/>
          <w:b/>
          <w:color w:val="000000" w:themeColor="text1"/>
          <w:sz w:val="24"/>
          <w:szCs w:val="24"/>
        </w:rPr>
      </w:pPr>
    </w:p>
    <w:p w14:paraId="79F85158" w14:textId="4655924E" w:rsidR="000B79CA" w:rsidRDefault="000B79CA" w:rsidP="002B5730">
      <w:pPr>
        <w:tabs>
          <w:tab w:val="left" w:pos="1530"/>
        </w:tabs>
        <w:spacing w:line="480" w:lineRule="auto"/>
        <w:rPr>
          <w:rFonts w:ascii="Arial" w:eastAsia="Arial" w:hAnsi="Arial" w:cs="Arial"/>
          <w:b/>
          <w:color w:val="000000" w:themeColor="text1"/>
          <w:sz w:val="24"/>
          <w:szCs w:val="24"/>
        </w:rPr>
      </w:pPr>
    </w:p>
    <w:p w14:paraId="5BDAA58F" w14:textId="6E0E3603" w:rsidR="000B79CA" w:rsidRDefault="000B79CA" w:rsidP="002B5730">
      <w:pPr>
        <w:tabs>
          <w:tab w:val="left" w:pos="1530"/>
        </w:tabs>
        <w:spacing w:line="480" w:lineRule="auto"/>
        <w:rPr>
          <w:rFonts w:ascii="Arial" w:eastAsia="Arial" w:hAnsi="Arial" w:cs="Arial"/>
          <w:b/>
          <w:color w:val="000000" w:themeColor="text1"/>
          <w:sz w:val="24"/>
          <w:szCs w:val="24"/>
        </w:rPr>
      </w:pPr>
    </w:p>
    <w:p w14:paraId="323B13D7" w14:textId="1F74F799" w:rsidR="000B79CA" w:rsidRDefault="000B79CA" w:rsidP="002B5730">
      <w:pPr>
        <w:tabs>
          <w:tab w:val="left" w:pos="1530"/>
        </w:tabs>
        <w:spacing w:line="480" w:lineRule="auto"/>
        <w:rPr>
          <w:rFonts w:ascii="Arial" w:eastAsia="Arial" w:hAnsi="Arial" w:cs="Arial"/>
          <w:b/>
          <w:color w:val="000000" w:themeColor="text1"/>
          <w:sz w:val="24"/>
          <w:szCs w:val="24"/>
        </w:rPr>
      </w:pPr>
    </w:p>
    <w:p w14:paraId="654B6FE9" w14:textId="1A113ADA" w:rsidR="000B79CA" w:rsidRDefault="000B79CA" w:rsidP="002B5730">
      <w:pPr>
        <w:tabs>
          <w:tab w:val="left" w:pos="1530"/>
        </w:tabs>
        <w:spacing w:line="480" w:lineRule="auto"/>
        <w:rPr>
          <w:rFonts w:ascii="Arial" w:eastAsia="Arial" w:hAnsi="Arial" w:cs="Arial"/>
          <w:b/>
          <w:color w:val="000000" w:themeColor="text1"/>
          <w:sz w:val="24"/>
          <w:szCs w:val="24"/>
        </w:rPr>
      </w:pPr>
    </w:p>
    <w:p w14:paraId="220B84AE" w14:textId="2EEDC5A1" w:rsidR="000B79CA" w:rsidRDefault="000B79CA" w:rsidP="002B5730">
      <w:pPr>
        <w:tabs>
          <w:tab w:val="left" w:pos="1530"/>
        </w:tabs>
        <w:spacing w:line="480" w:lineRule="auto"/>
        <w:rPr>
          <w:rFonts w:ascii="Arial" w:eastAsia="Arial" w:hAnsi="Arial" w:cs="Arial"/>
          <w:b/>
          <w:color w:val="000000" w:themeColor="text1"/>
          <w:sz w:val="24"/>
          <w:szCs w:val="24"/>
        </w:rPr>
      </w:pPr>
    </w:p>
    <w:p w14:paraId="72C370BA" w14:textId="77777777" w:rsidR="000B79CA" w:rsidRDefault="000B79CA" w:rsidP="002B5730">
      <w:pPr>
        <w:tabs>
          <w:tab w:val="left" w:pos="1530"/>
        </w:tabs>
        <w:spacing w:line="480" w:lineRule="auto"/>
        <w:rPr>
          <w:rFonts w:ascii="Arial" w:eastAsia="Arial" w:hAnsi="Arial" w:cs="Arial"/>
          <w:b/>
          <w:color w:val="000000" w:themeColor="text1"/>
          <w:sz w:val="24"/>
          <w:szCs w:val="24"/>
        </w:rPr>
      </w:pPr>
    </w:p>
    <w:p w14:paraId="161585A2" w14:textId="41031A45" w:rsidR="00E913AE"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Capacity &amp; Production (</w:t>
      </w:r>
      <w:r w:rsidR="007E26B0">
        <w:rPr>
          <w:rFonts w:ascii="Arial" w:hAnsi="Arial" w:cs="Arial"/>
          <w:b/>
          <w:bCs/>
          <w:sz w:val="24"/>
          <w:szCs w:val="24"/>
        </w:rPr>
        <w:t>000’</w:t>
      </w:r>
      <w:r w:rsidRPr="0061645E">
        <w:rPr>
          <w:rFonts w:ascii="Arial" w:hAnsi="Arial" w:cs="Arial"/>
          <w:b/>
          <w:bCs/>
          <w:sz w:val="24"/>
          <w:szCs w:val="24"/>
        </w:rPr>
        <w:t xml:space="preserve"> Tonnes), 2015-2030F</w:t>
      </w:r>
    </w:p>
    <w:p w14:paraId="52B45D16" w14:textId="195769AF" w:rsidR="00E913AE" w:rsidRPr="002B5730" w:rsidRDefault="00E913AE" w:rsidP="00E913AE">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48152876" wp14:editId="057303CB">
            <wp:extent cx="6381750" cy="1981200"/>
            <wp:effectExtent l="0" t="0" r="0" b="0"/>
            <wp:docPr id="157" name="Chart 15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C63E889" w14:textId="77777777" w:rsidR="00E913AE" w:rsidRDefault="00E913AE" w:rsidP="00E913AE">
      <w:pPr>
        <w:tabs>
          <w:tab w:val="left" w:pos="1905"/>
        </w:tabs>
        <w:spacing w:line="360" w:lineRule="auto"/>
        <w:jc w:val="both"/>
        <w:rPr>
          <w:rFonts w:ascii="Arial" w:eastAsia="Arial" w:hAnsi="Arial" w:cs="Arial"/>
          <w:color w:val="000000" w:themeColor="text1"/>
          <w:sz w:val="24"/>
          <w:szCs w:val="24"/>
        </w:rPr>
        <w:sectPr w:rsidR="00E913A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B309" w14:textId="1A9B397F" w:rsidR="00E913AE" w:rsidRDefault="001B1A66" w:rsidP="00E913AE">
      <w:pPr>
        <w:spacing w:line="360" w:lineRule="auto"/>
        <w:jc w:val="both"/>
        <w:rPr>
          <w:rFonts w:ascii="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945408" behindDoc="0" locked="0" layoutInCell="1" allowOverlap="1" wp14:anchorId="29E0B3C9" wp14:editId="32A962F2">
                <wp:simplePos x="0" y="0"/>
                <wp:positionH relativeFrom="margin">
                  <wp:posOffset>2876550</wp:posOffset>
                </wp:positionH>
                <wp:positionV relativeFrom="paragraph">
                  <wp:posOffset>9525</wp:posOffset>
                </wp:positionV>
                <wp:extent cx="3456940" cy="257175"/>
                <wp:effectExtent l="0" t="0" r="0" b="0"/>
                <wp:wrapNone/>
                <wp:docPr id="80"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68052337"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824F197"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E0B3C9" id="_x0000_s1062" type="#_x0000_t202" style="position:absolute;left:0;text-align:left;margin-left:226.5pt;margin-top:.75pt;width:272.2pt;height:20.25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" filled="f" stroked="f">
                <v:textbox>
                  <w:txbxContent>
                    <w:p w14:paraId="68052337"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824F197"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p>
    <w:tbl>
      <w:tblPr>
        <w:tblW w:w="10032" w:type="dxa"/>
        <w:tblLook w:val="04A0" w:firstRow="1" w:lastRow="0" w:firstColumn="1" w:lastColumn="0" w:noHBand="0" w:noVBand="1"/>
      </w:tblPr>
      <w:tblGrid>
        <w:gridCol w:w="3246"/>
        <w:gridCol w:w="3246"/>
        <w:gridCol w:w="1180"/>
        <w:gridCol w:w="1180"/>
        <w:gridCol w:w="1180"/>
      </w:tblGrid>
      <w:tr w:rsidR="002E63D5" w:rsidRPr="002E63D5" w14:paraId="282D6FA0" w14:textId="77777777" w:rsidTr="002E63D5">
        <w:trPr>
          <w:trHeight w:val="298"/>
        </w:trPr>
        <w:tc>
          <w:tcPr>
            <w:tcW w:w="324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9A9151D"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Company</w:t>
            </w:r>
          </w:p>
        </w:tc>
        <w:tc>
          <w:tcPr>
            <w:tcW w:w="3246" w:type="dxa"/>
            <w:tcBorders>
              <w:top w:val="single" w:sz="8" w:space="0" w:color="auto"/>
              <w:left w:val="nil"/>
              <w:bottom w:val="single" w:sz="8" w:space="0" w:color="auto"/>
              <w:right w:val="single" w:sz="8" w:space="0" w:color="auto"/>
            </w:tcBorders>
            <w:shd w:val="clear" w:color="000000" w:fill="C00000"/>
            <w:noWrap/>
            <w:vAlign w:val="center"/>
            <w:hideMark/>
          </w:tcPr>
          <w:p w14:paraId="269BCFA1"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Location</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42792203"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2015</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3C1AB4B7"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2020</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6793B256"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2030F</w:t>
            </w:r>
          </w:p>
        </w:tc>
      </w:tr>
      <w:tr w:rsidR="002E63D5" w:rsidRPr="002E63D5" w14:paraId="1876221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7220138E" w14:textId="77777777" w:rsidR="002E63D5" w:rsidRPr="002E63D5" w:rsidRDefault="002E63D5" w:rsidP="002E63D5">
            <w:pPr>
              <w:spacing w:after="0" w:line="240" w:lineRule="auto"/>
              <w:rPr>
                <w:rFonts w:ascii="Arial" w:eastAsia="Times New Roman" w:hAnsi="Arial" w:cs="Arial"/>
                <w:color w:val="000000"/>
                <w:sz w:val="20"/>
                <w:szCs w:val="20"/>
                <w:lang w:eastAsia="en-IN"/>
              </w:rPr>
            </w:pPr>
            <w:proofErr w:type="spellStart"/>
            <w:r w:rsidRPr="002E63D5">
              <w:rPr>
                <w:rFonts w:ascii="Arial" w:eastAsia="Times New Roman" w:hAnsi="Arial" w:cs="Arial"/>
                <w:color w:val="000000"/>
                <w:sz w:val="20"/>
                <w:szCs w:val="20"/>
                <w:lang w:eastAsia="en-IN"/>
              </w:rPr>
              <w:t>Jinling</w:t>
            </w:r>
            <w:proofErr w:type="spellEnd"/>
            <w:r w:rsidRPr="002E63D5">
              <w:rPr>
                <w:rFonts w:ascii="Arial" w:eastAsia="Times New Roman" w:hAnsi="Arial" w:cs="Arial"/>
                <w:color w:val="000000"/>
                <w:sz w:val="20"/>
                <w:szCs w:val="20"/>
                <w:lang w:eastAsia="en-IN"/>
              </w:rPr>
              <w:t xml:space="preserve"> AOC Resins Co., Ltd.</w:t>
            </w:r>
          </w:p>
        </w:tc>
        <w:tc>
          <w:tcPr>
            <w:tcW w:w="3246" w:type="dxa"/>
            <w:tcBorders>
              <w:top w:val="nil"/>
              <w:left w:val="nil"/>
              <w:bottom w:val="single" w:sz="8" w:space="0" w:color="auto"/>
              <w:right w:val="single" w:sz="8" w:space="0" w:color="auto"/>
            </w:tcBorders>
            <w:shd w:val="clear" w:color="auto" w:fill="auto"/>
            <w:noWrap/>
            <w:vAlign w:val="center"/>
            <w:hideMark/>
          </w:tcPr>
          <w:p w14:paraId="539B24E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01E35E3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0AA1B1C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782E04AC"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27C4E29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7071218" w14:textId="77777777" w:rsidR="002E63D5" w:rsidRPr="002E63D5" w:rsidRDefault="002E63D5" w:rsidP="002E63D5">
            <w:pPr>
              <w:spacing w:after="0" w:line="240" w:lineRule="auto"/>
              <w:rPr>
                <w:rFonts w:ascii="Arial" w:eastAsia="Times New Roman" w:hAnsi="Arial" w:cs="Arial"/>
                <w:color w:val="000000"/>
                <w:sz w:val="20"/>
                <w:szCs w:val="20"/>
                <w:lang w:eastAsia="en-IN"/>
              </w:rPr>
            </w:pPr>
            <w:proofErr w:type="spellStart"/>
            <w:r w:rsidRPr="002E63D5">
              <w:rPr>
                <w:rFonts w:ascii="Arial" w:eastAsia="Times New Roman" w:hAnsi="Arial" w:cs="Arial"/>
                <w:color w:val="000000"/>
                <w:sz w:val="20"/>
                <w:szCs w:val="20"/>
                <w:lang w:eastAsia="en-IN"/>
              </w:rPr>
              <w:t>Swancor</w:t>
            </w:r>
            <w:proofErr w:type="spellEnd"/>
            <w:r w:rsidRPr="002E63D5">
              <w:rPr>
                <w:rFonts w:ascii="Arial" w:eastAsia="Times New Roman" w:hAnsi="Arial" w:cs="Arial"/>
                <w:color w:val="000000"/>
                <w:sz w:val="20"/>
                <w:szCs w:val="20"/>
                <w:lang w:eastAsia="en-IN"/>
              </w:rPr>
              <w:t xml:space="preserve"> Holding Co., LTD.</w:t>
            </w:r>
          </w:p>
        </w:tc>
        <w:tc>
          <w:tcPr>
            <w:tcW w:w="3246" w:type="dxa"/>
            <w:tcBorders>
              <w:top w:val="nil"/>
              <w:left w:val="nil"/>
              <w:bottom w:val="single" w:sz="8" w:space="0" w:color="auto"/>
              <w:right w:val="single" w:sz="8" w:space="0" w:color="auto"/>
            </w:tcBorders>
            <w:shd w:val="clear" w:color="auto" w:fill="auto"/>
            <w:noWrap/>
            <w:vAlign w:val="center"/>
            <w:hideMark/>
          </w:tcPr>
          <w:p w14:paraId="354DE39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Taiwan</w:t>
            </w:r>
          </w:p>
        </w:tc>
        <w:tc>
          <w:tcPr>
            <w:tcW w:w="1180" w:type="dxa"/>
            <w:tcBorders>
              <w:top w:val="nil"/>
              <w:left w:val="nil"/>
              <w:bottom w:val="single" w:sz="8" w:space="0" w:color="auto"/>
              <w:right w:val="single" w:sz="8" w:space="0" w:color="auto"/>
            </w:tcBorders>
            <w:shd w:val="clear" w:color="auto" w:fill="auto"/>
            <w:noWrap/>
            <w:vAlign w:val="center"/>
            <w:hideMark/>
          </w:tcPr>
          <w:p w14:paraId="082196B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60</w:t>
            </w:r>
          </w:p>
        </w:tc>
        <w:tc>
          <w:tcPr>
            <w:tcW w:w="1180" w:type="dxa"/>
            <w:tcBorders>
              <w:top w:val="nil"/>
              <w:left w:val="nil"/>
              <w:bottom w:val="single" w:sz="8" w:space="0" w:color="auto"/>
              <w:right w:val="single" w:sz="8" w:space="0" w:color="auto"/>
            </w:tcBorders>
            <w:shd w:val="clear" w:color="auto" w:fill="auto"/>
            <w:noWrap/>
            <w:vAlign w:val="center"/>
            <w:hideMark/>
          </w:tcPr>
          <w:p w14:paraId="0B9EAE9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619B8ED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7078D771"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4734C18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INEOS Composites</w:t>
            </w:r>
          </w:p>
        </w:tc>
        <w:tc>
          <w:tcPr>
            <w:tcW w:w="3246" w:type="dxa"/>
            <w:tcBorders>
              <w:top w:val="nil"/>
              <w:left w:val="nil"/>
              <w:bottom w:val="single" w:sz="8" w:space="0" w:color="auto"/>
              <w:right w:val="single" w:sz="8" w:space="0" w:color="auto"/>
            </w:tcBorders>
            <w:shd w:val="clear" w:color="auto" w:fill="auto"/>
            <w:noWrap/>
            <w:vAlign w:val="center"/>
            <w:hideMark/>
          </w:tcPr>
          <w:p w14:paraId="4DF1EEC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556216BE"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2F0F57A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7AA3942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r>
      <w:tr w:rsidR="002E63D5" w:rsidRPr="002E63D5" w14:paraId="02657E4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66EDFA5E"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DIC Corporation</w:t>
            </w:r>
          </w:p>
        </w:tc>
        <w:tc>
          <w:tcPr>
            <w:tcW w:w="3246" w:type="dxa"/>
            <w:tcBorders>
              <w:top w:val="nil"/>
              <w:left w:val="nil"/>
              <w:bottom w:val="single" w:sz="8" w:space="0" w:color="auto"/>
              <w:right w:val="single" w:sz="8" w:space="0" w:color="auto"/>
            </w:tcBorders>
            <w:shd w:val="clear" w:color="auto" w:fill="auto"/>
            <w:noWrap/>
            <w:vAlign w:val="center"/>
            <w:hideMark/>
          </w:tcPr>
          <w:p w14:paraId="52AACCC7"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Japan</w:t>
            </w:r>
          </w:p>
        </w:tc>
        <w:tc>
          <w:tcPr>
            <w:tcW w:w="1180" w:type="dxa"/>
            <w:tcBorders>
              <w:top w:val="nil"/>
              <w:left w:val="nil"/>
              <w:bottom w:val="single" w:sz="8" w:space="0" w:color="auto"/>
              <w:right w:val="single" w:sz="8" w:space="0" w:color="auto"/>
            </w:tcBorders>
            <w:shd w:val="clear" w:color="auto" w:fill="auto"/>
            <w:noWrap/>
            <w:vAlign w:val="center"/>
            <w:hideMark/>
          </w:tcPr>
          <w:p w14:paraId="7D7EC5F5"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037D35C7"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7584CAD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r>
      <w:tr w:rsidR="002E63D5" w:rsidRPr="002E63D5" w14:paraId="6DDD31DF"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AA964A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Sino Polymer</w:t>
            </w:r>
          </w:p>
        </w:tc>
        <w:tc>
          <w:tcPr>
            <w:tcW w:w="3246" w:type="dxa"/>
            <w:tcBorders>
              <w:top w:val="nil"/>
              <w:left w:val="nil"/>
              <w:bottom w:val="single" w:sz="8" w:space="0" w:color="auto"/>
              <w:right w:val="single" w:sz="8" w:space="0" w:color="auto"/>
            </w:tcBorders>
            <w:shd w:val="clear" w:color="auto" w:fill="auto"/>
            <w:noWrap/>
            <w:vAlign w:val="center"/>
            <w:hideMark/>
          </w:tcPr>
          <w:p w14:paraId="1F86F06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16C15D7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132ADEA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6EAC950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r>
      <w:tr w:rsidR="002E63D5" w:rsidRPr="002E63D5" w14:paraId="4253554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59CF2CD3"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Others</w:t>
            </w:r>
          </w:p>
        </w:tc>
        <w:tc>
          <w:tcPr>
            <w:tcW w:w="3246" w:type="dxa"/>
            <w:tcBorders>
              <w:top w:val="nil"/>
              <w:left w:val="nil"/>
              <w:bottom w:val="single" w:sz="8" w:space="0" w:color="auto"/>
              <w:right w:val="single" w:sz="8" w:space="0" w:color="auto"/>
            </w:tcBorders>
            <w:shd w:val="clear" w:color="auto" w:fill="auto"/>
            <w:noWrap/>
            <w:vAlign w:val="center"/>
            <w:hideMark/>
          </w:tcPr>
          <w:p w14:paraId="7BF77B62" w14:textId="0E6EA792"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 </w:t>
            </w:r>
            <w:r w:rsidR="007B2784">
              <w:rPr>
                <w:rFonts w:ascii="Calibri" w:eastAsia="Times New Roman" w:hAnsi="Calibri" w:cs="Calibri"/>
                <w:color w:val="000000"/>
                <w:lang w:eastAsia="en-IN"/>
              </w:rPr>
              <w:t>Rest of APAC</w:t>
            </w:r>
          </w:p>
        </w:tc>
        <w:tc>
          <w:tcPr>
            <w:tcW w:w="1180" w:type="dxa"/>
            <w:tcBorders>
              <w:top w:val="nil"/>
              <w:left w:val="nil"/>
              <w:bottom w:val="single" w:sz="8" w:space="0" w:color="auto"/>
              <w:right w:val="single" w:sz="8" w:space="0" w:color="auto"/>
            </w:tcBorders>
            <w:shd w:val="clear" w:color="auto" w:fill="auto"/>
            <w:noWrap/>
            <w:vAlign w:val="center"/>
            <w:hideMark/>
          </w:tcPr>
          <w:p w14:paraId="60454B8C"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207</w:t>
            </w:r>
          </w:p>
        </w:tc>
        <w:tc>
          <w:tcPr>
            <w:tcW w:w="1180" w:type="dxa"/>
            <w:tcBorders>
              <w:top w:val="nil"/>
              <w:left w:val="nil"/>
              <w:bottom w:val="single" w:sz="8" w:space="0" w:color="auto"/>
              <w:right w:val="single" w:sz="8" w:space="0" w:color="auto"/>
            </w:tcBorders>
            <w:shd w:val="clear" w:color="auto" w:fill="auto"/>
            <w:noWrap/>
            <w:vAlign w:val="center"/>
            <w:hideMark/>
          </w:tcPr>
          <w:p w14:paraId="5D7017E5"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212</w:t>
            </w:r>
          </w:p>
        </w:tc>
        <w:tc>
          <w:tcPr>
            <w:tcW w:w="1180" w:type="dxa"/>
            <w:tcBorders>
              <w:top w:val="nil"/>
              <w:left w:val="nil"/>
              <w:bottom w:val="single" w:sz="8" w:space="0" w:color="auto"/>
              <w:right w:val="single" w:sz="8" w:space="0" w:color="auto"/>
            </w:tcBorders>
            <w:shd w:val="clear" w:color="auto" w:fill="auto"/>
            <w:noWrap/>
            <w:vAlign w:val="center"/>
            <w:hideMark/>
          </w:tcPr>
          <w:p w14:paraId="30518475" w14:textId="542EE225"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257</w:t>
            </w:r>
          </w:p>
        </w:tc>
      </w:tr>
      <w:tr w:rsidR="002E63D5" w:rsidRPr="002E63D5" w14:paraId="1CB374AE" w14:textId="77777777" w:rsidTr="002E63D5">
        <w:trPr>
          <w:trHeight w:val="298"/>
        </w:trPr>
        <w:tc>
          <w:tcPr>
            <w:tcW w:w="3246" w:type="dxa"/>
            <w:tcBorders>
              <w:top w:val="nil"/>
              <w:left w:val="single" w:sz="8" w:space="0" w:color="auto"/>
              <w:bottom w:val="single" w:sz="8" w:space="0" w:color="auto"/>
              <w:right w:val="single" w:sz="8" w:space="0" w:color="auto"/>
            </w:tcBorders>
            <w:shd w:val="clear" w:color="000000" w:fill="C00000"/>
            <w:noWrap/>
            <w:vAlign w:val="center"/>
            <w:hideMark/>
          </w:tcPr>
          <w:p w14:paraId="11FC0174"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Total</w:t>
            </w:r>
          </w:p>
        </w:tc>
        <w:tc>
          <w:tcPr>
            <w:tcW w:w="3246" w:type="dxa"/>
            <w:tcBorders>
              <w:top w:val="nil"/>
              <w:left w:val="nil"/>
              <w:bottom w:val="single" w:sz="8" w:space="0" w:color="auto"/>
              <w:right w:val="single" w:sz="8" w:space="0" w:color="auto"/>
            </w:tcBorders>
            <w:shd w:val="clear" w:color="000000" w:fill="C00000"/>
            <w:noWrap/>
            <w:vAlign w:val="center"/>
            <w:hideMark/>
          </w:tcPr>
          <w:p w14:paraId="0BD08580"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 </w:t>
            </w:r>
          </w:p>
        </w:tc>
        <w:tc>
          <w:tcPr>
            <w:tcW w:w="1180" w:type="dxa"/>
            <w:tcBorders>
              <w:top w:val="nil"/>
              <w:left w:val="nil"/>
              <w:bottom w:val="single" w:sz="8" w:space="0" w:color="auto"/>
              <w:right w:val="single" w:sz="8" w:space="0" w:color="auto"/>
            </w:tcBorders>
            <w:shd w:val="clear" w:color="000000" w:fill="C00000"/>
            <w:noWrap/>
            <w:vAlign w:val="center"/>
            <w:hideMark/>
          </w:tcPr>
          <w:p w14:paraId="599E487B"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427</w:t>
            </w:r>
          </w:p>
        </w:tc>
        <w:tc>
          <w:tcPr>
            <w:tcW w:w="1180" w:type="dxa"/>
            <w:tcBorders>
              <w:top w:val="nil"/>
              <w:left w:val="nil"/>
              <w:bottom w:val="single" w:sz="8" w:space="0" w:color="auto"/>
              <w:right w:val="single" w:sz="8" w:space="0" w:color="auto"/>
            </w:tcBorders>
            <w:shd w:val="clear" w:color="000000" w:fill="C00000"/>
            <w:noWrap/>
            <w:vAlign w:val="center"/>
            <w:hideMark/>
          </w:tcPr>
          <w:p w14:paraId="284F6D61"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442</w:t>
            </w:r>
          </w:p>
        </w:tc>
        <w:tc>
          <w:tcPr>
            <w:tcW w:w="1180" w:type="dxa"/>
            <w:tcBorders>
              <w:top w:val="nil"/>
              <w:left w:val="nil"/>
              <w:bottom w:val="single" w:sz="8" w:space="0" w:color="auto"/>
              <w:right w:val="single" w:sz="8" w:space="0" w:color="auto"/>
            </w:tcBorders>
            <w:shd w:val="clear" w:color="000000" w:fill="C00000"/>
            <w:noWrap/>
            <w:vAlign w:val="center"/>
            <w:hideMark/>
          </w:tcPr>
          <w:p w14:paraId="0A23DBC9" w14:textId="11F50826"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487</w:t>
            </w:r>
          </w:p>
        </w:tc>
      </w:tr>
    </w:tbl>
    <w:p w14:paraId="47C4F49E" w14:textId="4FF9867E" w:rsidR="00400E6B" w:rsidRDefault="001B1A66" w:rsidP="00912B14">
      <w:pPr>
        <w:spacing w:line="360" w:lineRule="auto"/>
        <w:textAlignment w:val="baseline"/>
        <w:rPr>
          <w:rFonts w:ascii="Arial" w:eastAsia="Arial" w:hAnsi="Arial" w:cs="Arial"/>
          <w:b/>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947456" behindDoc="0" locked="0" layoutInCell="1" allowOverlap="1" wp14:anchorId="06BC4C09" wp14:editId="297909E1">
                <wp:simplePos x="0" y="0"/>
                <wp:positionH relativeFrom="margin">
                  <wp:posOffset>2876550</wp:posOffset>
                </wp:positionH>
                <wp:positionV relativeFrom="paragraph">
                  <wp:posOffset>76200</wp:posOffset>
                </wp:positionV>
                <wp:extent cx="3456940" cy="257175"/>
                <wp:effectExtent l="0" t="0" r="0" b="0"/>
                <wp:wrapNone/>
                <wp:docPr id="81"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3F883F99"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FCAB8B"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BC4C09" id="_x0000_s1063" type="#_x0000_t202" style="position:absolute;margin-left:226.5pt;margin-top:6pt;width:272.2pt;height:20.25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" filled="f" stroked="f">
                <v:textbox>
                  <w:txbxContent>
                    <w:p w14:paraId="3F883F99"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FCAB8B"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p>
    <w:p w14:paraId="0882487E" w14:textId="7282E33E"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 Asia Pacific Demand Supply Outlook</w:t>
      </w:r>
    </w:p>
    <w:p w14:paraId="55AA169C" w14:textId="1B88BB19"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Demand, By Volume (</w:t>
      </w:r>
      <w:r w:rsidR="007E26B0">
        <w:rPr>
          <w:rFonts w:ascii="Arial" w:hAnsi="Arial" w:cs="Arial"/>
          <w:b/>
          <w:bCs/>
          <w:sz w:val="24"/>
          <w:szCs w:val="24"/>
        </w:rPr>
        <w:t>000’</w:t>
      </w:r>
      <w:r w:rsidRPr="0061645E">
        <w:rPr>
          <w:rFonts w:ascii="Arial" w:hAnsi="Arial" w:cs="Arial"/>
          <w:b/>
          <w:bCs/>
          <w:sz w:val="24"/>
          <w:szCs w:val="24"/>
        </w:rPr>
        <w:t xml:space="preserve"> Tonnes), 2015–2030F</w:t>
      </w:r>
    </w:p>
    <w:p w14:paraId="6625A7C0" w14:textId="18159FAA" w:rsidR="0068477D" w:rsidRDefault="00243E52"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21F0CBA1">
                <wp:simplePos x="0" y="0"/>
                <wp:positionH relativeFrom="column">
                  <wp:posOffset>4395973</wp:posOffset>
                </wp:positionH>
                <wp:positionV relativeFrom="paragraph">
                  <wp:posOffset>1581521</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64" style="position:absolute;margin-left:346.15pt;margin-top:124.5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" filled="f" stroked="f" strokeweight="1pt">
                <v:textbo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61481F60">
                <wp:simplePos x="0" y="0"/>
                <wp:positionH relativeFrom="column">
                  <wp:posOffset>654628</wp:posOffset>
                </wp:positionH>
                <wp:positionV relativeFrom="paragraph">
                  <wp:posOffset>1617890</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65" style="position:absolute;margin-left:51.55pt;margin-top:127.4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" filled="f" stroked="f" strokeweight="1pt">
                <v:textbo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1DB43A0C">
            <wp:extent cx="6429375" cy="1900052"/>
            <wp:effectExtent l="0" t="0" r="0" b="508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AC6240" w14:textId="109AE932" w:rsidR="00243E52" w:rsidRPr="002B5730" w:rsidRDefault="001B1A66" w:rsidP="0068477D">
      <w:pPr>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949504" behindDoc="0" locked="0" layoutInCell="1" allowOverlap="1" wp14:anchorId="096D46DE" wp14:editId="459291CB">
                <wp:simplePos x="0" y="0"/>
                <wp:positionH relativeFrom="margin">
                  <wp:align>right</wp:align>
                </wp:positionH>
                <wp:positionV relativeFrom="paragraph">
                  <wp:posOffset>695325</wp:posOffset>
                </wp:positionV>
                <wp:extent cx="3456940" cy="257175"/>
                <wp:effectExtent l="0" t="0" r="0" b="0"/>
                <wp:wrapNone/>
                <wp:docPr id="85"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38A0775A"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F0F7F79"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6D46DE" id="_x0000_s1066" type="#_x0000_t202" style="position:absolute;margin-left:221pt;margin-top:54.75pt;width:272.2pt;height:20.25pt;z-index:25294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" filled="f" stroked="f">
                <v:textbox>
                  <w:txbxContent>
                    <w:p w14:paraId="38A0775A"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F0F7F79"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p>
    <w:p w14:paraId="4DA16231" w14:textId="6F455AE5" w:rsidR="0068477D" w:rsidRPr="002B5730" w:rsidRDefault="001D5CC2" w:rsidP="0068477D">
      <w:pPr>
        <w:tabs>
          <w:tab w:val="left" w:pos="1425"/>
        </w:tabs>
        <w:rPr>
          <w:rFonts w:ascii="Arial" w:eastAsia="Arial" w:hAnsi="Arial" w:cs="Arial"/>
          <w:color w:val="000000" w:themeColor="text1"/>
          <w:sz w:val="24"/>
          <w:szCs w:val="24"/>
        </w:rPr>
      </w:pPr>
      <w:r w:rsidRPr="00EB2CC0">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55264" behindDoc="0" locked="0" layoutInCell="1" allowOverlap="1" wp14:anchorId="6D1847A7" wp14:editId="52BCE379">
                <wp:simplePos x="0" y="0"/>
                <wp:positionH relativeFrom="margin">
                  <wp:align>center</wp:align>
                </wp:positionH>
                <wp:positionV relativeFrom="paragraph">
                  <wp:posOffset>399858</wp:posOffset>
                </wp:positionV>
                <wp:extent cx="6590030" cy="1983105"/>
                <wp:effectExtent l="95250" t="57150" r="96520" b="112395"/>
                <wp:wrapSquare wrapText="bothSides"/>
                <wp:docPr id="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9831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tonnes </w:t>
                            </w:r>
                            <w:r w:rsidRPr="00EB2CC0">
                              <w:rPr>
                                <w:color w:val="000000" w:themeColor="text1"/>
                                <w:sz w:val="24"/>
                                <w:szCs w:val="24"/>
                              </w:rPr>
                              <w:t xml:space="preserve">while imports stood at around 24 thousand tonnes.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47A7" id="_x0000_s1067" type="#_x0000_t202" style="position:absolute;margin-left:0;margin-top:31.5pt;width:518.9pt;height:156.15pt;z-index:25255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" fillcolor="#91bce3 [2168]" stroked="f" strokeweight=".5pt">
                <v:fill color2="#7aaddd [2616]" rotate="t" colors="0 #b1cbe9;.5 #a3c1e5;1 #92b9e4" focus="100%" type="gradient">
                  <o:fill v:ext="view" type="gradientUnscaled"/>
                </v:fill>
                <v:shadow on="t" color="black" opacity="20971f" offset="0,2.2pt"/>
                <v:textbo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tonnes </w:t>
                      </w:r>
                      <w:r w:rsidRPr="00EB2CC0">
                        <w:rPr>
                          <w:color w:val="000000" w:themeColor="text1"/>
                          <w:sz w:val="24"/>
                          <w:szCs w:val="24"/>
                        </w:rPr>
                        <w:t xml:space="preserve">while imports stood at around 24 thousand tonnes.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v:textbox>
                <w10:wrap type="square" anchorx="margin"/>
              </v:shape>
            </w:pict>
          </mc:Fallback>
        </mc:AlternateContent>
      </w:r>
    </w:p>
    <w:p w14:paraId="23F4837A" w14:textId="21BD1E6F" w:rsidR="002741D6" w:rsidRDefault="002741D6" w:rsidP="009B5E8F">
      <w:pPr>
        <w:spacing w:line="360" w:lineRule="auto"/>
        <w:jc w:val="both"/>
        <w:rPr>
          <w:rFonts w:ascii="Arial" w:eastAsia="Arial" w:hAnsi="Arial" w:cs="Arial"/>
          <w:color w:val="000000" w:themeColor="text1"/>
          <w:sz w:val="24"/>
          <w:szCs w:val="24"/>
        </w:rPr>
      </w:pPr>
    </w:p>
    <w:p w14:paraId="39A6EDE2" w14:textId="77777777" w:rsidR="00243E52" w:rsidRDefault="00243E52" w:rsidP="00243E52">
      <w:pPr>
        <w:spacing w:line="360" w:lineRule="auto"/>
        <w:textAlignment w:val="baseline"/>
        <w:rPr>
          <w:rFonts w:ascii="Arial" w:eastAsia="Arial" w:hAnsi="Arial" w:cs="Arial"/>
          <w:b/>
          <w:color w:val="000000" w:themeColor="text1"/>
          <w:sz w:val="24"/>
          <w:szCs w:val="24"/>
        </w:rPr>
      </w:pPr>
      <w:r>
        <w:rPr>
          <w:rFonts w:ascii="Arial" w:eastAsia="Arial" w:hAnsi="Arial" w:cs="Arial"/>
          <w:b/>
          <w:color w:val="000000" w:themeColor="text1"/>
          <w:sz w:val="24"/>
          <w:szCs w:val="24"/>
        </w:rPr>
        <w:t>Electronic, Telecommunication and Renewables sector have high latent demand in APAC region:</w:t>
      </w:r>
    </w:p>
    <w:p w14:paraId="5400D42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Increasing market of electronic parts due to development in telecommunication technologies as well as 5G revolution in mobile application has led to increase in consumption of LCD and touch panels leading to increasing demand of V</w:t>
      </w:r>
      <w:r>
        <w:rPr>
          <w:bCs/>
          <w:color w:val="000000" w:themeColor="text1"/>
          <w:sz w:val="24"/>
          <w:szCs w:val="24"/>
        </w:rPr>
        <w:t>inyl ester resin</w:t>
      </w:r>
      <w:r w:rsidRPr="00243E52">
        <w:rPr>
          <w:bCs/>
          <w:color w:val="000000" w:themeColor="text1"/>
          <w:sz w:val="24"/>
          <w:szCs w:val="24"/>
        </w:rPr>
        <w:t xml:space="preserve">. </w:t>
      </w:r>
    </w:p>
    <w:p w14:paraId="3ED819A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is used as inner lining material in electronic items due to its excellent corrosion and chemical resistance properties.</w:t>
      </w:r>
    </w:p>
    <w:p w14:paraId="035D5066"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has also application in semiconductor and chip encapsulation due to its heat resistance properties. Growth of display panel market has augmented the demand of display driver chips. </w:t>
      </w:r>
    </w:p>
    <w:p w14:paraId="2DE21107"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 xml:space="preserve">As per CINNO survey, </w:t>
      </w:r>
      <w:r>
        <w:rPr>
          <w:bCs/>
          <w:color w:val="000000" w:themeColor="text1"/>
          <w:sz w:val="24"/>
          <w:szCs w:val="24"/>
        </w:rPr>
        <w:t>APAC</w:t>
      </w:r>
      <w:r w:rsidRPr="00243E52">
        <w:rPr>
          <w:bCs/>
          <w:color w:val="000000" w:themeColor="text1"/>
          <w:sz w:val="24"/>
          <w:szCs w:val="24"/>
        </w:rPr>
        <w:t xml:space="preserve"> demand of display driver chips in 2020 is valued around </w:t>
      </w:r>
      <w:r>
        <w:rPr>
          <w:bCs/>
          <w:color w:val="000000" w:themeColor="text1"/>
          <w:sz w:val="24"/>
          <w:szCs w:val="24"/>
        </w:rPr>
        <w:t>6</w:t>
      </w:r>
      <w:r w:rsidRPr="00243E52">
        <w:rPr>
          <w:bCs/>
          <w:color w:val="000000" w:themeColor="text1"/>
          <w:sz w:val="24"/>
          <w:szCs w:val="24"/>
        </w:rPr>
        <w:t xml:space="preserve"> billion which is 8.7% rise from 2019 value. Moreover, demand for smartphone driver chips valued around 1.</w:t>
      </w:r>
      <w:r>
        <w:rPr>
          <w:bCs/>
          <w:color w:val="000000" w:themeColor="text1"/>
          <w:sz w:val="24"/>
          <w:szCs w:val="24"/>
        </w:rPr>
        <w:t>2</w:t>
      </w:r>
      <w:r w:rsidRPr="00243E52">
        <w:rPr>
          <w:bCs/>
          <w:color w:val="000000" w:themeColor="text1"/>
          <w:sz w:val="24"/>
          <w:szCs w:val="24"/>
        </w:rPr>
        <w:t xml:space="preserve"> billion in 2020.</w:t>
      </w:r>
    </w:p>
    <w:p w14:paraId="54B40751"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A1623">
        <w:rPr>
          <w:rFonts w:ascii="Arial" w:eastAsia="Arial" w:hAnsi="Arial" w:cs="Arial"/>
          <w:b/>
          <w:bCs/>
          <w:color w:val="000000" w:themeColor="text1"/>
          <w:sz w:val="24"/>
          <w:szCs w:val="24"/>
          <w:lang w:val="en-US"/>
        </w:rPr>
        <w:t>LCD Smartphone display driver chips vendor shipment share, 2020</w:t>
      </w:r>
    </w:p>
    <w:p w14:paraId="19899D19" w14:textId="191A45F0" w:rsidR="00243E52" w:rsidRDefault="00243E52" w:rsidP="00243E52">
      <w:pPr>
        <w:spacing w:line="360" w:lineRule="auto"/>
        <w:jc w:val="both"/>
        <w:textAlignment w:val="baseline"/>
        <w:rPr>
          <w:rFonts w:ascii="Arial" w:eastAsia="Arial" w:hAnsi="Arial" w:cs="Arial"/>
          <w:bCs/>
          <w:color w:val="000000" w:themeColor="text1"/>
          <w:sz w:val="24"/>
          <w:szCs w:val="24"/>
          <w:lang w:val="en-US"/>
        </w:rPr>
      </w:pPr>
      <w:r w:rsidRPr="002B5730">
        <w:rPr>
          <w:bCs/>
          <w:noProof/>
          <w:color w:val="000000" w:themeColor="text1"/>
        </w:rPr>
        <mc:AlternateContent>
          <mc:Choice Requires="wps">
            <w:drawing>
              <wp:anchor distT="0" distB="0" distL="114300" distR="114300" simplePos="0" relativeHeight="252557312" behindDoc="0" locked="0" layoutInCell="1" allowOverlap="1" wp14:anchorId="34B9BC69" wp14:editId="39BC1055">
                <wp:simplePos x="0" y="0"/>
                <wp:positionH relativeFrom="margin">
                  <wp:posOffset>4500748</wp:posOffset>
                </wp:positionH>
                <wp:positionV relativeFrom="paragraph">
                  <wp:posOffset>1880969</wp:posOffset>
                </wp:positionV>
                <wp:extent cx="1889760" cy="266700"/>
                <wp:effectExtent l="0" t="0" r="0" b="0"/>
                <wp:wrapNone/>
                <wp:docPr id="2208"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9BC69" id="_x0000_s1068" type="#_x0000_t202" style="position:absolute;left:0;text-align:left;margin-left:354.4pt;margin-top:148.1pt;width:148.8pt;height:21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" filled="f" stroked="f">
                <v:textbo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v:textbox>
                <w10:wrap anchorx="margin"/>
              </v:shape>
            </w:pict>
          </mc:Fallback>
        </mc:AlternateContent>
      </w:r>
      <w:r w:rsidRPr="000A1623">
        <w:rPr>
          <w:rFonts w:ascii="Arial" w:eastAsia="Arial" w:hAnsi="Arial" w:cs="Arial"/>
          <w:bCs/>
          <w:noProof/>
          <w:color w:val="000000" w:themeColor="text1"/>
          <w:sz w:val="24"/>
          <w:szCs w:val="24"/>
        </w:rPr>
        <w:drawing>
          <wp:inline distT="0" distB="0" distL="0" distR="0" wp14:anchorId="753C667A" wp14:editId="635BA513">
            <wp:extent cx="6457950" cy="1828800"/>
            <wp:effectExtent l="0" t="0" r="0" b="0"/>
            <wp:docPr id="2205" name="Chart 2205">
              <a:extLst xmlns:a="http://schemas.openxmlformats.org/drawingml/2006/main">
                <a:ext uri="{FF2B5EF4-FFF2-40B4-BE49-F238E27FC236}">
                  <a16:creationId xmlns:a16="http://schemas.microsoft.com/office/drawing/2014/main" id="{F3FC28F2-8CF9-4855-B040-C344F65F7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F5C866C" w14:textId="74270C92" w:rsidR="00243E52" w:rsidRDefault="00243E52" w:rsidP="00243E52">
      <w:pPr>
        <w:spacing w:line="360" w:lineRule="auto"/>
        <w:jc w:val="both"/>
        <w:textAlignment w:val="baseline"/>
        <w:rPr>
          <w:rFonts w:ascii="Arial" w:eastAsia="Arial" w:hAnsi="Arial" w:cs="Arial"/>
          <w:b/>
          <w:bCs/>
          <w:color w:val="000000" w:themeColor="text1"/>
          <w:sz w:val="24"/>
          <w:szCs w:val="24"/>
          <w:lang w:val="en-US"/>
        </w:rPr>
      </w:pPr>
    </w:p>
    <w:p w14:paraId="2B9DBBDF" w14:textId="77777777" w:rsidR="00243E52" w:rsidRPr="0015661D"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
          <w:bCs/>
          <w:color w:val="000000" w:themeColor="text1"/>
          <w:sz w:val="24"/>
          <w:szCs w:val="24"/>
          <w:lang w:val="en-US"/>
        </w:rPr>
        <w:t>Renewable energy Consumption in Asia-Pacific region in 2020,</w:t>
      </w:r>
      <w:r>
        <w:rPr>
          <w:rFonts w:ascii="Arial" w:eastAsia="Arial" w:hAnsi="Arial" w:cs="Arial"/>
          <w:b/>
          <w:bCs/>
          <w:color w:val="000000" w:themeColor="text1"/>
          <w:sz w:val="24"/>
          <w:szCs w:val="24"/>
          <w:lang w:val="en-US"/>
        </w:rPr>
        <w:t xml:space="preserve"> </w:t>
      </w:r>
      <w:r w:rsidRPr="0015661D">
        <w:rPr>
          <w:rFonts w:ascii="Arial" w:eastAsia="Arial" w:hAnsi="Arial" w:cs="Arial"/>
          <w:b/>
          <w:bCs/>
          <w:color w:val="000000" w:themeColor="text1"/>
          <w:sz w:val="24"/>
          <w:szCs w:val="24"/>
          <w:lang w:val="en-US"/>
        </w:rPr>
        <w:t>By Country (In exajoules)</w:t>
      </w:r>
    </w:p>
    <w:p w14:paraId="5D3D1D4C"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Cs/>
          <w:noProof/>
          <w:color w:val="000000" w:themeColor="text1"/>
          <w:sz w:val="24"/>
          <w:szCs w:val="24"/>
        </w:rPr>
        <mc:AlternateContent>
          <mc:Choice Requires="wps">
            <w:drawing>
              <wp:anchor distT="0" distB="0" distL="114300" distR="114300" simplePos="0" relativeHeight="252553216" behindDoc="0" locked="0" layoutInCell="1" allowOverlap="1" wp14:anchorId="54252FAD" wp14:editId="31A2D8B7">
                <wp:simplePos x="0" y="0"/>
                <wp:positionH relativeFrom="column">
                  <wp:posOffset>-60325</wp:posOffset>
                </wp:positionH>
                <wp:positionV relativeFrom="paragraph">
                  <wp:posOffset>152326</wp:posOffset>
                </wp:positionV>
                <wp:extent cx="6650182" cy="1460665"/>
                <wp:effectExtent l="76200" t="57150" r="93980" b="120650"/>
                <wp:wrapNone/>
                <wp:docPr id="4" name="TextBox 3">
                  <a:extLst xmlns:a="http://schemas.openxmlformats.org/drawingml/2006/main">
                    <a:ext uri="{FF2B5EF4-FFF2-40B4-BE49-F238E27FC236}">
                      <a16:creationId xmlns:a16="http://schemas.microsoft.com/office/drawing/2014/main" id="{5570026E-A6A1-4EFB-AE64-B142025B2FEA}"/>
                    </a:ext>
                  </a:extLst>
                </wp:docPr>
                <wp:cNvGraphicFramePr/>
                <a:graphic xmlns:a="http://schemas.openxmlformats.org/drawingml/2006/main">
                  <a:graphicData uri="http://schemas.microsoft.com/office/word/2010/wordprocessingShape">
                    <wps:wsp>
                      <wps:cNvSpPr txBox="1"/>
                      <wps:spPr>
                        <a:xfrm>
                          <a:off x="0" y="0"/>
                          <a:ext cx="6650182" cy="1460665"/>
                        </a:xfrm>
                        <a:prstGeom prst="rect">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252FAD" id="TextBox 3" o:spid="_x0000_s1069" type="#_x0000_t202" style="position:absolute;left:0;text-align:left;margin-left:-4.75pt;margin-top:12pt;width:523.65pt;height:11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" fillcolor="#5b9bd5 [3208]" stroked="f">
                <v:shadow on="t" color="black" opacity="20971f" offset="0,2.2pt"/>
                <v:textbo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v:textbox>
              </v:shape>
            </w:pict>
          </mc:Fallback>
        </mc:AlternateContent>
      </w:r>
    </w:p>
    <w:p w14:paraId="0C99CACC" w14:textId="77777777" w:rsidR="00243E52" w:rsidRDefault="00243E52" w:rsidP="00243E52">
      <w:pPr>
        <w:spacing w:line="360" w:lineRule="auto"/>
        <w:textAlignment w:val="baseline"/>
        <w:rPr>
          <w:rFonts w:ascii="Arial" w:eastAsia="Arial" w:hAnsi="Arial" w:cs="Arial"/>
          <w:b/>
          <w:color w:val="000000" w:themeColor="text1"/>
          <w:sz w:val="24"/>
          <w:szCs w:val="24"/>
        </w:rPr>
      </w:pPr>
    </w:p>
    <w:p w14:paraId="0305B3F4" w14:textId="77777777" w:rsidR="00243E52" w:rsidRDefault="00243E52" w:rsidP="00243E52">
      <w:pPr>
        <w:spacing w:line="360" w:lineRule="auto"/>
        <w:textAlignment w:val="baseline"/>
        <w:rPr>
          <w:rFonts w:ascii="Arial" w:hAnsi="Arial" w:cs="Arial"/>
          <w:b/>
          <w:bCs/>
          <w:sz w:val="24"/>
          <w:szCs w:val="24"/>
        </w:rPr>
      </w:pPr>
    </w:p>
    <w:p w14:paraId="0CD541D4" w14:textId="77777777" w:rsidR="00243E52" w:rsidRDefault="00243E52" w:rsidP="00243E52">
      <w:pPr>
        <w:spacing w:line="360" w:lineRule="auto"/>
        <w:textAlignment w:val="baseline"/>
        <w:rPr>
          <w:rFonts w:ascii="Arial" w:hAnsi="Arial" w:cs="Arial"/>
          <w:b/>
          <w:bCs/>
          <w:sz w:val="24"/>
          <w:szCs w:val="24"/>
        </w:rPr>
      </w:pPr>
    </w:p>
    <w:p w14:paraId="6C4B1F9B" w14:textId="77777777" w:rsidR="00243E52" w:rsidRDefault="00243E52" w:rsidP="00243E52">
      <w:pPr>
        <w:spacing w:line="360" w:lineRule="auto"/>
        <w:textAlignment w:val="baseline"/>
        <w:rPr>
          <w:rFonts w:ascii="Arial" w:hAnsi="Arial" w:cs="Arial"/>
          <w:b/>
          <w:bCs/>
          <w:sz w:val="24"/>
          <w:szCs w:val="24"/>
        </w:rPr>
      </w:pPr>
    </w:p>
    <w:p w14:paraId="190879FC" w14:textId="1610E5DB" w:rsidR="00243E52" w:rsidRPr="00243E52" w:rsidRDefault="00243E52" w:rsidP="00243E52">
      <w:pPr>
        <w:spacing w:line="360" w:lineRule="auto"/>
        <w:textAlignment w:val="baseline"/>
        <w:rPr>
          <w:rFonts w:ascii="Arial" w:hAnsi="Arial" w:cs="Arial"/>
          <w:sz w:val="24"/>
          <w:szCs w:val="24"/>
        </w:rPr>
      </w:pPr>
      <w:r w:rsidRPr="002B5730">
        <w:rPr>
          <w:bCs/>
          <w:noProof/>
          <w:color w:val="000000" w:themeColor="text1"/>
        </w:rPr>
        <mc:AlternateContent>
          <mc:Choice Requires="wps">
            <w:drawing>
              <wp:anchor distT="0" distB="0" distL="114300" distR="114300" simplePos="0" relativeHeight="252559360" behindDoc="0" locked="0" layoutInCell="1" allowOverlap="1" wp14:anchorId="214ECB17" wp14:editId="10EA7CFF">
                <wp:simplePos x="0" y="0"/>
                <wp:positionH relativeFrom="margin">
                  <wp:posOffset>4500748</wp:posOffset>
                </wp:positionH>
                <wp:positionV relativeFrom="paragraph">
                  <wp:posOffset>1709420</wp:posOffset>
                </wp:positionV>
                <wp:extent cx="1889760" cy="266700"/>
                <wp:effectExtent l="0" t="0" r="0" b="0"/>
                <wp:wrapNone/>
                <wp:docPr id="2209"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ECB17" id="_x0000_s1070" type="#_x0000_t202" style="position:absolute;margin-left:354.4pt;margin-top:134.6pt;width:148.8pt;height:21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" filled="f" stroked="f">
                <v:textbo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v:textbox>
                <w10:wrap anchorx="margin"/>
              </v:shape>
            </w:pict>
          </mc:Fallback>
        </mc:AlternateContent>
      </w:r>
      <w:r w:rsidRPr="00243E52">
        <w:rPr>
          <w:rFonts w:ascii="Arial" w:hAnsi="Arial" w:cs="Arial"/>
          <w:noProof/>
          <w:sz w:val="24"/>
          <w:szCs w:val="24"/>
        </w:rPr>
        <w:drawing>
          <wp:inline distT="0" distB="0" distL="0" distR="0" wp14:anchorId="4F60A84A" wp14:editId="28787456">
            <wp:extent cx="6457950" cy="1710047"/>
            <wp:effectExtent l="0" t="0" r="0" b="5080"/>
            <wp:docPr id="2207" name="Chart 2207">
              <a:extLst xmlns:a="http://schemas.openxmlformats.org/drawingml/2006/main">
                <a:ext uri="{FF2B5EF4-FFF2-40B4-BE49-F238E27FC236}">
                  <a16:creationId xmlns:a16="http://schemas.microsoft.com/office/drawing/2014/main" id="{E7143DEF-176F-410B-B811-499D72964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F264F81" w14:textId="336F8288" w:rsidR="0068383C" w:rsidRDefault="0068383C" w:rsidP="009B5E8F">
      <w:pPr>
        <w:spacing w:line="360" w:lineRule="auto"/>
        <w:jc w:val="both"/>
        <w:rPr>
          <w:rFonts w:ascii="Arial" w:eastAsia="Arial" w:hAnsi="Arial" w:cs="Arial"/>
          <w:color w:val="000000" w:themeColor="text1"/>
          <w:sz w:val="24"/>
          <w:szCs w:val="24"/>
        </w:rPr>
      </w:pPr>
    </w:p>
    <w:tbl>
      <w:tblPr>
        <w:tblW w:w="10160" w:type="dxa"/>
        <w:tblLook w:val="04A0" w:firstRow="1" w:lastRow="0" w:firstColumn="1" w:lastColumn="0" w:noHBand="0" w:noVBand="1"/>
      </w:tblPr>
      <w:tblGrid>
        <w:gridCol w:w="3418"/>
        <w:gridCol w:w="3062"/>
        <w:gridCol w:w="1448"/>
        <w:gridCol w:w="1004"/>
        <w:gridCol w:w="1228"/>
      </w:tblGrid>
      <w:tr w:rsidR="00DF72B5" w:rsidRPr="00DF72B5" w14:paraId="72135660" w14:textId="77777777" w:rsidTr="00DF72B5">
        <w:trPr>
          <w:trHeight w:val="32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200B71A4"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4C2A4B1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6AE58ABF"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62" w:type="dxa"/>
            <w:tcBorders>
              <w:top w:val="nil"/>
              <w:left w:val="nil"/>
              <w:bottom w:val="single" w:sz="8" w:space="0" w:color="auto"/>
              <w:right w:val="single" w:sz="8" w:space="0" w:color="auto"/>
            </w:tcBorders>
            <w:shd w:val="clear" w:color="000000" w:fill="ACB9CA"/>
            <w:noWrap/>
            <w:vAlign w:val="center"/>
            <w:hideMark/>
          </w:tcPr>
          <w:p w14:paraId="0308B48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448" w:type="dxa"/>
            <w:tcBorders>
              <w:top w:val="nil"/>
              <w:left w:val="nil"/>
              <w:bottom w:val="single" w:sz="8" w:space="0" w:color="auto"/>
              <w:right w:val="single" w:sz="8" w:space="0" w:color="auto"/>
            </w:tcBorders>
            <w:shd w:val="clear" w:color="000000" w:fill="ACB9CA"/>
            <w:noWrap/>
            <w:vAlign w:val="center"/>
            <w:hideMark/>
          </w:tcPr>
          <w:p w14:paraId="0003661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4" w:type="dxa"/>
            <w:tcBorders>
              <w:top w:val="nil"/>
              <w:left w:val="nil"/>
              <w:bottom w:val="single" w:sz="8" w:space="0" w:color="auto"/>
              <w:right w:val="single" w:sz="8" w:space="0" w:color="auto"/>
            </w:tcBorders>
            <w:shd w:val="clear" w:color="000000" w:fill="ACB9CA"/>
            <w:vAlign w:val="center"/>
            <w:hideMark/>
          </w:tcPr>
          <w:p w14:paraId="1D70EE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1073F929"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74BE41E3"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0D90CB1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62" w:type="dxa"/>
            <w:tcBorders>
              <w:top w:val="nil"/>
              <w:left w:val="nil"/>
              <w:bottom w:val="single" w:sz="8" w:space="0" w:color="auto"/>
              <w:right w:val="single" w:sz="8" w:space="0" w:color="auto"/>
            </w:tcBorders>
            <w:shd w:val="clear" w:color="auto" w:fill="auto"/>
            <w:noWrap/>
            <w:vAlign w:val="center"/>
            <w:hideMark/>
          </w:tcPr>
          <w:p w14:paraId="06CB06BF"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5CE906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085753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6.12%</w:t>
            </w:r>
          </w:p>
        </w:tc>
        <w:tc>
          <w:tcPr>
            <w:tcW w:w="1228" w:type="dxa"/>
            <w:tcBorders>
              <w:top w:val="nil"/>
              <w:left w:val="nil"/>
              <w:bottom w:val="single" w:sz="8" w:space="0" w:color="auto"/>
              <w:right w:val="single" w:sz="8" w:space="0" w:color="auto"/>
            </w:tcBorders>
            <w:shd w:val="clear" w:color="auto" w:fill="auto"/>
            <w:noWrap/>
            <w:vAlign w:val="center"/>
            <w:hideMark/>
          </w:tcPr>
          <w:p w14:paraId="2AED82C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00B17DBD"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41F2938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62" w:type="dxa"/>
            <w:tcBorders>
              <w:top w:val="nil"/>
              <w:left w:val="nil"/>
              <w:bottom w:val="single" w:sz="8" w:space="0" w:color="auto"/>
              <w:right w:val="single" w:sz="8" w:space="0" w:color="auto"/>
            </w:tcBorders>
            <w:shd w:val="clear" w:color="auto" w:fill="auto"/>
            <w:noWrap/>
            <w:vAlign w:val="center"/>
            <w:hideMark/>
          </w:tcPr>
          <w:p w14:paraId="1211A76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A4F4D8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F5E996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4.12%</w:t>
            </w:r>
          </w:p>
        </w:tc>
        <w:tc>
          <w:tcPr>
            <w:tcW w:w="1228" w:type="dxa"/>
            <w:tcBorders>
              <w:top w:val="nil"/>
              <w:left w:val="nil"/>
              <w:bottom w:val="single" w:sz="8" w:space="0" w:color="auto"/>
              <w:right w:val="single" w:sz="8" w:space="0" w:color="auto"/>
            </w:tcBorders>
            <w:shd w:val="clear" w:color="auto" w:fill="auto"/>
            <w:noWrap/>
            <w:vAlign w:val="center"/>
            <w:hideMark/>
          </w:tcPr>
          <w:p w14:paraId="4B2FB7F8"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C487D5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34316A9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62" w:type="dxa"/>
            <w:tcBorders>
              <w:top w:val="nil"/>
              <w:left w:val="nil"/>
              <w:bottom w:val="single" w:sz="8" w:space="0" w:color="auto"/>
              <w:right w:val="single" w:sz="8" w:space="0" w:color="auto"/>
            </w:tcBorders>
            <w:shd w:val="clear" w:color="auto" w:fill="auto"/>
            <w:noWrap/>
            <w:vAlign w:val="center"/>
            <w:hideMark/>
          </w:tcPr>
          <w:p w14:paraId="66D20B4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2307768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705ADF0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3.56%</w:t>
            </w:r>
          </w:p>
        </w:tc>
        <w:tc>
          <w:tcPr>
            <w:tcW w:w="1228" w:type="dxa"/>
            <w:tcBorders>
              <w:top w:val="nil"/>
              <w:left w:val="nil"/>
              <w:bottom w:val="single" w:sz="8" w:space="0" w:color="auto"/>
              <w:right w:val="single" w:sz="8" w:space="0" w:color="auto"/>
            </w:tcBorders>
            <w:shd w:val="clear" w:color="auto" w:fill="auto"/>
            <w:noWrap/>
            <w:vAlign w:val="center"/>
            <w:hideMark/>
          </w:tcPr>
          <w:p w14:paraId="692ADC0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AAEA0C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3FE642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62" w:type="dxa"/>
            <w:tcBorders>
              <w:top w:val="nil"/>
              <w:left w:val="nil"/>
              <w:bottom w:val="single" w:sz="8" w:space="0" w:color="auto"/>
              <w:right w:val="single" w:sz="8" w:space="0" w:color="auto"/>
            </w:tcBorders>
            <w:shd w:val="clear" w:color="auto" w:fill="auto"/>
            <w:noWrap/>
            <w:vAlign w:val="center"/>
            <w:hideMark/>
          </w:tcPr>
          <w:p w14:paraId="0155005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4F9D64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F9F2E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8.46%</w:t>
            </w:r>
          </w:p>
        </w:tc>
        <w:tc>
          <w:tcPr>
            <w:tcW w:w="1228" w:type="dxa"/>
            <w:tcBorders>
              <w:top w:val="nil"/>
              <w:left w:val="nil"/>
              <w:bottom w:val="single" w:sz="8" w:space="0" w:color="auto"/>
              <w:right w:val="single" w:sz="8" w:space="0" w:color="auto"/>
            </w:tcBorders>
            <w:shd w:val="clear" w:color="auto" w:fill="auto"/>
            <w:noWrap/>
            <w:vAlign w:val="center"/>
            <w:hideMark/>
          </w:tcPr>
          <w:p w14:paraId="48CC8F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178C3778"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4859C55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62" w:type="dxa"/>
            <w:tcBorders>
              <w:top w:val="nil"/>
              <w:left w:val="nil"/>
              <w:bottom w:val="single" w:sz="8" w:space="0" w:color="auto"/>
              <w:right w:val="single" w:sz="8" w:space="0" w:color="auto"/>
            </w:tcBorders>
            <w:shd w:val="clear" w:color="auto" w:fill="auto"/>
            <w:noWrap/>
            <w:vAlign w:val="center"/>
            <w:hideMark/>
          </w:tcPr>
          <w:p w14:paraId="36F52B9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76954F0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905112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7.00%</w:t>
            </w:r>
          </w:p>
        </w:tc>
        <w:tc>
          <w:tcPr>
            <w:tcW w:w="1228" w:type="dxa"/>
            <w:tcBorders>
              <w:top w:val="nil"/>
              <w:left w:val="nil"/>
              <w:bottom w:val="single" w:sz="8" w:space="0" w:color="auto"/>
              <w:right w:val="single" w:sz="8" w:space="0" w:color="auto"/>
            </w:tcBorders>
            <w:shd w:val="clear" w:color="auto" w:fill="auto"/>
            <w:noWrap/>
            <w:vAlign w:val="center"/>
            <w:hideMark/>
          </w:tcPr>
          <w:p w14:paraId="327041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18.00%</w:t>
            </w:r>
          </w:p>
        </w:tc>
      </w:tr>
      <w:tr w:rsidR="00DF72B5" w:rsidRPr="00DF72B5" w14:paraId="22FD4BE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938A3C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62" w:type="dxa"/>
            <w:tcBorders>
              <w:top w:val="nil"/>
              <w:left w:val="nil"/>
              <w:bottom w:val="single" w:sz="8" w:space="0" w:color="auto"/>
              <w:right w:val="single" w:sz="8" w:space="0" w:color="auto"/>
            </w:tcBorders>
            <w:shd w:val="clear" w:color="auto" w:fill="auto"/>
            <w:noWrap/>
            <w:vAlign w:val="center"/>
            <w:hideMark/>
          </w:tcPr>
          <w:p w14:paraId="0CEFD11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6734A05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8F80CA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11.22%</w:t>
            </w:r>
          </w:p>
        </w:tc>
        <w:tc>
          <w:tcPr>
            <w:tcW w:w="1228" w:type="dxa"/>
            <w:tcBorders>
              <w:top w:val="nil"/>
              <w:left w:val="nil"/>
              <w:bottom w:val="single" w:sz="8" w:space="0" w:color="auto"/>
              <w:right w:val="single" w:sz="8" w:space="0" w:color="auto"/>
            </w:tcBorders>
            <w:shd w:val="clear" w:color="auto" w:fill="auto"/>
            <w:noWrap/>
            <w:vAlign w:val="center"/>
            <w:hideMark/>
          </w:tcPr>
          <w:p w14:paraId="0F0A8E2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6A31884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6A56E5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62" w:type="dxa"/>
            <w:tcBorders>
              <w:top w:val="nil"/>
              <w:left w:val="nil"/>
              <w:bottom w:val="single" w:sz="8" w:space="0" w:color="auto"/>
              <w:right w:val="single" w:sz="8" w:space="0" w:color="000000"/>
            </w:tcBorders>
            <w:shd w:val="clear" w:color="auto" w:fill="auto"/>
            <w:noWrap/>
            <w:vAlign w:val="center"/>
            <w:hideMark/>
          </w:tcPr>
          <w:p w14:paraId="22B9772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01D030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4" w:type="dxa"/>
            <w:tcBorders>
              <w:top w:val="nil"/>
              <w:left w:val="nil"/>
              <w:bottom w:val="single" w:sz="8" w:space="0" w:color="auto"/>
              <w:right w:val="single" w:sz="8" w:space="0" w:color="auto"/>
            </w:tcBorders>
            <w:shd w:val="clear" w:color="auto" w:fill="auto"/>
            <w:noWrap/>
            <w:vAlign w:val="center"/>
            <w:hideMark/>
          </w:tcPr>
          <w:p w14:paraId="340A516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2.61%</w:t>
            </w:r>
          </w:p>
        </w:tc>
        <w:tc>
          <w:tcPr>
            <w:tcW w:w="1228" w:type="dxa"/>
            <w:tcBorders>
              <w:top w:val="nil"/>
              <w:left w:val="nil"/>
              <w:bottom w:val="single" w:sz="8" w:space="0" w:color="auto"/>
              <w:right w:val="single" w:sz="8" w:space="0" w:color="auto"/>
            </w:tcBorders>
            <w:shd w:val="clear" w:color="auto" w:fill="auto"/>
            <w:noWrap/>
            <w:vAlign w:val="center"/>
            <w:hideMark/>
          </w:tcPr>
          <w:p w14:paraId="0AE0B94D"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03167ADB"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0944F1D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42" w:type="dxa"/>
            <w:gridSpan w:val="4"/>
            <w:tcBorders>
              <w:top w:val="single" w:sz="8" w:space="0" w:color="auto"/>
              <w:left w:val="nil"/>
              <w:bottom w:val="nil"/>
              <w:right w:val="nil"/>
            </w:tcBorders>
            <w:shd w:val="clear" w:color="000000" w:fill="333F4F"/>
            <w:noWrap/>
            <w:vAlign w:val="center"/>
            <w:hideMark/>
          </w:tcPr>
          <w:p w14:paraId="34FDAE5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7.82%</w:t>
            </w:r>
          </w:p>
        </w:tc>
      </w:tr>
    </w:tbl>
    <w:p w14:paraId="1DF73E1F"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57EF729F" w14:textId="7264CC29" w:rsidR="001D5CC2" w:rsidRDefault="001D5CC2" w:rsidP="009B5E8F">
      <w:pPr>
        <w:spacing w:line="360" w:lineRule="auto"/>
        <w:jc w:val="both"/>
        <w:rPr>
          <w:rFonts w:ascii="Arial" w:eastAsia="Arial" w:hAnsi="Arial" w:cs="Arial"/>
          <w:color w:val="000000" w:themeColor="text1"/>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8784" behindDoc="0" locked="0" layoutInCell="1" allowOverlap="1" wp14:anchorId="3B3BEABC" wp14:editId="14BAA1AD">
                <wp:simplePos x="0" y="0"/>
                <wp:positionH relativeFrom="margin">
                  <wp:align>left</wp:align>
                </wp:positionH>
                <wp:positionV relativeFrom="paragraph">
                  <wp:posOffset>260719</wp:posOffset>
                </wp:positionV>
                <wp:extent cx="6560185" cy="1404620"/>
                <wp:effectExtent l="0" t="0" r="12065" b="19050"/>
                <wp:wrapSquare wrapText="bothSides"/>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38487E34"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3BEABC" id="_x0000_s1071" type="#_x0000_t202" style="position:absolute;left:0;text-align:left;margin-left:0;margin-top:20.55pt;width:516.55pt;height:110.6pt;z-index:25291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" fillcolor="#1f4d78 [1608]">
                <v:textbox style="mso-fit-shape-to-text:t">
                  <w:txbxContent>
                    <w:p w14:paraId="38487E34"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13ECE99C" w14:textId="770ABF96" w:rsidR="001D5CC2" w:rsidRDefault="001D5CC2" w:rsidP="009B5E8F">
      <w:pPr>
        <w:spacing w:line="360" w:lineRule="auto"/>
        <w:jc w:val="both"/>
        <w:rPr>
          <w:rFonts w:ascii="Arial" w:eastAsia="Arial" w:hAnsi="Arial" w:cs="Arial"/>
          <w:color w:val="000000" w:themeColor="text1"/>
          <w:sz w:val="24"/>
          <w:szCs w:val="24"/>
        </w:rPr>
      </w:pPr>
    </w:p>
    <w:p w14:paraId="52101A63" w14:textId="77777777"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3.2.1.2. Operating Efficiency</w:t>
      </w:r>
    </w:p>
    <w:p w14:paraId="75B409E0" w14:textId="08101DCD" w:rsidR="00E913AE" w:rsidRPr="0061645E" w:rsidRDefault="00912B14" w:rsidP="00912B14">
      <w:pPr>
        <w:spacing w:line="360" w:lineRule="auto"/>
        <w:textAlignment w:val="baseline"/>
        <w:rPr>
          <w:rFonts w:ascii="Arial" w:hAnsi="Arial" w:cs="Arial"/>
          <w:b/>
          <w:bCs/>
          <w:sz w:val="24"/>
          <w:szCs w:val="24"/>
        </w:rPr>
        <w:sectPr w:rsidR="00E913AE"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Asia Pacific Vinyl Ester Resin Operating Efficiency (Percentage), 2015-2030F</w:t>
      </w:r>
    </w:p>
    <w:p w14:paraId="1F241D9E" w14:textId="351B5A9F" w:rsidR="0068477D" w:rsidRPr="002B5730" w:rsidRDefault="001B1A66" w:rsidP="00CB55FA">
      <w:pPr>
        <w:tabs>
          <w:tab w:val="left" w:pos="1905"/>
        </w:tabs>
        <w:spacing w:line="480" w:lineRule="auto"/>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951552" behindDoc="0" locked="0" layoutInCell="1" allowOverlap="1" wp14:anchorId="2A140F59" wp14:editId="011D8F6B">
                <wp:simplePos x="0" y="0"/>
                <wp:positionH relativeFrom="margin">
                  <wp:posOffset>2924175</wp:posOffset>
                </wp:positionH>
                <wp:positionV relativeFrom="paragraph">
                  <wp:posOffset>2391410</wp:posOffset>
                </wp:positionV>
                <wp:extent cx="3456940" cy="257175"/>
                <wp:effectExtent l="0" t="0" r="0" b="0"/>
                <wp:wrapNone/>
                <wp:docPr id="86"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689C48C9"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A13264"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140F59" id="_x0000_s1072" type="#_x0000_t202" style="position:absolute;margin-left:230.25pt;margin-top:188.3pt;width:272.2pt;height:20.25pt;z-index:25295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" filled="f" stroked="f">
                <v:textbox>
                  <w:txbxContent>
                    <w:p w14:paraId="689C48C9"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A13264" w14:textId="77777777" w:rsidR="001B1A66" w:rsidRPr="00E33B0C" w:rsidRDefault="001B1A66"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722B8A0F" wp14:editId="22EFE7CC">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A4C310" w14:textId="0698F5D3" w:rsidR="00243E52" w:rsidRDefault="00243E52" w:rsidP="0061645E">
      <w:pPr>
        <w:spacing w:line="360" w:lineRule="auto"/>
        <w:textAlignment w:val="baseline"/>
        <w:rPr>
          <w:rFonts w:ascii="Arial" w:hAnsi="Arial" w:cs="Arial"/>
          <w:b/>
          <w:bCs/>
          <w:sz w:val="24"/>
          <w:szCs w:val="24"/>
        </w:rPr>
      </w:pPr>
    </w:p>
    <w:p w14:paraId="6EC3855C" w14:textId="77777777" w:rsidR="00243E52" w:rsidRDefault="00243E52" w:rsidP="0061645E">
      <w:pPr>
        <w:spacing w:line="360" w:lineRule="auto"/>
        <w:textAlignment w:val="baseline"/>
        <w:rPr>
          <w:rFonts w:ascii="Arial" w:hAnsi="Arial" w:cs="Arial"/>
          <w:b/>
          <w:bCs/>
          <w:sz w:val="24"/>
          <w:szCs w:val="24"/>
        </w:rPr>
      </w:pPr>
    </w:p>
    <w:p w14:paraId="35E657D9" w14:textId="77777777" w:rsidR="00243E52" w:rsidRDefault="00243E52" w:rsidP="0061645E">
      <w:pPr>
        <w:spacing w:line="360" w:lineRule="auto"/>
        <w:textAlignment w:val="baseline"/>
        <w:rPr>
          <w:rFonts w:ascii="Arial" w:hAnsi="Arial" w:cs="Arial"/>
          <w:b/>
          <w:bCs/>
          <w:sz w:val="24"/>
          <w:szCs w:val="24"/>
        </w:rPr>
      </w:pPr>
    </w:p>
    <w:p w14:paraId="73E7E8D7" w14:textId="0B2E39BE" w:rsidR="00477C5A" w:rsidRDefault="00477C5A" w:rsidP="00477C5A">
      <w:pPr>
        <w:rPr>
          <w:rFonts w:ascii="Arial" w:eastAsia="Arial" w:hAnsi="Arial" w:cs="Arial"/>
          <w:b/>
          <w:bCs/>
          <w:color w:val="000000" w:themeColor="text1"/>
          <w:sz w:val="24"/>
          <w:szCs w:val="24"/>
        </w:rPr>
      </w:pPr>
      <w:r w:rsidRPr="00477C5A">
        <w:rPr>
          <w:rFonts w:ascii="Arial" w:eastAsia="Arial" w:hAnsi="Arial" w:cs="Arial"/>
          <w:b/>
          <w:bCs/>
          <w:color w:val="000000" w:themeColor="text1"/>
          <w:sz w:val="24"/>
          <w:szCs w:val="24"/>
        </w:rPr>
        <w:t>Real GDP Growth Forecast for Major Economies in APAC Region</w:t>
      </w:r>
    </w:p>
    <w:p w14:paraId="0769D9A3" w14:textId="77777777" w:rsidR="00477C5A" w:rsidRPr="00477C5A" w:rsidRDefault="00477C5A" w:rsidP="00477C5A">
      <w:pPr>
        <w:rPr>
          <w:rFonts w:ascii="Arial" w:eastAsia="Arial" w:hAnsi="Arial" w:cs="Arial"/>
          <w:color w:val="000000" w:themeColor="text1"/>
          <w:sz w:val="24"/>
          <w:szCs w:val="24"/>
          <w:lang w:val="en-US"/>
        </w:rPr>
      </w:pPr>
    </w:p>
    <w:tbl>
      <w:tblPr>
        <w:tblW w:w="10244" w:type="dxa"/>
        <w:tblLook w:val="0420" w:firstRow="1" w:lastRow="0" w:firstColumn="0" w:lastColumn="0" w:noHBand="0" w:noVBand="1"/>
      </w:tblPr>
      <w:tblGrid>
        <w:gridCol w:w="3899"/>
        <w:gridCol w:w="3569"/>
        <w:gridCol w:w="2776"/>
      </w:tblGrid>
      <w:tr w:rsidR="00477C5A" w:rsidRPr="00477C5A" w14:paraId="2A5B7C65" w14:textId="77777777" w:rsidTr="00477C5A">
        <w:trPr>
          <w:trHeight w:val="595"/>
        </w:trPr>
        <w:tc>
          <w:tcPr>
            <w:tcW w:w="3899"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48A87659"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Country</w:t>
            </w:r>
          </w:p>
        </w:tc>
        <w:tc>
          <w:tcPr>
            <w:tcW w:w="3569" w:type="dxa"/>
            <w:tcBorders>
              <w:top w:val="single" w:sz="8" w:space="0" w:color="FFC000"/>
              <w:left w:val="nil"/>
              <w:bottom w:val="single" w:sz="12" w:space="0" w:color="FFC000"/>
              <w:right w:val="single" w:sz="8" w:space="0" w:color="FFC000"/>
            </w:tcBorders>
            <w:shd w:val="clear" w:color="auto" w:fill="auto"/>
            <w:vAlign w:val="center"/>
            <w:hideMark/>
          </w:tcPr>
          <w:p w14:paraId="01D11D97"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2023</w:t>
            </w:r>
          </w:p>
        </w:tc>
        <w:tc>
          <w:tcPr>
            <w:tcW w:w="2776" w:type="dxa"/>
            <w:tcBorders>
              <w:top w:val="single" w:sz="8" w:space="0" w:color="FFC000"/>
              <w:left w:val="nil"/>
              <w:bottom w:val="single" w:sz="12" w:space="0" w:color="FFC000"/>
              <w:right w:val="single" w:sz="8" w:space="0" w:color="FFC000"/>
            </w:tcBorders>
            <w:shd w:val="clear" w:color="auto" w:fill="auto"/>
            <w:vAlign w:val="center"/>
            <w:hideMark/>
          </w:tcPr>
          <w:p w14:paraId="4E68ED11"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2025</w:t>
            </w:r>
          </w:p>
        </w:tc>
      </w:tr>
      <w:tr w:rsidR="00477C5A" w:rsidRPr="00477C5A" w14:paraId="5428594C" w14:textId="77777777" w:rsidTr="00477C5A">
        <w:trPr>
          <w:trHeight w:val="623"/>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2C009A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India</w:t>
            </w:r>
          </w:p>
        </w:tc>
        <w:tc>
          <w:tcPr>
            <w:tcW w:w="3569" w:type="dxa"/>
            <w:tcBorders>
              <w:top w:val="nil"/>
              <w:left w:val="nil"/>
              <w:bottom w:val="single" w:sz="8" w:space="0" w:color="FFC000"/>
              <w:right w:val="single" w:sz="8" w:space="0" w:color="FFC000"/>
            </w:tcBorders>
            <w:shd w:val="clear" w:color="000000" w:fill="FFF4E7"/>
            <w:vAlign w:val="center"/>
            <w:hideMark/>
          </w:tcPr>
          <w:p w14:paraId="6C3F3923"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7.67%</w:t>
            </w:r>
          </w:p>
        </w:tc>
        <w:tc>
          <w:tcPr>
            <w:tcW w:w="2776" w:type="dxa"/>
            <w:tcBorders>
              <w:top w:val="nil"/>
              <w:left w:val="nil"/>
              <w:bottom w:val="single" w:sz="8" w:space="0" w:color="FFC000"/>
              <w:right w:val="single" w:sz="8" w:space="0" w:color="FFC000"/>
            </w:tcBorders>
            <w:shd w:val="clear" w:color="000000" w:fill="FFF4E7"/>
            <w:vAlign w:val="center"/>
            <w:hideMark/>
          </w:tcPr>
          <w:p w14:paraId="507FDC0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7.42%</w:t>
            </w:r>
          </w:p>
        </w:tc>
      </w:tr>
      <w:tr w:rsidR="00477C5A" w:rsidRPr="00477C5A" w14:paraId="183DFA69"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2AF69C4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China</w:t>
            </w:r>
          </w:p>
        </w:tc>
        <w:tc>
          <w:tcPr>
            <w:tcW w:w="3569" w:type="dxa"/>
            <w:tcBorders>
              <w:top w:val="nil"/>
              <w:left w:val="nil"/>
              <w:bottom w:val="single" w:sz="8" w:space="0" w:color="FFC000"/>
              <w:right w:val="single" w:sz="8" w:space="0" w:color="FFC000"/>
            </w:tcBorders>
            <w:shd w:val="clear" w:color="auto" w:fill="auto"/>
            <w:vAlign w:val="center"/>
            <w:hideMark/>
          </w:tcPr>
          <w:p w14:paraId="51D5A68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5.75%</w:t>
            </w:r>
          </w:p>
        </w:tc>
        <w:tc>
          <w:tcPr>
            <w:tcW w:w="2776" w:type="dxa"/>
            <w:tcBorders>
              <w:top w:val="nil"/>
              <w:left w:val="nil"/>
              <w:bottom w:val="single" w:sz="8" w:space="0" w:color="FFC000"/>
              <w:right w:val="single" w:sz="8" w:space="0" w:color="FFC000"/>
            </w:tcBorders>
            <w:shd w:val="clear" w:color="auto" w:fill="auto"/>
            <w:vAlign w:val="center"/>
            <w:hideMark/>
          </w:tcPr>
          <w:p w14:paraId="0C619FD9"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5.60%</w:t>
            </w:r>
          </w:p>
        </w:tc>
      </w:tr>
      <w:tr w:rsidR="00477C5A" w:rsidRPr="00477C5A" w14:paraId="04E12AC5"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CBC58ED"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Japan</w:t>
            </w:r>
          </w:p>
        </w:tc>
        <w:tc>
          <w:tcPr>
            <w:tcW w:w="3569" w:type="dxa"/>
            <w:tcBorders>
              <w:top w:val="nil"/>
              <w:left w:val="nil"/>
              <w:bottom w:val="single" w:sz="8" w:space="0" w:color="FFC000"/>
              <w:right w:val="single" w:sz="8" w:space="0" w:color="FFC000"/>
            </w:tcBorders>
            <w:shd w:val="clear" w:color="000000" w:fill="FFF4E7"/>
            <w:vAlign w:val="center"/>
            <w:hideMark/>
          </w:tcPr>
          <w:p w14:paraId="00AC3A3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1.26%</w:t>
            </w:r>
          </w:p>
        </w:tc>
        <w:tc>
          <w:tcPr>
            <w:tcW w:w="2776" w:type="dxa"/>
            <w:tcBorders>
              <w:top w:val="nil"/>
              <w:left w:val="nil"/>
              <w:bottom w:val="single" w:sz="8" w:space="0" w:color="FFC000"/>
              <w:right w:val="single" w:sz="8" w:space="0" w:color="FFC000"/>
            </w:tcBorders>
            <w:shd w:val="clear" w:color="000000" w:fill="FFF4E7"/>
            <w:vAlign w:val="center"/>
            <w:hideMark/>
          </w:tcPr>
          <w:p w14:paraId="6A4219B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0.72%</w:t>
            </w:r>
          </w:p>
        </w:tc>
      </w:tr>
      <w:tr w:rsidR="00477C5A" w:rsidRPr="00477C5A" w14:paraId="3CC8A28F"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4D3289B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South Korea</w:t>
            </w:r>
          </w:p>
        </w:tc>
        <w:tc>
          <w:tcPr>
            <w:tcW w:w="3569" w:type="dxa"/>
            <w:tcBorders>
              <w:top w:val="nil"/>
              <w:left w:val="nil"/>
              <w:bottom w:val="single" w:sz="8" w:space="0" w:color="FFC000"/>
              <w:right w:val="single" w:sz="8" w:space="0" w:color="FFC000"/>
            </w:tcBorders>
            <w:shd w:val="clear" w:color="auto" w:fill="auto"/>
            <w:vAlign w:val="center"/>
            <w:hideMark/>
          </w:tcPr>
          <w:p w14:paraId="26DA8D5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2.45%</w:t>
            </w:r>
          </w:p>
        </w:tc>
        <w:tc>
          <w:tcPr>
            <w:tcW w:w="2776" w:type="dxa"/>
            <w:tcBorders>
              <w:top w:val="nil"/>
              <w:left w:val="nil"/>
              <w:bottom w:val="single" w:sz="8" w:space="0" w:color="FFC000"/>
              <w:right w:val="single" w:sz="8" w:space="0" w:color="FFC000"/>
            </w:tcBorders>
            <w:shd w:val="clear" w:color="auto" w:fill="auto"/>
            <w:vAlign w:val="center"/>
            <w:hideMark/>
          </w:tcPr>
          <w:p w14:paraId="296C5A1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3.44%</w:t>
            </w:r>
          </w:p>
        </w:tc>
      </w:tr>
      <w:tr w:rsidR="00477C5A" w:rsidRPr="00477C5A" w14:paraId="0392CEFB"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78111400"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World</w:t>
            </w:r>
          </w:p>
        </w:tc>
        <w:tc>
          <w:tcPr>
            <w:tcW w:w="3569" w:type="dxa"/>
            <w:tcBorders>
              <w:top w:val="nil"/>
              <w:left w:val="nil"/>
              <w:bottom w:val="single" w:sz="8" w:space="0" w:color="FFC000"/>
              <w:right w:val="single" w:sz="8" w:space="0" w:color="FFC000"/>
            </w:tcBorders>
            <w:shd w:val="clear" w:color="000000" w:fill="FFF4E7"/>
            <w:vAlign w:val="center"/>
            <w:hideMark/>
          </w:tcPr>
          <w:p w14:paraId="42392BD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3.84%</w:t>
            </w:r>
          </w:p>
        </w:tc>
        <w:tc>
          <w:tcPr>
            <w:tcW w:w="2776" w:type="dxa"/>
            <w:tcBorders>
              <w:top w:val="nil"/>
              <w:left w:val="nil"/>
              <w:bottom w:val="single" w:sz="8" w:space="0" w:color="FFC000"/>
              <w:right w:val="single" w:sz="8" w:space="0" w:color="FFC000"/>
            </w:tcBorders>
            <w:shd w:val="clear" w:color="000000" w:fill="FFF4E7"/>
            <w:vAlign w:val="center"/>
            <w:hideMark/>
          </w:tcPr>
          <w:p w14:paraId="26541ABF" w14:textId="5053C250"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3.56%</w:t>
            </w:r>
          </w:p>
        </w:tc>
      </w:tr>
    </w:tbl>
    <w:p w14:paraId="1F0BDA05" w14:textId="0FA1E9DF" w:rsidR="00F379AF" w:rsidRDefault="00F379AF" w:rsidP="0068477D">
      <w:pPr>
        <w:rPr>
          <w:rFonts w:ascii="Arial" w:eastAsia="Arial" w:hAnsi="Arial" w:cs="Arial"/>
          <w:color w:val="000000" w:themeColor="text1"/>
          <w:sz w:val="24"/>
          <w:szCs w:val="24"/>
        </w:rPr>
      </w:pPr>
      <w:r w:rsidRPr="00477C5A">
        <w:rPr>
          <w:rFonts w:ascii="Arial" w:eastAsia="Arial" w:hAnsi="Arial" w:cs="Arial"/>
          <w:noProof/>
          <w:color w:val="000000" w:themeColor="text1"/>
          <w:sz w:val="24"/>
          <w:szCs w:val="24"/>
        </w:rPr>
        <mc:AlternateContent>
          <mc:Choice Requires="wps">
            <w:drawing>
              <wp:anchor distT="0" distB="0" distL="114300" distR="114300" simplePos="0" relativeHeight="252563456" behindDoc="0" locked="0" layoutInCell="1" allowOverlap="1" wp14:anchorId="13E3BC78" wp14:editId="79D40C59">
                <wp:simplePos x="0" y="0"/>
                <wp:positionH relativeFrom="column">
                  <wp:posOffset>3209586</wp:posOffset>
                </wp:positionH>
                <wp:positionV relativeFrom="paragraph">
                  <wp:posOffset>155280</wp:posOffset>
                </wp:positionV>
                <wp:extent cx="3340841" cy="200055"/>
                <wp:effectExtent l="0" t="0" r="0" b="0"/>
                <wp:wrapNone/>
                <wp:docPr id="2212" name="TextBox 3"/>
                <wp:cNvGraphicFramePr/>
                <a:graphic xmlns:a="http://schemas.openxmlformats.org/drawingml/2006/main">
                  <a:graphicData uri="http://schemas.microsoft.com/office/word/2010/wordprocessingShape">
                    <wps:wsp>
                      <wps:cNvSpPr txBox="1"/>
                      <wps:spPr>
                        <a:xfrm>
                          <a:off x="0" y="0"/>
                          <a:ext cx="3340841" cy="200055"/>
                        </a:xfrm>
                        <a:prstGeom prst="rect">
                          <a:avLst/>
                        </a:prstGeom>
                        <a:noFill/>
                      </wps:spPr>
                      <wps:txbx>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3E3BC78" id="_x0000_s1073" type="#_x0000_t202" style="position:absolute;margin-left:252.7pt;margin-top:12.25pt;width:263.05pt;height:15.7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" filled="f" stroked="f">
                <v:textbox style="mso-fit-shape-to-text:t">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v:textbox>
              </v:shape>
            </w:pict>
          </mc:Fallback>
        </mc:AlternateContent>
      </w:r>
    </w:p>
    <w:p w14:paraId="36806692" w14:textId="77777777" w:rsidR="00F379AF" w:rsidRDefault="00F379AF" w:rsidP="0068477D">
      <w:pPr>
        <w:rPr>
          <w:rFonts w:ascii="Arial" w:eastAsia="Arial" w:hAnsi="Arial" w:cs="Arial"/>
          <w:color w:val="000000" w:themeColor="text1"/>
          <w:sz w:val="24"/>
          <w:szCs w:val="24"/>
        </w:rPr>
      </w:pPr>
    </w:p>
    <w:p w14:paraId="6D360A73" w14:textId="4AED60A8" w:rsidR="0068477D" w:rsidRDefault="0068477D" w:rsidP="0068477D">
      <w:pPr>
        <w:rPr>
          <w:rFonts w:ascii="Arial" w:eastAsia="Arial" w:hAnsi="Arial" w:cs="Arial"/>
          <w:color w:val="000000" w:themeColor="text1"/>
          <w:sz w:val="24"/>
          <w:szCs w:val="24"/>
        </w:rPr>
      </w:pPr>
    </w:p>
    <w:p w14:paraId="286A37F1" w14:textId="77777777" w:rsidR="00243E52" w:rsidRDefault="00243E52" w:rsidP="0061645E">
      <w:pPr>
        <w:spacing w:line="360" w:lineRule="auto"/>
        <w:rPr>
          <w:rFonts w:ascii="Arial" w:hAnsi="Arial" w:cs="Arial"/>
          <w:b/>
          <w:bCs/>
          <w:sz w:val="24"/>
          <w:szCs w:val="24"/>
        </w:rPr>
      </w:pPr>
    </w:p>
    <w:p w14:paraId="470F83F2" w14:textId="6B6C1C6C"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3.2.1.3. Demand By Application</w:t>
      </w:r>
    </w:p>
    <w:p w14:paraId="0ECB13D1" w14:textId="67F7D11E" w:rsidR="0068477D"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Application,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00BE396A">
        <w:rPr>
          <w:rFonts w:ascii="Arial" w:hAnsi="Arial" w:cs="Arial"/>
          <w:b/>
          <w:bCs/>
          <w:sz w:val="24"/>
          <w:szCs w:val="24"/>
        </w:rPr>
        <w:t>(%)</w:t>
      </w:r>
      <w:r w:rsidRPr="0061645E">
        <w:rPr>
          <w:rFonts w:ascii="Arial" w:hAnsi="Arial" w:cs="Arial"/>
          <w:b/>
          <w:bCs/>
          <w:sz w:val="24"/>
          <w:szCs w:val="24"/>
        </w:rPr>
        <w:t>, 2015–2030F</w:t>
      </w:r>
    </w:p>
    <w:p w14:paraId="3C452696" w14:textId="1C17735E" w:rsidR="0068477D"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75E8740A">
                <wp:simplePos x="0" y="0"/>
                <wp:positionH relativeFrom="margin">
                  <wp:posOffset>2133600</wp:posOffset>
                </wp:positionH>
                <wp:positionV relativeFrom="paragraph">
                  <wp:posOffset>2888615</wp:posOffset>
                </wp:positionV>
                <wp:extent cx="4173855" cy="466725"/>
                <wp:effectExtent l="0" t="0" r="0" b="0"/>
                <wp:wrapNone/>
                <wp:docPr id="245" name="TextBox 4"/>
                <wp:cNvGraphicFramePr/>
                <a:graphic xmlns:a="http://schemas.openxmlformats.org/drawingml/2006/main">
                  <a:graphicData uri="http://schemas.microsoft.com/office/word/2010/wordprocessingShape">
                    <wps:wsp>
                      <wps:cNvSpPr txBox="1"/>
                      <wps:spPr>
                        <a:xfrm>
                          <a:off x="0" y="0"/>
                          <a:ext cx="4173855" cy="466725"/>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1D8C747D"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29C588" w14:textId="12A9F799" w:rsidR="0062149D" w:rsidRPr="002F3659" w:rsidRDefault="0062149D" w:rsidP="001B1A66">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A6B26A" id="_x0000_s1074" type="#_x0000_t202" style="position:absolute;margin-left:168pt;margin-top:227.45pt;width:328.65pt;height:36.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" filled="f" stroked="f">
                <v:textbo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1D8C747D"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29C588" w14:textId="12A9F799" w:rsidR="0062149D" w:rsidRPr="002F3659" w:rsidRDefault="0062149D" w:rsidP="001B1A66">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78BAA264">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B1A42E" w14:textId="77777777" w:rsidR="007B2784" w:rsidRPr="002B5730" w:rsidRDefault="007B2784" w:rsidP="0068477D">
      <w:pPr>
        <w:rPr>
          <w:rFonts w:ascii="Arial" w:eastAsia="Arial" w:hAnsi="Arial" w:cs="Arial"/>
          <w:color w:val="000000" w:themeColor="text1"/>
          <w:sz w:val="24"/>
          <w:szCs w:val="24"/>
        </w:rPr>
      </w:pPr>
    </w:p>
    <w:tbl>
      <w:tblPr>
        <w:tblW w:w="10032" w:type="dxa"/>
        <w:tblLook w:val="04A0" w:firstRow="1" w:lastRow="0" w:firstColumn="1" w:lastColumn="0" w:noHBand="0" w:noVBand="1"/>
      </w:tblPr>
      <w:tblGrid>
        <w:gridCol w:w="2040"/>
        <w:gridCol w:w="2040"/>
        <w:gridCol w:w="742"/>
        <w:gridCol w:w="742"/>
        <w:gridCol w:w="742"/>
        <w:gridCol w:w="742"/>
        <w:gridCol w:w="742"/>
        <w:gridCol w:w="794"/>
        <w:gridCol w:w="783"/>
        <w:gridCol w:w="783"/>
      </w:tblGrid>
      <w:tr w:rsidR="007B2784" w:rsidRPr="007B2784" w14:paraId="7F74E8E7" w14:textId="77777777" w:rsidTr="007B2784">
        <w:trPr>
          <w:trHeight w:val="284"/>
        </w:trPr>
        <w:tc>
          <w:tcPr>
            <w:tcW w:w="204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7F39172" w14:textId="327754A2"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Demand by Application</w:t>
            </w:r>
          </w:p>
        </w:tc>
        <w:tc>
          <w:tcPr>
            <w:tcW w:w="2044" w:type="dxa"/>
            <w:tcBorders>
              <w:top w:val="single" w:sz="8" w:space="0" w:color="auto"/>
              <w:left w:val="nil"/>
              <w:bottom w:val="single" w:sz="8" w:space="0" w:color="auto"/>
              <w:right w:val="single" w:sz="8" w:space="0" w:color="auto"/>
            </w:tcBorders>
            <w:shd w:val="clear" w:color="000000" w:fill="C00000"/>
            <w:noWrap/>
            <w:vAlign w:val="center"/>
            <w:hideMark/>
          </w:tcPr>
          <w:p w14:paraId="461F7F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164AD3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E558F1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360229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5A1C4A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0A5C774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18595EF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379D516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29496358"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3B2CD6B1"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317E02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Pipes &amp; Tanks</w:t>
            </w:r>
          </w:p>
        </w:tc>
        <w:tc>
          <w:tcPr>
            <w:tcW w:w="2044" w:type="dxa"/>
            <w:tcBorders>
              <w:top w:val="nil"/>
              <w:left w:val="nil"/>
              <w:bottom w:val="single" w:sz="8" w:space="0" w:color="auto"/>
              <w:right w:val="single" w:sz="8" w:space="0" w:color="auto"/>
            </w:tcBorders>
            <w:shd w:val="clear" w:color="000000" w:fill="FFFFFF"/>
            <w:noWrap/>
            <w:vAlign w:val="center"/>
            <w:hideMark/>
          </w:tcPr>
          <w:p w14:paraId="05FE0F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743" w:type="dxa"/>
            <w:tcBorders>
              <w:top w:val="nil"/>
              <w:left w:val="nil"/>
              <w:bottom w:val="single" w:sz="8" w:space="0" w:color="auto"/>
              <w:right w:val="single" w:sz="8" w:space="0" w:color="auto"/>
            </w:tcBorders>
            <w:shd w:val="clear" w:color="000000" w:fill="FFFFFF"/>
            <w:noWrap/>
            <w:vAlign w:val="center"/>
            <w:hideMark/>
          </w:tcPr>
          <w:p w14:paraId="7E9FE6D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178</w:t>
            </w:r>
          </w:p>
        </w:tc>
        <w:tc>
          <w:tcPr>
            <w:tcW w:w="743" w:type="dxa"/>
            <w:tcBorders>
              <w:top w:val="nil"/>
              <w:left w:val="nil"/>
              <w:bottom w:val="single" w:sz="8" w:space="0" w:color="auto"/>
              <w:right w:val="single" w:sz="8" w:space="0" w:color="auto"/>
            </w:tcBorders>
            <w:shd w:val="clear" w:color="000000" w:fill="FFFFFF"/>
            <w:noWrap/>
            <w:vAlign w:val="center"/>
            <w:hideMark/>
          </w:tcPr>
          <w:p w14:paraId="57674BE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187</w:t>
            </w:r>
          </w:p>
        </w:tc>
        <w:tc>
          <w:tcPr>
            <w:tcW w:w="743" w:type="dxa"/>
            <w:tcBorders>
              <w:top w:val="nil"/>
              <w:left w:val="nil"/>
              <w:bottom w:val="single" w:sz="8" w:space="0" w:color="auto"/>
              <w:right w:val="single" w:sz="8" w:space="0" w:color="auto"/>
            </w:tcBorders>
            <w:shd w:val="clear" w:color="000000" w:fill="FFFFFF"/>
            <w:noWrap/>
            <w:vAlign w:val="center"/>
            <w:hideMark/>
          </w:tcPr>
          <w:p w14:paraId="30D6A9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196</w:t>
            </w:r>
          </w:p>
        </w:tc>
        <w:tc>
          <w:tcPr>
            <w:tcW w:w="743" w:type="dxa"/>
            <w:tcBorders>
              <w:top w:val="nil"/>
              <w:left w:val="nil"/>
              <w:bottom w:val="single" w:sz="8" w:space="0" w:color="auto"/>
              <w:right w:val="single" w:sz="8" w:space="0" w:color="auto"/>
            </w:tcBorders>
            <w:shd w:val="clear" w:color="000000" w:fill="FFFFFF"/>
            <w:noWrap/>
            <w:vAlign w:val="center"/>
            <w:hideMark/>
          </w:tcPr>
          <w:p w14:paraId="363B926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206</w:t>
            </w:r>
          </w:p>
        </w:tc>
        <w:tc>
          <w:tcPr>
            <w:tcW w:w="743" w:type="dxa"/>
            <w:tcBorders>
              <w:top w:val="nil"/>
              <w:left w:val="nil"/>
              <w:bottom w:val="single" w:sz="8" w:space="0" w:color="auto"/>
              <w:right w:val="single" w:sz="8" w:space="0" w:color="auto"/>
            </w:tcBorders>
            <w:shd w:val="clear" w:color="000000" w:fill="FFFFFF"/>
            <w:noWrap/>
            <w:vAlign w:val="center"/>
            <w:hideMark/>
          </w:tcPr>
          <w:p w14:paraId="266D51B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192</w:t>
            </w:r>
          </w:p>
        </w:tc>
        <w:tc>
          <w:tcPr>
            <w:tcW w:w="743" w:type="dxa"/>
            <w:tcBorders>
              <w:top w:val="nil"/>
              <w:left w:val="nil"/>
              <w:bottom w:val="single" w:sz="8" w:space="0" w:color="auto"/>
              <w:right w:val="single" w:sz="8" w:space="0" w:color="auto"/>
            </w:tcBorders>
            <w:shd w:val="clear" w:color="000000" w:fill="FFFFFF"/>
            <w:noWrap/>
            <w:vAlign w:val="center"/>
            <w:hideMark/>
          </w:tcPr>
          <w:p w14:paraId="4AE4A57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207</w:t>
            </w:r>
          </w:p>
        </w:tc>
        <w:tc>
          <w:tcPr>
            <w:tcW w:w="743" w:type="dxa"/>
            <w:tcBorders>
              <w:top w:val="nil"/>
              <w:left w:val="nil"/>
              <w:bottom w:val="single" w:sz="8" w:space="0" w:color="auto"/>
              <w:right w:val="single" w:sz="8" w:space="0" w:color="auto"/>
            </w:tcBorders>
            <w:shd w:val="clear" w:color="000000" w:fill="FFFFFF"/>
            <w:noWrap/>
            <w:vAlign w:val="center"/>
            <w:hideMark/>
          </w:tcPr>
          <w:p w14:paraId="40AC5A63"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289</w:t>
            </w:r>
          </w:p>
        </w:tc>
        <w:tc>
          <w:tcPr>
            <w:tcW w:w="743" w:type="dxa"/>
            <w:tcBorders>
              <w:top w:val="nil"/>
              <w:left w:val="nil"/>
              <w:bottom w:val="single" w:sz="8" w:space="0" w:color="auto"/>
              <w:right w:val="single" w:sz="8" w:space="0" w:color="auto"/>
            </w:tcBorders>
            <w:shd w:val="clear" w:color="000000" w:fill="FFFFFF"/>
            <w:noWrap/>
            <w:vAlign w:val="center"/>
            <w:hideMark/>
          </w:tcPr>
          <w:p w14:paraId="2F145C7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414</w:t>
            </w:r>
          </w:p>
        </w:tc>
      </w:tr>
      <w:tr w:rsidR="007B2784" w:rsidRPr="007B2784" w14:paraId="552BBF6F"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2350F61"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Marine Components</w:t>
            </w:r>
          </w:p>
        </w:tc>
        <w:tc>
          <w:tcPr>
            <w:tcW w:w="2044" w:type="dxa"/>
            <w:tcBorders>
              <w:top w:val="nil"/>
              <w:left w:val="nil"/>
              <w:bottom w:val="single" w:sz="8" w:space="0" w:color="auto"/>
              <w:right w:val="single" w:sz="8" w:space="0" w:color="auto"/>
            </w:tcBorders>
            <w:shd w:val="clear" w:color="000000" w:fill="FFFFFF"/>
            <w:noWrap/>
            <w:vAlign w:val="center"/>
            <w:hideMark/>
          </w:tcPr>
          <w:p w14:paraId="089BD63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743" w:type="dxa"/>
            <w:tcBorders>
              <w:top w:val="nil"/>
              <w:left w:val="nil"/>
              <w:bottom w:val="single" w:sz="8" w:space="0" w:color="auto"/>
              <w:right w:val="single" w:sz="8" w:space="0" w:color="auto"/>
            </w:tcBorders>
            <w:shd w:val="clear" w:color="000000" w:fill="FFFFFF"/>
            <w:noWrap/>
            <w:vAlign w:val="center"/>
            <w:hideMark/>
          </w:tcPr>
          <w:p w14:paraId="5D764EA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61</w:t>
            </w:r>
          </w:p>
        </w:tc>
        <w:tc>
          <w:tcPr>
            <w:tcW w:w="743" w:type="dxa"/>
            <w:tcBorders>
              <w:top w:val="nil"/>
              <w:left w:val="nil"/>
              <w:bottom w:val="single" w:sz="8" w:space="0" w:color="auto"/>
              <w:right w:val="single" w:sz="8" w:space="0" w:color="auto"/>
            </w:tcBorders>
            <w:shd w:val="clear" w:color="000000" w:fill="FFFFFF"/>
            <w:noWrap/>
            <w:vAlign w:val="center"/>
            <w:hideMark/>
          </w:tcPr>
          <w:p w14:paraId="1EB53A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64</w:t>
            </w:r>
          </w:p>
        </w:tc>
        <w:tc>
          <w:tcPr>
            <w:tcW w:w="743" w:type="dxa"/>
            <w:tcBorders>
              <w:top w:val="nil"/>
              <w:left w:val="nil"/>
              <w:bottom w:val="single" w:sz="8" w:space="0" w:color="auto"/>
              <w:right w:val="single" w:sz="8" w:space="0" w:color="auto"/>
            </w:tcBorders>
            <w:shd w:val="clear" w:color="000000" w:fill="FFFFFF"/>
            <w:noWrap/>
            <w:vAlign w:val="center"/>
            <w:hideMark/>
          </w:tcPr>
          <w:p w14:paraId="298CAA6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68</w:t>
            </w:r>
          </w:p>
        </w:tc>
        <w:tc>
          <w:tcPr>
            <w:tcW w:w="743" w:type="dxa"/>
            <w:tcBorders>
              <w:top w:val="nil"/>
              <w:left w:val="nil"/>
              <w:bottom w:val="single" w:sz="8" w:space="0" w:color="auto"/>
              <w:right w:val="single" w:sz="8" w:space="0" w:color="auto"/>
            </w:tcBorders>
            <w:shd w:val="clear" w:color="000000" w:fill="FFFFFF"/>
            <w:noWrap/>
            <w:vAlign w:val="center"/>
            <w:hideMark/>
          </w:tcPr>
          <w:p w14:paraId="1471CF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72</w:t>
            </w:r>
          </w:p>
        </w:tc>
        <w:tc>
          <w:tcPr>
            <w:tcW w:w="743" w:type="dxa"/>
            <w:tcBorders>
              <w:top w:val="nil"/>
              <w:left w:val="nil"/>
              <w:bottom w:val="single" w:sz="8" w:space="0" w:color="auto"/>
              <w:right w:val="single" w:sz="8" w:space="0" w:color="auto"/>
            </w:tcBorders>
            <w:shd w:val="clear" w:color="000000" w:fill="FFFFFF"/>
            <w:noWrap/>
            <w:vAlign w:val="center"/>
            <w:hideMark/>
          </w:tcPr>
          <w:p w14:paraId="6D3C5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3F88B0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74</w:t>
            </w:r>
          </w:p>
        </w:tc>
        <w:tc>
          <w:tcPr>
            <w:tcW w:w="743" w:type="dxa"/>
            <w:tcBorders>
              <w:top w:val="nil"/>
              <w:left w:val="nil"/>
              <w:bottom w:val="single" w:sz="8" w:space="0" w:color="auto"/>
              <w:right w:val="single" w:sz="8" w:space="0" w:color="auto"/>
            </w:tcBorders>
            <w:shd w:val="clear" w:color="000000" w:fill="FFFFFF"/>
            <w:noWrap/>
            <w:vAlign w:val="center"/>
            <w:hideMark/>
          </w:tcPr>
          <w:p w14:paraId="79E842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97</w:t>
            </w:r>
          </w:p>
        </w:tc>
        <w:tc>
          <w:tcPr>
            <w:tcW w:w="743" w:type="dxa"/>
            <w:tcBorders>
              <w:top w:val="nil"/>
              <w:left w:val="nil"/>
              <w:bottom w:val="single" w:sz="8" w:space="0" w:color="auto"/>
              <w:right w:val="single" w:sz="8" w:space="0" w:color="auto"/>
            </w:tcBorders>
            <w:shd w:val="clear" w:color="000000" w:fill="FFFFFF"/>
            <w:noWrap/>
            <w:vAlign w:val="center"/>
            <w:hideMark/>
          </w:tcPr>
          <w:p w14:paraId="5E5DF27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145</w:t>
            </w:r>
          </w:p>
        </w:tc>
      </w:tr>
      <w:tr w:rsidR="007B2784" w:rsidRPr="007B2784" w14:paraId="76C9E90C"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0A5BD70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Renewables</w:t>
            </w:r>
          </w:p>
        </w:tc>
        <w:tc>
          <w:tcPr>
            <w:tcW w:w="2044" w:type="dxa"/>
            <w:tcBorders>
              <w:top w:val="nil"/>
              <w:left w:val="nil"/>
              <w:bottom w:val="single" w:sz="8" w:space="0" w:color="auto"/>
              <w:right w:val="single" w:sz="8" w:space="0" w:color="auto"/>
            </w:tcBorders>
            <w:shd w:val="clear" w:color="000000" w:fill="FFFFFF"/>
            <w:noWrap/>
            <w:vAlign w:val="center"/>
            <w:hideMark/>
          </w:tcPr>
          <w:p w14:paraId="0053CE0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w:t>
            </w:r>
          </w:p>
        </w:tc>
        <w:tc>
          <w:tcPr>
            <w:tcW w:w="743" w:type="dxa"/>
            <w:tcBorders>
              <w:top w:val="nil"/>
              <w:left w:val="nil"/>
              <w:bottom w:val="single" w:sz="8" w:space="0" w:color="auto"/>
              <w:right w:val="single" w:sz="8" w:space="0" w:color="auto"/>
            </w:tcBorders>
            <w:shd w:val="clear" w:color="000000" w:fill="FFFFFF"/>
            <w:noWrap/>
            <w:vAlign w:val="center"/>
            <w:hideMark/>
          </w:tcPr>
          <w:p w14:paraId="2A13B0C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w:t>
            </w:r>
          </w:p>
        </w:tc>
        <w:tc>
          <w:tcPr>
            <w:tcW w:w="743" w:type="dxa"/>
            <w:tcBorders>
              <w:top w:val="nil"/>
              <w:left w:val="nil"/>
              <w:bottom w:val="single" w:sz="8" w:space="0" w:color="auto"/>
              <w:right w:val="single" w:sz="8" w:space="0" w:color="auto"/>
            </w:tcBorders>
            <w:shd w:val="clear" w:color="000000" w:fill="FFFFFF"/>
            <w:noWrap/>
            <w:vAlign w:val="center"/>
            <w:hideMark/>
          </w:tcPr>
          <w:p w14:paraId="5071415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21</w:t>
            </w:r>
          </w:p>
        </w:tc>
        <w:tc>
          <w:tcPr>
            <w:tcW w:w="743" w:type="dxa"/>
            <w:tcBorders>
              <w:top w:val="nil"/>
              <w:left w:val="nil"/>
              <w:bottom w:val="single" w:sz="8" w:space="0" w:color="auto"/>
              <w:right w:val="single" w:sz="8" w:space="0" w:color="auto"/>
            </w:tcBorders>
            <w:shd w:val="clear" w:color="000000" w:fill="FFFFFF"/>
            <w:noWrap/>
            <w:vAlign w:val="center"/>
            <w:hideMark/>
          </w:tcPr>
          <w:p w14:paraId="23E3C12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7375D14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09E98D8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22</w:t>
            </w:r>
          </w:p>
        </w:tc>
        <w:tc>
          <w:tcPr>
            <w:tcW w:w="743" w:type="dxa"/>
            <w:tcBorders>
              <w:top w:val="nil"/>
              <w:left w:val="nil"/>
              <w:bottom w:val="single" w:sz="8" w:space="0" w:color="auto"/>
              <w:right w:val="single" w:sz="8" w:space="0" w:color="auto"/>
            </w:tcBorders>
            <w:shd w:val="clear" w:color="000000" w:fill="FFFFFF"/>
            <w:noWrap/>
            <w:vAlign w:val="center"/>
            <w:hideMark/>
          </w:tcPr>
          <w:p w14:paraId="5FE6F82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43" w:type="dxa"/>
            <w:tcBorders>
              <w:top w:val="nil"/>
              <w:left w:val="nil"/>
              <w:bottom w:val="single" w:sz="8" w:space="0" w:color="auto"/>
              <w:right w:val="single" w:sz="8" w:space="0" w:color="auto"/>
            </w:tcBorders>
            <w:shd w:val="clear" w:color="000000" w:fill="FFFFFF"/>
            <w:noWrap/>
            <w:vAlign w:val="center"/>
            <w:hideMark/>
          </w:tcPr>
          <w:p w14:paraId="3ACB3CB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33</w:t>
            </w:r>
          </w:p>
        </w:tc>
        <w:tc>
          <w:tcPr>
            <w:tcW w:w="743" w:type="dxa"/>
            <w:tcBorders>
              <w:top w:val="nil"/>
              <w:left w:val="nil"/>
              <w:bottom w:val="single" w:sz="8" w:space="0" w:color="auto"/>
              <w:right w:val="single" w:sz="8" w:space="0" w:color="auto"/>
            </w:tcBorders>
            <w:shd w:val="clear" w:color="000000" w:fill="FFFFFF"/>
            <w:noWrap/>
            <w:vAlign w:val="center"/>
            <w:hideMark/>
          </w:tcPr>
          <w:p w14:paraId="21E55A6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47</w:t>
            </w:r>
          </w:p>
        </w:tc>
      </w:tr>
      <w:tr w:rsidR="007B2784" w:rsidRPr="007B2784" w14:paraId="65F0BFAB"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3AFE6413"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Others</w:t>
            </w:r>
          </w:p>
        </w:tc>
        <w:tc>
          <w:tcPr>
            <w:tcW w:w="2044" w:type="dxa"/>
            <w:tcBorders>
              <w:top w:val="nil"/>
              <w:left w:val="nil"/>
              <w:bottom w:val="single" w:sz="8" w:space="0" w:color="auto"/>
              <w:right w:val="single" w:sz="8" w:space="0" w:color="auto"/>
            </w:tcBorders>
            <w:shd w:val="clear" w:color="000000" w:fill="FFFFFF"/>
            <w:noWrap/>
            <w:vAlign w:val="center"/>
            <w:hideMark/>
          </w:tcPr>
          <w:p w14:paraId="4C520A5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43" w:type="dxa"/>
            <w:tcBorders>
              <w:top w:val="nil"/>
              <w:left w:val="nil"/>
              <w:bottom w:val="single" w:sz="8" w:space="0" w:color="auto"/>
              <w:right w:val="single" w:sz="8" w:space="0" w:color="auto"/>
            </w:tcBorders>
            <w:shd w:val="clear" w:color="000000" w:fill="FFFFFF"/>
            <w:noWrap/>
            <w:vAlign w:val="center"/>
            <w:hideMark/>
          </w:tcPr>
          <w:p w14:paraId="0263727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3C2BF8C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45</w:t>
            </w:r>
          </w:p>
        </w:tc>
        <w:tc>
          <w:tcPr>
            <w:tcW w:w="743" w:type="dxa"/>
            <w:tcBorders>
              <w:top w:val="nil"/>
              <w:left w:val="nil"/>
              <w:bottom w:val="single" w:sz="8" w:space="0" w:color="auto"/>
              <w:right w:val="single" w:sz="8" w:space="0" w:color="auto"/>
            </w:tcBorders>
            <w:shd w:val="clear" w:color="000000" w:fill="FFFFFF"/>
            <w:noWrap/>
            <w:vAlign w:val="center"/>
            <w:hideMark/>
          </w:tcPr>
          <w:p w14:paraId="7DF4D70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46</w:t>
            </w:r>
          </w:p>
        </w:tc>
        <w:tc>
          <w:tcPr>
            <w:tcW w:w="743" w:type="dxa"/>
            <w:tcBorders>
              <w:top w:val="nil"/>
              <w:left w:val="nil"/>
              <w:bottom w:val="single" w:sz="8" w:space="0" w:color="auto"/>
              <w:right w:val="single" w:sz="8" w:space="0" w:color="auto"/>
            </w:tcBorders>
            <w:shd w:val="clear" w:color="000000" w:fill="FFFFFF"/>
            <w:noWrap/>
            <w:vAlign w:val="center"/>
            <w:hideMark/>
          </w:tcPr>
          <w:p w14:paraId="34EABA8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48</w:t>
            </w:r>
          </w:p>
        </w:tc>
        <w:tc>
          <w:tcPr>
            <w:tcW w:w="743" w:type="dxa"/>
            <w:tcBorders>
              <w:top w:val="nil"/>
              <w:left w:val="nil"/>
              <w:bottom w:val="single" w:sz="8" w:space="0" w:color="auto"/>
              <w:right w:val="single" w:sz="8" w:space="0" w:color="auto"/>
            </w:tcBorders>
            <w:shd w:val="clear" w:color="000000" w:fill="FFFFFF"/>
            <w:noWrap/>
            <w:vAlign w:val="center"/>
            <w:hideMark/>
          </w:tcPr>
          <w:p w14:paraId="2C02BED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0060D46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44</w:t>
            </w:r>
          </w:p>
        </w:tc>
        <w:tc>
          <w:tcPr>
            <w:tcW w:w="743" w:type="dxa"/>
            <w:tcBorders>
              <w:top w:val="nil"/>
              <w:left w:val="nil"/>
              <w:bottom w:val="single" w:sz="8" w:space="0" w:color="auto"/>
              <w:right w:val="single" w:sz="8" w:space="0" w:color="auto"/>
            </w:tcBorders>
            <w:shd w:val="clear" w:color="000000" w:fill="FFFFFF"/>
            <w:noWrap/>
            <w:vAlign w:val="center"/>
            <w:hideMark/>
          </w:tcPr>
          <w:p w14:paraId="1DC0C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08454EE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82</w:t>
            </w:r>
          </w:p>
        </w:tc>
      </w:tr>
      <w:tr w:rsidR="007B2784" w:rsidRPr="007B2784" w14:paraId="37DF1ED2"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5FF5F576" w14:textId="77777777" w:rsidR="007B2784" w:rsidRPr="007B2784" w:rsidRDefault="007B2784" w:rsidP="007B2784">
            <w:pPr>
              <w:spacing w:after="0" w:line="240" w:lineRule="auto"/>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Total</w:t>
            </w:r>
          </w:p>
        </w:tc>
        <w:tc>
          <w:tcPr>
            <w:tcW w:w="2044" w:type="dxa"/>
            <w:tcBorders>
              <w:top w:val="nil"/>
              <w:left w:val="nil"/>
              <w:bottom w:val="single" w:sz="8" w:space="0" w:color="auto"/>
              <w:right w:val="single" w:sz="8" w:space="0" w:color="auto"/>
            </w:tcBorders>
            <w:shd w:val="clear" w:color="000000" w:fill="FFFFFF"/>
            <w:noWrap/>
            <w:vAlign w:val="center"/>
            <w:hideMark/>
          </w:tcPr>
          <w:p w14:paraId="79D690BF"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283</w:t>
            </w:r>
          </w:p>
        </w:tc>
        <w:tc>
          <w:tcPr>
            <w:tcW w:w="743" w:type="dxa"/>
            <w:tcBorders>
              <w:top w:val="nil"/>
              <w:left w:val="nil"/>
              <w:bottom w:val="single" w:sz="8" w:space="0" w:color="auto"/>
              <w:right w:val="single" w:sz="8" w:space="0" w:color="auto"/>
            </w:tcBorders>
            <w:shd w:val="clear" w:color="000000" w:fill="FFFFFF"/>
            <w:noWrap/>
            <w:vAlign w:val="center"/>
            <w:hideMark/>
          </w:tcPr>
          <w:p w14:paraId="377BEA45"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301</w:t>
            </w:r>
          </w:p>
        </w:tc>
        <w:tc>
          <w:tcPr>
            <w:tcW w:w="743" w:type="dxa"/>
            <w:tcBorders>
              <w:top w:val="nil"/>
              <w:left w:val="nil"/>
              <w:bottom w:val="single" w:sz="8" w:space="0" w:color="auto"/>
              <w:right w:val="single" w:sz="8" w:space="0" w:color="auto"/>
            </w:tcBorders>
            <w:shd w:val="clear" w:color="000000" w:fill="FFFFFF"/>
            <w:noWrap/>
            <w:vAlign w:val="center"/>
            <w:hideMark/>
          </w:tcPr>
          <w:p w14:paraId="27D72EB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317</w:t>
            </w:r>
          </w:p>
        </w:tc>
        <w:tc>
          <w:tcPr>
            <w:tcW w:w="743" w:type="dxa"/>
            <w:tcBorders>
              <w:top w:val="nil"/>
              <w:left w:val="nil"/>
              <w:bottom w:val="single" w:sz="8" w:space="0" w:color="auto"/>
              <w:right w:val="single" w:sz="8" w:space="0" w:color="auto"/>
            </w:tcBorders>
            <w:shd w:val="clear" w:color="000000" w:fill="FFFFFF"/>
            <w:noWrap/>
            <w:vAlign w:val="center"/>
            <w:hideMark/>
          </w:tcPr>
          <w:p w14:paraId="0527C733"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333</w:t>
            </w:r>
          </w:p>
        </w:tc>
        <w:tc>
          <w:tcPr>
            <w:tcW w:w="743" w:type="dxa"/>
            <w:tcBorders>
              <w:top w:val="nil"/>
              <w:left w:val="nil"/>
              <w:bottom w:val="single" w:sz="8" w:space="0" w:color="auto"/>
              <w:right w:val="single" w:sz="8" w:space="0" w:color="auto"/>
            </w:tcBorders>
            <w:shd w:val="clear" w:color="000000" w:fill="FFFFFF"/>
            <w:noWrap/>
            <w:vAlign w:val="center"/>
            <w:hideMark/>
          </w:tcPr>
          <w:p w14:paraId="6211A327"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59ACEEC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322</w:t>
            </w:r>
          </w:p>
        </w:tc>
        <w:tc>
          <w:tcPr>
            <w:tcW w:w="743" w:type="dxa"/>
            <w:tcBorders>
              <w:top w:val="nil"/>
              <w:left w:val="nil"/>
              <w:bottom w:val="single" w:sz="8" w:space="0" w:color="auto"/>
              <w:right w:val="single" w:sz="8" w:space="0" w:color="auto"/>
            </w:tcBorders>
            <w:shd w:val="clear" w:color="000000" w:fill="FFFFFF"/>
            <w:noWrap/>
            <w:vAlign w:val="center"/>
            <w:hideMark/>
          </w:tcPr>
          <w:p w14:paraId="5A51197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7449D30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485</w:t>
            </w:r>
          </w:p>
        </w:tc>
        <w:tc>
          <w:tcPr>
            <w:tcW w:w="743" w:type="dxa"/>
            <w:tcBorders>
              <w:top w:val="nil"/>
              <w:left w:val="nil"/>
              <w:bottom w:val="single" w:sz="8" w:space="0" w:color="auto"/>
              <w:right w:val="single" w:sz="8" w:space="0" w:color="auto"/>
            </w:tcBorders>
            <w:shd w:val="clear" w:color="000000" w:fill="FFFFFF"/>
            <w:noWrap/>
            <w:vAlign w:val="center"/>
            <w:hideMark/>
          </w:tcPr>
          <w:p w14:paraId="4F31784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688</w:t>
            </w:r>
          </w:p>
        </w:tc>
      </w:tr>
    </w:tbl>
    <w:p w14:paraId="5916F311" w14:textId="77B91889" w:rsidR="0068383C" w:rsidRDefault="007B2784" w:rsidP="00D47A79">
      <w:pPr>
        <w:spacing w:line="360" w:lineRule="auto"/>
        <w:jc w:val="both"/>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73344" behindDoc="0" locked="0" layoutInCell="1" allowOverlap="1" wp14:anchorId="508151D1" wp14:editId="1F7CF54B">
                <wp:simplePos x="0" y="0"/>
                <wp:positionH relativeFrom="margin">
                  <wp:posOffset>2819400</wp:posOffset>
                </wp:positionH>
                <wp:positionV relativeFrom="paragraph">
                  <wp:posOffset>170815</wp:posOffset>
                </wp:positionV>
                <wp:extent cx="3677920" cy="438150"/>
                <wp:effectExtent l="0" t="0" r="0" b="0"/>
                <wp:wrapNone/>
                <wp:docPr id="1265" name="TextBox 4"/>
                <wp:cNvGraphicFramePr/>
                <a:graphic xmlns:a="http://schemas.openxmlformats.org/drawingml/2006/main">
                  <a:graphicData uri="http://schemas.microsoft.com/office/word/2010/wordprocessingShape">
                    <wps:wsp>
                      <wps:cNvSpPr txBox="1"/>
                      <wps:spPr>
                        <a:xfrm>
                          <a:off x="0" y="0"/>
                          <a:ext cx="3677920" cy="438150"/>
                        </a:xfrm>
                        <a:prstGeom prst="rect">
                          <a:avLst/>
                        </a:prstGeom>
                        <a:noFill/>
                      </wps:spPr>
                      <wps:txbx>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50923B98"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A140212" w14:textId="71B890A7" w:rsidR="00051677" w:rsidRPr="002F3659" w:rsidRDefault="00051677" w:rsidP="001B1A66">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8151D1" id="_x0000_s1075" type="#_x0000_t202" style="position:absolute;left:0;text-align:left;margin-left:222pt;margin-top:13.45pt;width:289.6pt;height:34.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" filled="f" stroked="f">
                <v:textbox>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50923B98"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A140212" w14:textId="71B890A7" w:rsidR="00051677" w:rsidRPr="002F3659" w:rsidRDefault="00051677" w:rsidP="001B1A66">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08BF8CF5" w14:textId="2635C451" w:rsidR="00E03735" w:rsidRDefault="00E03735" w:rsidP="00D47A79">
      <w:pPr>
        <w:spacing w:line="360" w:lineRule="auto"/>
        <w:jc w:val="both"/>
        <w:rPr>
          <w:rFonts w:ascii="Arial" w:eastAsia="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2DC73F" w14:textId="661782CD" w:rsidR="0068383C" w:rsidRDefault="00CB6C8F" w:rsidP="00D47A79">
      <w:pPr>
        <w:spacing w:line="360" w:lineRule="auto"/>
        <w:jc w:val="both"/>
        <w:rPr>
          <w:rFonts w:ascii="Arial" w:eastAsia="Arial" w:hAnsi="Arial" w:cs="Arial"/>
          <w:color w:val="000000" w:themeColor="text1"/>
          <w:sz w:val="24"/>
          <w:szCs w:val="24"/>
        </w:rPr>
        <w:sectPr w:rsidR="0068383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77181">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65504" behindDoc="0" locked="0" layoutInCell="1" allowOverlap="1" wp14:anchorId="3322FD5C" wp14:editId="69328615">
                <wp:simplePos x="0" y="0"/>
                <wp:positionH relativeFrom="column">
                  <wp:posOffset>-113030</wp:posOffset>
                </wp:positionH>
                <wp:positionV relativeFrom="paragraph">
                  <wp:posOffset>427355</wp:posOffset>
                </wp:positionV>
                <wp:extent cx="6613525" cy="3919220"/>
                <wp:effectExtent l="76200" t="57150" r="92075" b="119380"/>
                <wp:wrapSquare wrapText="bothSides"/>
                <wp:docPr id="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9192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Nal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FD5C" id="_x0000_s1076" type="#_x0000_t202" style="position:absolute;left:0;text-align:left;margin-left:-8.9pt;margin-top:33.65pt;width:520.75pt;height:308.6pt;z-index:25256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" fillcolor="#9ecb81 [2169]" stroked="f" strokeweight=".5pt">
                <v:fill color2="#8ac066 [2617]" rotate="t" colors="0 #b5d5a7;.5 #aace99;1 #9cca86" focus="100%" type="gradient">
                  <o:fill v:ext="view" type="gradientUnscaled"/>
                </v:fill>
                <v:shadow on="t" color="black" opacity="20971f" offset="0,2.2pt"/>
                <v:textbo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Nal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v:textbox>
                <w10:wrap type="square"/>
              </v:shape>
            </w:pict>
          </mc:Fallback>
        </mc:AlternateContent>
      </w:r>
    </w:p>
    <w:p w14:paraId="5488FB1E" w14:textId="461F3852" w:rsidR="00912B14" w:rsidRDefault="00912B14" w:rsidP="0061645E">
      <w:pPr>
        <w:spacing w:line="360" w:lineRule="auto"/>
        <w:rPr>
          <w:rFonts w:ascii="Arial" w:hAnsi="Arial" w:cs="Arial"/>
          <w:b/>
          <w:bCs/>
          <w:sz w:val="24"/>
          <w:szCs w:val="24"/>
        </w:rPr>
      </w:pPr>
      <w:r w:rsidRPr="0061645E">
        <w:rPr>
          <w:rFonts w:ascii="Arial" w:hAnsi="Arial" w:cs="Arial"/>
          <w:b/>
          <w:bCs/>
          <w:sz w:val="24"/>
          <w:szCs w:val="24"/>
        </w:rPr>
        <w:t>3.2.1.4. Demand By Type</w:t>
      </w:r>
    </w:p>
    <w:p w14:paraId="23EFB55C" w14:textId="0055E4D9" w:rsidR="009531BD" w:rsidRDefault="009531BD"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Type, By Volume</w:t>
      </w:r>
      <w:r>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2015–2030F</w:t>
      </w:r>
    </w:p>
    <w:p w14:paraId="5D8B1E17" w14:textId="09048021" w:rsidR="00064CBC" w:rsidRPr="0061645E" w:rsidRDefault="00064CBC" w:rsidP="0061645E">
      <w:pPr>
        <w:spacing w:line="360" w:lineRule="auto"/>
        <w:rPr>
          <w:rFonts w:ascii="Arial" w:hAnsi="Arial" w:cs="Arial"/>
          <w:b/>
          <w:bCs/>
          <w:sz w:val="24"/>
          <w:szCs w:val="24"/>
        </w:rPr>
      </w:pPr>
    </w:p>
    <w:p w14:paraId="3E084E10" w14:textId="00C58A13" w:rsidR="00674114" w:rsidRDefault="009531BD" w:rsidP="00064CBC">
      <w:pPr>
        <w:spacing w:line="360" w:lineRule="auto"/>
        <w:rPr>
          <w:noProof/>
        </w:rPr>
      </w:pPr>
      <w:r>
        <w:rPr>
          <w:noProof/>
        </w:rPr>
        <mc:AlternateContent>
          <mc:Choice Requires="wps">
            <w:drawing>
              <wp:anchor distT="0" distB="0" distL="114300" distR="114300" simplePos="0" relativeHeight="252658688" behindDoc="0" locked="0" layoutInCell="1" allowOverlap="1" wp14:anchorId="67DDE9B8" wp14:editId="7BE9E5D1">
                <wp:simplePos x="0" y="0"/>
                <wp:positionH relativeFrom="column">
                  <wp:posOffset>2522574</wp:posOffset>
                </wp:positionH>
                <wp:positionV relativeFrom="paragraph">
                  <wp:posOffset>2711154</wp:posOffset>
                </wp:positionV>
                <wp:extent cx="3883237" cy="404037"/>
                <wp:effectExtent l="0" t="0" r="0" b="0"/>
                <wp:wrapNone/>
                <wp:docPr id="38" name="TextBox 22"/>
                <wp:cNvGraphicFramePr/>
                <a:graphic xmlns:a="http://schemas.openxmlformats.org/drawingml/2006/main">
                  <a:graphicData uri="http://schemas.microsoft.com/office/word/2010/wordprocessingShape">
                    <wps:wsp>
                      <wps:cNvSpPr txBox="1"/>
                      <wps:spPr>
                        <a:xfrm>
                          <a:off x="0" y="0"/>
                          <a:ext cx="3883237" cy="404037"/>
                        </a:xfrm>
                        <a:prstGeom prst="rect">
                          <a:avLst/>
                        </a:prstGeom>
                        <a:noFill/>
                      </wps:spPr>
                      <wps:txbx>
                        <w:txbxContent>
                          <w:p w14:paraId="17DAFFD0" w14:textId="26EEAF93" w:rsidR="001B1A66" w:rsidRPr="005858C1" w:rsidRDefault="009531BD" w:rsidP="001B1A66">
                            <w:pPr>
                              <w:jc w:val="right"/>
                              <w:textAlignment w:val="baseline"/>
                              <w:rPr>
                                <w:rFonts w:ascii="Verdana" w:eastAsia="Verdana" w:hAnsi="Verdana" w:cs="Verdana"/>
                                <w:i/>
                                <w:iCs/>
                                <w:color w:val="3F3F3F"/>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r w:rsidR="001B1A66" w:rsidRPr="001B1A66">
                              <w:rPr>
                                <w:rFonts w:ascii="Verdana" w:eastAsia="Verdana" w:hAnsi="Verdana" w:cs="Verdana"/>
                                <w:i/>
                                <w:iCs/>
                                <w:color w:val="3F3F3F"/>
                                <w:kern w:val="24"/>
                                <w:sz w:val="12"/>
                                <w:szCs w:val="12"/>
                              </w:rPr>
                              <w:t xml:space="preserve"> </w:t>
                            </w:r>
                            <w:r w:rsidR="001B1A66" w:rsidRPr="005858C1">
                              <w:rPr>
                                <w:rFonts w:ascii="Verdana" w:eastAsia="Verdana" w:hAnsi="Verdana" w:cs="Verdana"/>
                                <w:i/>
                                <w:iCs/>
                                <w:color w:val="3F3F3F"/>
                                <w:kern w:val="24"/>
                                <w:sz w:val="12"/>
                                <w:szCs w:val="12"/>
                              </w:rPr>
                              <w:t>Source: TechSci Research</w:t>
                            </w:r>
                            <w:ins w:id="99" w:author="Hardik Malhotra" w:date="2021-12-02T20:58:00Z">
                              <w:r w:rsidR="001B1A66">
                                <w:rPr>
                                  <w:rFonts w:ascii="Verdana" w:eastAsia="Verdana" w:hAnsi="Verdana" w:cs="Verdana"/>
                                  <w:i/>
                                  <w:iCs/>
                                  <w:color w:val="3F3F3F"/>
                                  <w:kern w:val="24"/>
                                  <w:sz w:val="12"/>
                                  <w:szCs w:val="12"/>
                                </w:rPr>
                                <w:t xml:space="preserve"> based on exhaustive primary and secondary research</w:t>
                              </w:r>
                            </w:ins>
                          </w:p>
                          <w:p w14:paraId="61D88DDF" w14:textId="47947F91" w:rsidR="009531BD" w:rsidRDefault="009531BD" w:rsidP="009531BD">
                            <w:pPr>
                              <w:spacing w:line="256" w:lineRule="auto"/>
                              <w:jc w:val="right"/>
                              <w:textAlignment w:val="baseline"/>
                              <w:rPr>
                                <w:rFonts w:ascii="Verdana" w:eastAsia="Verdana" w:hAnsi="Verdana" w:cs="Verdana"/>
                                <w:i/>
                                <w:iCs/>
                                <w:color w:val="000000"/>
                                <w:kern w:val="24"/>
                                <w:sz w:val="12"/>
                                <w:szCs w:val="12"/>
                              </w:rPr>
                            </w:pPr>
                          </w:p>
                        </w:txbxContent>
                      </wps:txbx>
                      <wps:bodyPr wrap="square" rtlCol="0">
                        <a:noAutofit/>
                      </wps:bodyPr>
                    </wps:wsp>
                  </a:graphicData>
                </a:graphic>
                <wp14:sizeRelV relativeFrom="margin">
                  <wp14:pctHeight>0</wp14:pctHeight>
                </wp14:sizeRelV>
              </wp:anchor>
            </w:drawing>
          </mc:Choice>
          <mc:Fallback>
            <w:pict>
              <v:shape w14:anchorId="67DDE9B8" id="_x0000_s1077" type="#_x0000_t202" style="position:absolute;margin-left:198.65pt;margin-top:213.5pt;width:305.75pt;height:31.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" filled="f" stroked="f">
                <v:textbox>
                  <w:txbxContent>
                    <w:p w14:paraId="17DAFFD0" w14:textId="26EEAF93" w:rsidR="001B1A66" w:rsidRPr="005858C1" w:rsidRDefault="009531BD" w:rsidP="001B1A66">
                      <w:pPr>
                        <w:jc w:val="right"/>
                        <w:textAlignment w:val="baseline"/>
                        <w:rPr>
                          <w:rFonts w:ascii="Verdana" w:eastAsia="Verdana" w:hAnsi="Verdana" w:cs="Verdana"/>
                          <w:i/>
                          <w:iCs/>
                          <w:color w:val="3F3F3F"/>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r w:rsidR="001B1A66" w:rsidRPr="001B1A66">
                        <w:rPr>
                          <w:rFonts w:ascii="Verdana" w:eastAsia="Verdana" w:hAnsi="Verdana" w:cs="Verdana"/>
                          <w:i/>
                          <w:iCs/>
                          <w:color w:val="3F3F3F"/>
                          <w:kern w:val="24"/>
                          <w:sz w:val="12"/>
                          <w:szCs w:val="12"/>
                        </w:rPr>
                        <w:t xml:space="preserve"> </w:t>
                      </w:r>
                      <w:r w:rsidR="001B1A66" w:rsidRPr="005858C1">
                        <w:rPr>
                          <w:rFonts w:ascii="Verdana" w:eastAsia="Verdana" w:hAnsi="Verdana" w:cs="Verdana"/>
                          <w:i/>
                          <w:iCs/>
                          <w:color w:val="3F3F3F"/>
                          <w:kern w:val="24"/>
                          <w:sz w:val="12"/>
                          <w:szCs w:val="12"/>
                        </w:rPr>
                        <w:t>Source: TechSci Research</w:t>
                      </w:r>
                      <w:ins w:id="121" w:author="Hardik Malhotra" w:date="2021-12-02T20:58:00Z">
                        <w:r w:rsidR="001B1A66">
                          <w:rPr>
                            <w:rFonts w:ascii="Verdana" w:eastAsia="Verdana" w:hAnsi="Verdana" w:cs="Verdana"/>
                            <w:i/>
                            <w:iCs/>
                            <w:color w:val="3F3F3F"/>
                            <w:kern w:val="24"/>
                            <w:sz w:val="12"/>
                            <w:szCs w:val="12"/>
                          </w:rPr>
                          <w:t xml:space="preserve"> based on exhaustive primary and secondary research</w:t>
                        </w:r>
                      </w:ins>
                    </w:p>
                    <w:p w14:paraId="61D88DDF" w14:textId="47947F91" w:rsidR="009531BD" w:rsidRDefault="009531BD" w:rsidP="009531BD">
                      <w:pPr>
                        <w:spacing w:line="256" w:lineRule="auto"/>
                        <w:jc w:val="right"/>
                        <w:textAlignment w:val="baseline"/>
                        <w:rPr>
                          <w:rFonts w:ascii="Verdana" w:eastAsia="Verdana" w:hAnsi="Verdana" w:cs="Verdana"/>
                          <w:i/>
                          <w:iCs/>
                          <w:color w:val="000000"/>
                          <w:kern w:val="24"/>
                          <w:sz w:val="12"/>
                          <w:szCs w:val="12"/>
                        </w:rPr>
                      </w:pPr>
                    </w:p>
                  </w:txbxContent>
                </v:textbox>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34EFDCEC">
            <wp:extent cx="6400800" cy="2870791"/>
            <wp:effectExtent l="0" t="0" r="0" b="635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Pr="009531BD">
        <w:rPr>
          <w:noProof/>
        </w:rPr>
        <w:t xml:space="preserve"> </w:t>
      </w:r>
    </w:p>
    <w:p w14:paraId="354E9BB9" w14:textId="77777777" w:rsidR="003757E0" w:rsidRDefault="003757E0" w:rsidP="00064CBC">
      <w:pPr>
        <w:spacing w:line="360" w:lineRule="auto"/>
        <w:rPr>
          <w:rFonts w:ascii="Arial" w:eastAsia="Arial" w:hAnsi="Arial" w:cs="Arial"/>
          <w:color w:val="000000" w:themeColor="text1"/>
          <w:sz w:val="24"/>
          <w:szCs w:val="24"/>
        </w:rPr>
      </w:pPr>
    </w:p>
    <w:tbl>
      <w:tblPr>
        <w:tblW w:w="9962" w:type="dxa"/>
        <w:tblLook w:val="04A0" w:firstRow="1" w:lastRow="0" w:firstColumn="1" w:lastColumn="0" w:noHBand="0" w:noVBand="1"/>
      </w:tblPr>
      <w:tblGrid>
        <w:gridCol w:w="2354"/>
        <w:gridCol w:w="1209"/>
        <w:gridCol w:w="894"/>
        <w:gridCol w:w="756"/>
        <w:gridCol w:w="756"/>
        <w:gridCol w:w="756"/>
        <w:gridCol w:w="756"/>
        <w:gridCol w:w="835"/>
        <w:gridCol w:w="823"/>
        <w:gridCol w:w="823"/>
      </w:tblGrid>
      <w:tr w:rsidR="007B2784" w:rsidRPr="007B2784" w14:paraId="17144158" w14:textId="77777777" w:rsidTr="007B2784">
        <w:trPr>
          <w:trHeight w:val="259"/>
        </w:trPr>
        <w:tc>
          <w:tcPr>
            <w:tcW w:w="23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6AD4ABF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 xml:space="preserve">Demand by Type </w:t>
            </w:r>
          </w:p>
        </w:tc>
        <w:tc>
          <w:tcPr>
            <w:tcW w:w="1209" w:type="dxa"/>
            <w:tcBorders>
              <w:top w:val="single" w:sz="8" w:space="0" w:color="auto"/>
              <w:left w:val="nil"/>
              <w:bottom w:val="single" w:sz="8" w:space="0" w:color="auto"/>
              <w:right w:val="single" w:sz="8" w:space="0" w:color="auto"/>
            </w:tcBorders>
            <w:shd w:val="clear" w:color="000000" w:fill="C00000"/>
            <w:noWrap/>
            <w:vAlign w:val="center"/>
            <w:hideMark/>
          </w:tcPr>
          <w:p w14:paraId="7BD6F88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894" w:type="dxa"/>
            <w:tcBorders>
              <w:top w:val="single" w:sz="8" w:space="0" w:color="auto"/>
              <w:left w:val="nil"/>
              <w:bottom w:val="single" w:sz="8" w:space="0" w:color="auto"/>
              <w:right w:val="single" w:sz="8" w:space="0" w:color="auto"/>
            </w:tcBorders>
            <w:shd w:val="clear" w:color="000000" w:fill="C00000"/>
            <w:noWrap/>
            <w:vAlign w:val="center"/>
            <w:hideMark/>
          </w:tcPr>
          <w:p w14:paraId="010A2BF1"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7E44739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23148803"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65B293A9"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0ED7998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835" w:type="dxa"/>
            <w:tcBorders>
              <w:top w:val="single" w:sz="8" w:space="0" w:color="auto"/>
              <w:left w:val="nil"/>
              <w:bottom w:val="single" w:sz="8" w:space="0" w:color="auto"/>
              <w:right w:val="single" w:sz="8" w:space="0" w:color="auto"/>
            </w:tcBorders>
            <w:shd w:val="clear" w:color="000000" w:fill="C00000"/>
            <w:noWrap/>
            <w:vAlign w:val="center"/>
            <w:hideMark/>
          </w:tcPr>
          <w:p w14:paraId="002AAA4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FD39A37"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3D03F2B"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29516D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7F1B960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Bisphenol-</w:t>
            </w:r>
            <w:proofErr w:type="gramStart"/>
            <w:r w:rsidRPr="007B2784">
              <w:rPr>
                <w:rFonts w:ascii="Arial" w:eastAsia="Times New Roman" w:hAnsi="Arial" w:cs="Arial"/>
                <w:color w:val="000000"/>
                <w:sz w:val="20"/>
                <w:szCs w:val="20"/>
                <w:lang w:eastAsia="en-IN"/>
              </w:rPr>
              <w:t>A,F</w:t>
            </w:r>
            <w:proofErr w:type="gramEnd"/>
            <w:r w:rsidRPr="007B2784">
              <w:rPr>
                <w:rFonts w:ascii="Arial" w:eastAsia="Times New Roman" w:hAnsi="Arial" w:cs="Arial"/>
                <w:color w:val="000000"/>
                <w:sz w:val="20"/>
                <w:szCs w:val="20"/>
                <w:lang w:eastAsia="en-IN"/>
              </w:rPr>
              <w:t>,S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605741D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146</w:t>
            </w:r>
          </w:p>
        </w:tc>
        <w:tc>
          <w:tcPr>
            <w:tcW w:w="894" w:type="dxa"/>
            <w:tcBorders>
              <w:top w:val="nil"/>
              <w:left w:val="nil"/>
              <w:bottom w:val="single" w:sz="8" w:space="0" w:color="auto"/>
              <w:right w:val="single" w:sz="8" w:space="0" w:color="auto"/>
            </w:tcBorders>
            <w:shd w:val="clear" w:color="000000" w:fill="FFFFFF"/>
            <w:noWrap/>
            <w:vAlign w:val="center"/>
            <w:hideMark/>
          </w:tcPr>
          <w:p w14:paraId="0E85B10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156</w:t>
            </w:r>
          </w:p>
        </w:tc>
        <w:tc>
          <w:tcPr>
            <w:tcW w:w="756" w:type="dxa"/>
            <w:tcBorders>
              <w:top w:val="nil"/>
              <w:left w:val="nil"/>
              <w:bottom w:val="single" w:sz="8" w:space="0" w:color="auto"/>
              <w:right w:val="single" w:sz="8" w:space="0" w:color="auto"/>
            </w:tcBorders>
            <w:shd w:val="clear" w:color="000000" w:fill="FFFFFF"/>
            <w:noWrap/>
            <w:vAlign w:val="center"/>
            <w:hideMark/>
          </w:tcPr>
          <w:p w14:paraId="39E5C7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164</w:t>
            </w:r>
          </w:p>
        </w:tc>
        <w:tc>
          <w:tcPr>
            <w:tcW w:w="756" w:type="dxa"/>
            <w:tcBorders>
              <w:top w:val="nil"/>
              <w:left w:val="nil"/>
              <w:bottom w:val="single" w:sz="8" w:space="0" w:color="auto"/>
              <w:right w:val="single" w:sz="8" w:space="0" w:color="auto"/>
            </w:tcBorders>
            <w:shd w:val="clear" w:color="000000" w:fill="FFFFFF"/>
            <w:noWrap/>
            <w:vAlign w:val="center"/>
            <w:hideMark/>
          </w:tcPr>
          <w:p w14:paraId="3F3527D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173</w:t>
            </w:r>
          </w:p>
        </w:tc>
        <w:tc>
          <w:tcPr>
            <w:tcW w:w="756" w:type="dxa"/>
            <w:tcBorders>
              <w:top w:val="nil"/>
              <w:left w:val="nil"/>
              <w:bottom w:val="single" w:sz="8" w:space="0" w:color="auto"/>
              <w:right w:val="single" w:sz="8" w:space="0" w:color="auto"/>
            </w:tcBorders>
            <w:shd w:val="clear" w:color="000000" w:fill="FFFFFF"/>
            <w:noWrap/>
            <w:vAlign w:val="center"/>
            <w:hideMark/>
          </w:tcPr>
          <w:p w14:paraId="75457C0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180</w:t>
            </w:r>
          </w:p>
        </w:tc>
        <w:tc>
          <w:tcPr>
            <w:tcW w:w="756" w:type="dxa"/>
            <w:tcBorders>
              <w:top w:val="nil"/>
              <w:left w:val="nil"/>
              <w:bottom w:val="single" w:sz="8" w:space="0" w:color="auto"/>
              <w:right w:val="single" w:sz="8" w:space="0" w:color="auto"/>
            </w:tcBorders>
            <w:shd w:val="clear" w:color="000000" w:fill="FFFFFF"/>
            <w:noWrap/>
            <w:vAlign w:val="center"/>
            <w:hideMark/>
          </w:tcPr>
          <w:p w14:paraId="05B30E9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835" w:type="dxa"/>
            <w:tcBorders>
              <w:top w:val="nil"/>
              <w:left w:val="nil"/>
              <w:bottom w:val="single" w:sz="8" w:space="0" w:color="auto"/>
              <w:right w:val="single" w:sz="8" w:space="0" w:color="auto"/>
            </w:tcBorders>
            <w:shd w:val="clear" w:color="000000" w:fill="FFFFFF"/>
            <w:noWrap/>
            <w:vAlign w:val="center"/>
            <w:hideMark/>
          </w:tcPr>
          <w:p w14:paraId="4143F4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181</w:t>
            </w:r>
          </w:p>
        </w:tc>
        <w:tc>
          <w:tcPr>
            <w:tcW w:w="823" w:type="dxa"/>
            <w:tcBorders>
              <w:top w:val="nil"/>
              <w:left w:val="nil"/>
              <w:bottom w:val="single" w:sz="8" w:space="0" w:color="auto"/>
              <w:right w:val="single" w:sz="8" w:space="0" w:color="auto"/>
            </w:tcBorders>
            <w:shd w:val="clear" w:color="000000" w:fill="FFFFFF"/>
            <w:noWrap/>
            <w:vAlign w:val="center"/>
            <w:hideMark/>
          </w:tcPr>
          <w:p w14:paraId="6707A21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252</w:t>
            </w:r>
          </w:p>
        </w:tc>
        <w:tc>
          <w:tcPr>
            <w:tcW w:w="823" w:type="dxa"/>
            <w:tcBorders>
              <w:top w:val="nil"/>
              <w:left w:val="nil"/>
              <w:bottom w:val="single" w:sz="8" w:space="0" w:color="auto"/>
              <w:right w:val="single" w:sz="8" w:space="0" w:color="auto"/>
            </w:tcBorders>
            <w:shd w:val="clear" w:color="000000" w:fill="FFFFFF"/>
            <w:noWrap/>
            <w:vAlign w:val="center"/>
            <w:hideMark/>
          </w:tcPr>
          <w:p w14:paraId="2AE188F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360</w:t>
            </w:r>
          </w:p>
        </w:tc>
      </w:tr>
      <w:tr w:rsidR="007B2784" w:rsidRPr="007B2784" w14:paraId="4F3436F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33D5A585" w14:textId="77777777" w:rsidR="007B2784" w:rsidRPr="007B2784" w:rsidRDefault="007B2784" w:rsidP="007B2784">
            <w:pPr>
              <w:spacing w:after="0" w:line="240" w:lineRule="auto"/>
              <w:rPr>
                <w:rFonts w:ascii="Arial" w:eastAsia="Times New Roman" w:hAnsi="Arial" w:cs="Arial"/>
                <w:color w:val="000000"/>
                <w:sz w:val="20"/>
                <w:szCs w:val="20"/>
                <w:lang w:eastAsia="en-IN"/>
              </w:rPr>
            </w:pPr>
            <w:proofErr w:type="spellStart"/>
            <w:r w:rsidRPr="007B2784">
              <w:rPr>
                <w:rFonts w:ascii="Arial" w:eastAsia="Times New Roman" w:hAnsi="Arial" w:cs="Arial"/>
                <w:color w:val="000000"/>
                <w:sz w:val="20"/>
                <w:szCs w:val="20"/>
                <w:lang w:eastAsia="en-IN"/>
              </w:rPr>
              <w:t>Novolac</w:t>
            </w:r>
            <w:proofErr w:type="spellEnd"/>
            <w:r w:rsidRPr="007B2784">
              <w:rPr>
                <w:rFonts w:ascii="Arial" w:eastAsia="Times New Roman" w:hAnsi="Arial" w:cs="Arial"/>
                <w:color w:val="000000"/>
                <w:sz w:val="20"/>
                <w:szCs w:val="20"/>
                <w:lang w:eastAsia="en-IN"/>
              </w:rPr>
              <w:t xml:space="preserve">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263BC12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c>
          <w:tcPr>
            <w:tcW w:w="894" w:type="dxa"/>
            <w:tcBorders>
              <w:top w:val="nil"/>
              <w:left w:val="nil"/>
              <w:bottom w:val="single" w:sz="8" w:space="0" w:color="auto"/>
              <w:right w:val="single" w:sz="8" w:space="0" w:color="auto"/>
            </w:tcBorders>
            <w:shd w:val="clear" w:color="000000" w:fill="FFFFFF"/>
            <w:noWrap/>
            <w:vAlign w:val="center"/>
            <w:hideMark/>
          </w:tcPr>
          <w:p w14:paraId="5D6E975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85</w:t>
            </w:r>
          </w:p>
        </w:tc>
        <w:tc>
          <w:tcPr>
            <w:tcW w:w="756" w:type="dxa"/>
            <w:tcBorders>
              <w:top w:val="nil"/>
              <w:left w:val="nil"/>
              <w:bottom w:val="single" w:sz="8" w:space="0" w:color="auto"/>
              <w:right w:val="single" w:sz="8" w:space="0" w:color="auto"/>
            </w:tcBorders>
            <w:shd w:val="clear" w:color="000000" w:fill="FFFFFF"/>
            <w:noWrap/>
            <w:vAlign w:val="center"/>
            <w:hideMark/>
          </w:tcPr>
          <w:p w14:paraId="76B1B79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89</w:t>
            </w:r>
          </w:p>
        </w:tc>
        <w:tc>
          <w:tcPr>
            <w:tcW w:w="756" w:type="dxa"/>
            <w:tcBorders>
              <w:top w:val="nil"/>
              <w:left w:val="nil"/>
              <w:bottom w:val="single" w:sz="8" w:space="0" w:color="auto"/>
              <w:right w:val="single" w:sz="8" w:space="0" w:color="auto"/>
            </w:tcBorders>
            <w:shd w:val="clear" w:color="000000" w:fill="FFFFFF"/>
            <w:noWrap/>
            <w:vAlign w:val="center"/>
            <w:hideMark/>
          </w:tcPr>
          <w:p w14:paraId="1ADC9F1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94</w:t>
            </w:r>
          </w:p>
        </w:tc>
        <w:tc>
          <w:tcPr>
            <w:tcW w:w="756" w:type="dxa"/>
            <w:tcBorders>
              <w:top w:val="nil"/>
              <w:left w:val="nil"/>
              <w:bottom w:val="single" w:sz="8" w:space="0" w:color="auto"/>
              <w:right w:val="single" w:sz="8" w:space="0" w:color="auto"/>
            </w:tcBorders>
            <w:shd w:val="clear" w:color="000000" w:fill="FFFFFF"/>
            <w:noWrap/>
            <w:vAlign w:val="center"/>
            <w:hideMark/>
          </w:tcPr>
          <w:p w14:paraId="1CCF94E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756" w:type="dxa"/>
            <w:tcBorders>
              <w:top w:val="nil"/>
              <w:left w:val="nil"/>
              <w:bottom w:val="single" w:sz="8" w:space="0" w:color="auto"/>
              <w:right w:val="single" w:sz="8" w:space="0" w:color="auto"/>
            </w:tcBorders>
            <w:shd w:val="clear" w:color="000000" w:fill="FFFFFF"/>
            <w:noWrap/>
            <w:vAlign w:val="center"/>
            <w:hideMark/>
          </w:tcPr>
          <w:p w14:paraId="629095E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91</w:t>
            </w:r>
          </w:p>
        </w:tc>
        <w:tc>
          <w:tcPr>
            <w:tcW w:w="835" w:type="dxa"/>
            <w:tcBorders>
              <w:top w:val="nil"/>
              <w:left w:val="nil"/>
              <w:bottom w:val="single" w:sz="8" w:space="0" w:color="auto"/>
              <w:right w:val="single" w:sz="8" w:space="0" w:color="auto"/>
            </w:tcBorders>
            <w:shd w:val="clear" w:color="000000" w:fill="FFFFFF"/>
            <w:noWrap/>
            <w:vAlign w:val="center"/>
            <w:hideMark/>
          </w:tcPr>
          <w:p w14:paraId="5FD3579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823" w:type="dxa"/>
            <w:tcBorders>
              <w:top w:val="nil"/>
              <w:left w:val="nil"/>
              <w:bottom w:val="single" w:sz="8" w:space="0" w:color="auto"/>
              <w:right w:val="single" w:sz="8" w:space="0" w:color="auto"/>
            </w:tcBorders>
            <w:shd w:val="clear" w:color="000000" w:fill="FFFFFF"/>
            <w:noWrap/>
            <w:vAlign w:val="center"/>
            <w:hideMark/>
          </w:tcPr>
          <w:p w14:paraId="49D34CA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137</w:t>
            </w:r>
          </w:p>
        </w:tc>
        <w:tc>
          <w:tcPr>
            <w:tcW w:w="823" w:type="dxa"/>
            <w:tcBorders>
              <w:top w:val="nil"/>
              <w:left w:val="nil"/>
              <w:bottom w:val="single" w:sz="8" w:space="0" w:color="auto"/>
              <w:right w:val="single" w:sz="8" w:space="0" w:color="auto"/>
            </w:tcBorders>
            <w:shd w:val="clear" w:color="000000" w:fill="FFFFFF"/>
            <w:noWrap/>
            <w:vAlign w:val="center"/>
            <w:hideMark/>
          </w:tcPr>
          <w:p w14:paraId="4A30DA5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194</w:t>
            </w:r>
          </w:p>
        </w:tc>
      </w:tr>
      <w:tr w:rsidR="007B2784" w:rsidRPr="007B2784" w14:paraId="6929C5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212E280E"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Brominated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02C3780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894" w:type="dxa"/>
            <w:tcBorders>
              <w:top w:val="nil"/>
              <w:left w:val="nil"/>
              <w:bottom w:val="single" w:sz="8" w:space="0" w:color="auto"/>
              <w:right w:val="single" w:sz="8" w:space="0" w:color="auto"/>
            </w:tcBorders>
            <w:shd w:val="clear" w:color="000000" w:fill="FFFFFF"/>
            <w:noWrap/>
            <w:vAlign w:val="center"/>
            <w:hideMark/>
          </w:tcPr>
          <w:p w14:paraId="1FDF8CD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56" w:type="dxa"/>
            <w:tcBorders>
              <w:top w:val="nil"/>
              <w:left w:val="nil"/>
              <w:bottom w:val="single" w:sz="8" w:space="0" w:color="auto"/>
              <w:right w:val="single" w:sz="8" w:space="0" w:color="auto"/>
            </w:tcBorders>
            <w:shd w:val="clear" w:color="000000" w:fill="FFFFFF"/>
            <w:noWrap/>
            <w:vAlign w:val="center"/>
            <w:hideMark/>
          </w:tcPr>
          <w:p w14:paraId="5E29E83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w:t>
            </w:r>
          </w:p>
        </w:tc>
        <w:tc>
          <w:tcPr>
            <w:tcW w:w="756" w:type="dxa"/>
            <w:tcBorders>
              <w:top w:val="nil"/>
              <w:left w:val="nil"/>
              <w:bottom w:val="single" w:sz="8" w:space="0" w:color="auto"/>
              <w:right w:val="single" w:sz="8" w:space="0" w:color="auto"/>
            </w:tcBorders>
            <w:shd w:val="clear" w:color="000000" w:fill="FFFFFF"/>
            <w:noWrap/>
            <w:vAlign w:val="center"/>
            <w:hideMark/>
          </w:tcPr>
          <w:p w14:paraId="08BEA95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756" w:type="dxa"/>
            <w:tcBorders>
              <w:top w:val="nil"/>
              <w:left w:val="nil"/>
              <w:bottom w:val="single" w:sz="8" w:space="0" w:color="auto"/>
              <w:right w:val="single" w:sz="8" w:space="0" w:color="auto"/>
            </w:tcBorders>
            <w:shd w:val="clear" w:color="000000" w:fill="FFFFFF"/>
            <w:noWrap/>
            <w:vAlign w:val="center"/>
            <w:hideMark/>
          </w:tcPr>
          <w:p w14:paraId="1572AE1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756" w:type="dxa"/>
            <w:tcBorders>
              <w:top w:val="nil"/>
              <w:left w:val="nil"/>
              <w:bottom w:val="single" w:sz="8" w:space="0" w:color="auto"/>
              <w:right w:val="single" w:sz="8" w:space="0" w:color="auto"/>
            </w:tcBorders>
            <w:shd w:val="clear" w:color="000000" w:fill="FFFFFF"/>
            <w:noWrap/>
            <w:vAlign w:val="center"/>
            <w:hideMark/>
          </w:tcPr>
          <w:p w14:paraId="6B8D997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835" w:type="dxa"/>
            <w:tcBorders>
              <w:top w:val="nil"/>
              <w:left w:val="nil"/>
              <w:bottom w:val="single" w:sz="8" w:space="0" w:color="auto"/>
              <w:right w:val="single" w:sz="8" w:space="0" w:color="auto"/>
            </w:tcBorders>
            <w:shd w:val="clear" w:color="000000" w:fill="FFFFFF"/>
            <w:noWrap/>
            <w:vAlign w:val="center"/>
            <w:hideMark/>
          </w:tcPr>
          <w:p w14:paraId="3246819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823" w:type="dxa"/>
            <w:tcBorders>
              <w:top w:val="nil"/>
              <w:left w:val="nil"/>
              <w:bottom w:val="single" w:sz="8" w:space="0" w:color="auto"/>
              <w:right w:val="single" w:sz="8" w:space="0" w:color="auto"/>
            </w:tcBorders>
            <w:shd w:val="clear" w:color="000000" w:fill="FFFFFF"/>
            <w:noWrap/>
            <w:vAlign w:val="center"/>
            <w:hideMark/>
          </w:tcPr>
          <w:p w14:paraId="55E7543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823" w:type="dxa"/>
            <w:tcBorders>
              <w:top w:val="nil"/>
              <w:left w:val="nil"/>
              <w:bottom w:val="single" w:sz="8" w:space="0" w:color="auto"/>
              <w:right w:val="single" w:sz="8" w:space="0" w:color="auto"/>
            </w:tcBorders>
            <w:shd w:val="clear" w:color="000000" w:fill="FFFFFF"/>
            <w:noWrap/>
            <w:vAlign w:val="center"/>
            <w:hideMark/>
          </w:tcPr>
          <w:p w14:paraId="269625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55</w:t>
            </w:r>
          </w:p>
        </w:tc>
      </w:tr>
      <w:tr w:rsidR="007B2784" w:rsidRPr="007B2784" w14:paraId="370A3939"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027DCD67"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 chemistry</w:t>
            </w:r>
          </w:p>
        </w:tc>
        <w:tc>
          <w:tcPr>
            <w:tcW w:w="1209" w:type="dxa"/>
            <w:tcBorders>
              <w:top w:val="nil"/>
              <w:left w:val="nil"/>
              <w:bottom w:val="single" w:sz="8" w:space="0" w:color="auto"/>
              <w:right w:val="single" w:sz="8" w:space="0" w:color="auto"/>
            </w:tcBorders>
            <w:shd w:val="clear" w:color="000000" w:fill="FFFFFF"/>
            <w:noWrap/>
            <w:vAlign w:val="center"/>
            <w:hideMark/>
          </w:tcPr>
          <w:p w14:paraId="2F3DA68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35</w:t>
            </w:r>
          </w:p>
        </w:tc>
        <w:tc>
          <w:tcPr>
            <w:tcW w:w="894" w:type="dxa"/>
            <w:tcBorders>
              <w:top w:val="nil"/>
              <w:left w:val="nil"/>
              <w:bottom w:val="single" w:sz="8" w:space="0" w:color="auto"/>
              <w:right w:val="single" w:sz="8" w:space="0" w:color="auto"/>
            </w:tcBorders>
            <w:shd w:val="clear" w:color="000000" w:fill="FFFFFF"/>
            <w:noWrap/>
            <w:vAlign w:val="center"/>
            <w:hideMark/>
          </w:tcPr>
          <w:p w14:paraId="6B2A9F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w:t>
            </w:r>
          </w:p>
        </w:tc>
        <w:tc>
          <w:tcPr>
            <w:tcW w:w="756" w:type="dxa"/>
            <w:tcBorders>
              <w:top w:val="nil"/>
              <w:left w:val="nil"/>
              <w:bottom w:val="single" w:sz="8" w:space="0" w:color="auto"/>
              <w:right w:val="single" w:sz="8" w:space="0" w:color="auto"/>
            </w:tcBorders>
            <w:shd w:val="clear" w:color="000000" w:fill="FFFFFF"/>
            <w:noWrap/>
            <w:vAlign w:val="center"/>
            <w:hideMark/>
          </w:tcPr>
          <w:p w14:paraId="5D35D82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756" w:type="dxa"/>
            <w:tcBorders>
              <w:top w:val="nil"/>
              <w:left w:val="nil"/>
              <w:bottom w:val="single" w:sz="8" w:space="0" w:color="auto"/>
              <w:right w:val="single" w:sz="8" w:space="0" w:color="auto"/>
            </w:tcBorders>
            <w:shd w:val="clear" w:color="000000" w:fill="FFFFFF"/>
            <w:noWrap/>
            <w:vAlign w:val="center"/>
            <w:hideMark/>
          </w:tcPr>
          <w:p w14:paraId="75B2244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56" w:type="dxa"/>
            <w:tcBorders>
              <w:top w:val="nil"/>
              <w:left w:val="nil"/>
              <w:bottom w:val="single" w:sz="8" w:space="0" w:color="auto"/>
              <w:right w:val="single" w:sz="8" w:space="0" w:color="auto"/>
            </w:tcBorders>
            <w:shd w:val="clear" w:color="000000" w:fill="FFFFFF"/>
            <w:noWrap/>
            <w:vAlign w:val="center"/>
            <w:hideMark/>
          </w:tcPr>
          <w:p w14:paraId="4E27EA3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43</w:t>
            </w:r>
          </w:p>
        </w:tc>
        <w:tc>
          <w:tcPr>
            <w:tcW w:w="756" w:type="dxa"/>
            <w:tcBorders>
              <w:top w:val="nil"/>
              <w:left w:val="nil"/>
              <w:bottom w:val="single" w:sz="8" w:space="0" w:color="auto"/>
              <w:right w:val="single" w:sz="8" w:space="0" w:color="auto"/>
            </w:tcBorders>
            <w:shd w:val="clear" w:color="000000" w:fill="FFFFFF"/>
            <w:noWrap/>
            <w:vAlign w:val="center"/>
            <w:hideMark/>
          </w:tcPr>
          <w:p w14:paraId="6C5192E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38</w:t>
            </w:r>
          </w:p>
        </w:tc>
        <w:tc>
          <w:tcPr>
            <w:tcW w:w="835" w:type="dxa"/>
            <w:tcBorders>
              <w:top w:val="nil"/>
              <w:left w:val="nil"/>
              <w:bottom w:val="single" w:sz="8" w:space="0" w:color="auto"/>
              <w:right w:val="single" w:sz="8" w:space="0" w:color="auto"/>
            </w:tcBorders>
            <w:shd w:val="clear" w:color="000000" w:fill="FFFFFF"/>
            <w:noWrap/>
            <w:vAlign w:val="center"/>
            <w:hideMark/>
          </w:tcPr>
          <w:p w14:paraId="107D8DF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823" w:type="dxa"/>
            <w:tcBorders>
              <w:top w:val="nil"/>
              <w:left w:val="nil"/>
              <w:bottom w:val="single" w:sz="8" w:space="0" w:color="auto"/>
              <w:right w:val="single" w:sz="8" w:space="0" w:color="auto"/>
            </w:tcBorders>
            <w:shd w:val="clear" w:color="000000" w:fill="FFFFFF"/>
            <w:noWrap/>
            <w:vAlign w:val="center"/>
            <w:hideMark/>
          </w:tcPr>
          <w:p w14:paraId="3BBC4C3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823" w:type="dxa"/>
            <w:tcBorders>
              <w:top w:val="nil"/>
              <w:left w:val="nil"/>
              <w:bottom w:val="single" w:sz="8" w:space="0" w:color="auto"/>
              <w:right w:val="single" w:sz="8" w:space="0" w:color="auto"/>
            </w:tcBorders>
            <w:shd w:val="clear" w:color="000000" w:fill="FFFFFF"/>
            <w:noWrap/>
            <w:vAlign w:val="center"/>
            <w:hideMark/>
          </w:tcPr>
          <w:p w14:paraId="41C4D41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r>
      <w:tr w:rsidR="007B2784" w:rsidRPr="0008641D" w14:paraId="6A3B615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1E420DA3" w14:textId="77777777" w:rsidR="007B2784" w:rsidRPr="0008641D" w:rsidRDefault="007B2784" w:rsidP="007B2784">
            <w:pPr>
              <w:spacing w:after="0" w:line="240" w:lineRule="auto"/>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Total</w:t>
            </w:r>
          </w:p>
        </w:tc>
        <w:tc>
          <w:tcPr>
            <w:tcW w:w="1209" w:type="dxa"/>
            <w:tcBorders>
              <w:top w:val="nil"/>
              <w:left w:val="nil"/>
              <w:bottom w:val="single" w:sz="8" w:space="0" w:color="auto"/>
              <w:right w:val="single" w:sz="8" w:space="0" w:color="auto"/>
            </w:tcBorders>
            <w:shd w:val="clear" w:color="000000" w:fill="FFFFFF"/>
            <w:noWrap/>
            <w:vAlign w:val="center"/>
            <w:hideMark/>
          </w:tcPr>
          <w:p w14:paraId="6711D618"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283</w:t>
            </w:r>
          </w:p>
        </w:tc>
        <w:tc>
          <w:tcPr>
            <w:tcW w:w="894" w:type="dxa"/>
            <w:tcBorders>
              <w:top w:val="nil"/>
              <w:left w:val="nil"/>
              <w:bottom w:val="single" w:sz="8" w:space="0" w:color="auto"/>
              <w:right w:val="single" w:sz="8" w:space="0" w:color="auto"/>
            </w:tcBorders>
            <w:shd w:val="clear" w:color="000000" w:fill="FFFFFF"/>
            <w:noWrap/>
            <w:vAlign w:val="center"/>
            <w:hideMark/>
          </w:tcPr>
          <w:p w14:paraId="324F332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301</w:t>
            </w:r>
          </w:p>
        </w:tc>
        <w:tc>
          <w:tcPr>
            <w:tcW w:w="756" w:type="dxa"/>
            <w:tcBorders>
              <w:top w:val="nil"/>
              <w:left w:val="nil"/>
              <w:bottom w:val="single" w:sz="8" w:space="0" w:color="auto"/>
              <w:right w:val="single" w:sz="8" w:space="0" w:color="auto"/>
            </w:tcBorders>
            <w:shd w:val="clear" w:color="000000" w:fill="FFFFFF"/>
            <w:noWrap/>
            <w:vAlign w:val="center"/>
            <w:hideMark/>
          </w:tcPr>
          <w:p w14:paraId="236B4B19"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317</w:t>
            </w:r>
          </w:p>
        </w:tc>
        <w:tc>
          <w:tcPr>
            <w:tcW w:w="756" w:type="dxa"/>
            <w:tcBorders>
              <w:top w:val="nil"/>
              <w:left w:val="nil"/>
              <w:bottom w:val="single" w:sz="8" w:space="0" w:color="auto"/>
              <w:right w:val="single" w:sz="8" w:space="0" w:color="auto"/>
            </w:tcBorders>
            <w:shd w:val="clear" w:color="000000" w:fill="FFFFFF"/>
            <w:noWrap/>
            <w:vAlign w:val="center"/>
            <w:hideMark/>
          </w:tcPr>
          <w:p w14:paraId="662CBA53"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333</w:t>
            </w:r>
          </w:p>
        </w:tc>
        <w:tc>
          <w:tcPr>
            <w:tcW w:w="756" w:type="dxa"/>
            <w:tcBorders>
              <w:top w:val="nil"/>
              <w:left w:val="nil"/>
              <w:bottom w:val="single" w:sz="8" w:space="0" w:color="auto"/>
              <w:right w:val="single" w:sz="8" w:space="0" w:color="auto"/>
            </w:tcBorders>
            <w:shd w:val="clear" w:color="000000" w:fill="FFFFFF"/>
            <w:noWrap/>
            <w:vAlign w:val="center"/>
            <w:hideMark/>
          </w:tcPr>
          <w:p w14:paraId="5CF4DD7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756" w:type="dxa"/>
            <w:tcBorders>
              <w:top w:val="nil"/>
              <w:left w:val="nil"/>
              <w:bottom w:val="single" w:sz="8" w:space="0" w:color="auto"/>
              <w:right w:val="single" w:sz="8" w:space="0" w:color="auto"/>
            </w:tcBorders>
            <w:shd w:val="clear" w:color="000000" w:fill="FFFFFF"/>
            <w:noWrap/>
            <w:vAlign w:val="center"/>
            <w:hideMark/>
          </w:tcPr>
          <w:p w14:paraId="38E1EE5C"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322</w:t>
            </w:r>
          </w:p>
        </w:tc>
        <w:tc>
          <w:tcPr>
            <w:tcW w:w="835" w:type="dxa"/>
            <w:tcBorders>
              <w:top w:val="nil"/>
              <w:left w:val="nil"/>
              <w:bottom w:val="single" w:sz="8" w:space="0" w:color="auto"/>
              <w:right w:val="single" w:sz="8" w:space="0" w:color="auto"/>
            </w:tcBorders>
            <w:shd w:val="clear" w:color="000000" w:fill="FFFFFF"/>
            <w:noWrap/>
            <w:vAlign w:val="center"/>
            <w:hideMark/>
          </w:tcPr>
          <w:p w14:paraId="4E82131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823" w:type="dxa"/>
            <w:tcBorders>
              <w:top w:val="nil"/>
              <w:left w:val="nil"/>
              <w:bottom w:val="single" w:sz="8" w:space="0" w:color="auto"/>
              <w:right w:val="single" w:sz="8" w:space="0" w:color="auto"/>
            </w:tcBorders>
            <w:shd w:val="clear" w:color="000000" w:fill="FFFFFF"/>
            <w:noWrap/>
            <w:vAlign w:val="center"/>
            <w:hideMark/>
          </w:tcPr>
          <w:p w14:paraId="6F243B9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485</w:t>
            </w:r>
          </w:p>
        </w:tc>
        <w:tc>
          <w:tcPr>
            <w:tcW w:w="823" w:type="dxa"/>
            <w:tcBorders>
              <w:top w:val="nil"/>
              <w:left w:val="nil"/>
              <w:bottom w:val="single" w:sz="8" w:space="0" w:color="auto"/>
              <w:right w:val="single" w:sz="8" w:space="0" w:color="auto"/>
            </w:tcBorders>
            <w:shd w:val="clear" w:color="000000" w:fill="FFFFFF"/>
            <w:noWrap/>
            <w:vAlign w:val="center"/>
            <w:hideMark/>
          </w:tcPr>
          <w:p w14:paraId="5C0FEE72"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688</w:t>
            </w:r>
          </w:p>
        </w:tc>
      </w:tr>
    </w:tbl>
    <w:p w14:paraId="4BF14300" w14:textId="5238E072" w:rsidR="00E03735" w:rsidRPr="002B5730" w:rsidRDefault="00051677"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69EDABB9">
                <wp:simplePos x="0" y="0"/>
                <wp:positionH relativeFrom="margin">
                  <wp:posOffset>2686050</wp:posOffset>
                </wp:positionH>
                <wp:positionV relativeFrom="paragraph">
                  <wp:posOffset>57150</wp:posOffset>
                </wp:positionV>
                <wp:extent cx="3819278" cy="485775"/>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819278" cy="485775"/>
                        </a:xfrm>
                        <a:prstGeom prst="rect">
                          <a:avLst/>
                        </a:prstGeom>
                        <a:noFill/>
                      </wps:spPr>
                      <wps:txbx>
                        <w:txbxContent>
                          <w:p w14:paraId="51324337" w14:textId="2DD26256" w:rsidR="0062149D"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2C68BBB0"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B133F1A" w14:textId="77777777" w:rsidR="001B1A66" w:rsidRPr="002F3659" w:rsidRDefault="001B1A66" w:rsidP="0062149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8537B88" id="_x0000_s1078" type="#_x0000_t202" style="position:absolute;margin-left:211.5pt;margin-top:4.5pt;width:300.75pt;height:38.2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" filled="f" stroked="f">
                <v:textbox>
                  <w:txbxContent>
                    <w:p w14:paraId="51324337" w14:textId="2DD26256" w:rsidR="0062149D"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2C68BBB0"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B133F1A" w14:textId="77777777" w:rsidR="001B1A66" w:rsidRPr="002F3659" w:rsidRDefault="001B1A66" w:rsidP="0062149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4D98C55" w14:textId="77777777" w:rsidR="003757E0" w:rsidRDefault="003757E0" w:rsidP="003757E0">
      <w:pPr>
        <w:tabs>
          <w:tab w:val="left" w:pos="1530"/>
        </w:tabs>
        <w:spacing w:line="480" w:lineRule="auto"/>
        <w:rPr>
          <w:rFonts w:ascii="Arial" w:eastAsia="Arial" w:hAnsi="Arial" w:cs="Arial"/>
          <w:bCs/>
          <w:i/>
          <w:iCs/>
          <w:color w:val="000000" w:themeColor="text1"/>
          <w:sz w:val="18"/>
          <w:szCs w:val="18"/>
        </w:rPr>
      </w:pPr>
    </w:p>
    <w:p w14:paraId="23B8D11E" w14:textId="61942B61"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Asia Pacific</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88</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9</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56FF3845" w14:textId="69D00B3E"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Asia Pacific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F15E2C" w:rsidRPr="00113DAD" w14:paraId="7D174B59" w14:textId="77777777" w:rsidTr="005B1169">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81EA3A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792F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62AFDFF"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F008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A3C2D6"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76616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82DE0A"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D25FD"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F7143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CFF38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BF3313"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F15E2C" w:rsidRPr="00113DAD" w14:paraId="1294AE6F" w14:textId="77777777" w:rsidTr="005B1169">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B2817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1D1D2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F51F9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B9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7D42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A2C9B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213A6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C9B7C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B9ED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29604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5EF97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487</w:t>
            </w:r>
          </w:p>
        </w:tc>
      </w:tr>
      <w:tr w:rsidR="00F15E2C" w:rsidRPr="00113DAD" w14:paraId="32865DD7"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F4A3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2AA08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5D8B7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BD7E4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A2245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457E59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0F5AC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1A290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A40BB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624B1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E7828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441</w:t>
            </w:r>
          </w:p>
        </w:tc>
      </w:tr>
      <w:tr w:rsidR="00F15E2C" w:rsidRPr="00113DAD" w14:paraId="46A28A8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CAC5D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913AC0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BC79B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6392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B2E3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8AB6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655E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E0550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2A638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3818A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17299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688.20</w:t>
            </w:r>
          </w:p>
        </w:tc>
      </w:tr>
      <w:tr w:rsidR="00F15E2C" w:rsidRPr="00113DAD" w14:paraId="223D72C0"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A9114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084EB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BFD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FC9839"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68B7F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668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AA36C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04548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2C5A0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875A5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A2CA7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6.84%</w:t>
            </w:r>
          </w:p>
        </w:tc>
      </w:tr>
      <w:tr w:rsidR="00F15E2C" w:rsidRPr="00113DAD" w14:paraId="6A31915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67E27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83B0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ADA48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8CD9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8B9D3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1BB68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36279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8CD4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08E4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3F7B6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noProof/>
                <w:sz w:val="14"/>
                <w:szCs w:val="14"/>
              </w:rPr>
              <mc:AlternateContent>
                <mc:Choice Requires="wps">
                  <w:drawing>
                    <wp:anchor distT="0" distB="0" distL="114300" distR="114300" simplePos="0" relativeHeight="252807168" behindDoc="0" locked="0" layoutInCell="1" allowOverlap="1" wp14:anchorId="0ED72406" wp14:editId="7BA64BC0">
                      <wp:simplePos x="0" y="0"/>
                      <wp:positionH relativeFrom="column">
                        <wp:posOffset>-2545080</wp:posOffset>
                      </wp:positionH>
                      <wp:positionV relativeFrom="paragraph">
                        <wp:posOffset>443230</wp:posOffset>
                      </wp:positionV>
                      <wp:extent cx="3542665" cy="238125"/>
                      <wp:effectExtent l="0" t="0" r="0" b="0"/>
                      <wp:wrapNone/>
                      <wp:docPr id="9" name="TextBox 4"/>
                      <wp:cNvGraphicFramePr/>
                      <a:graphic xmlns:a="http://schemas.openxmlformats.org/drawingml/2006/main">
                        <a:graphicData uri="http://schemas.microsoft.com/office/word/2010/wordprocessingShape">
                          <wps:wsp>
                            <wps:cNvSpPr txBox="1"/>
                            <wps:spPr>
                              <a:xfrm>
                                <a:off x="0" y="0"/>
                                <a:ext cx="3542665" cy="238125"/>
                              </a:xfrm>
                              <a:prstGeom prst="rect">
                                <a:avLst/>
                              </a:prstGeom>
                              <a:noFill/>
                            </wps:spPr>
                            <wps:txbx>
                              <w:txbxContent>
                                <w:p w14:paraId="37E277BD"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57FE84A" w14:textId="5DE1BB7C" w:rsidR="00F15E2C" w:rsidRPr="00E33B0C" w:rsidRDefault="00F15E2C" w:rsidP="00F15E2C">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D72406" id="_x0000_s1079" type="#_x0000_t202" style="position:absolute;left:0;text-align:left;margin-left:-200.4pt;margin-top:34.9pt;width:278.95pt;height:18.7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" filled="f" stroked="f">
                      <v:textbox>
                        <w:txbxContent>
                          <w:p w14:paraId="37E277BD"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57FE84A" w14:textId="5DE1BB7C" w:rsidR="00F15E2C" w:rsidRPr="00E33B0C" w:rsidRDefault="00F15E2C" w:rsidP="00F15E2C">
                            <w:pPr>
                              <w:jc w:val="right"/>
                              <w:textAlignment w:val="baseline"/>
                              <w:rPr>
                                <w:rFonts w:ascii="Verdana" w:eastAsia="Verdana" w:hAnsi="Verdana" w:cs="Verdana"/>
                                <w:i/>
                                <w:iCs/>
                                <w:color w:val="7F7F7F"/>
                                <w:kern w:val="24"/>
                                <w:sz w:val="12"/>
                                <w:szCs w:val="12"/>
                              </w:rPr>
                            </w:pPr>
                          </w:p>
                        </w:txbxContent>
                      </v:textbox>
                    </v:shape>
                  </w:pict>
                </mc:Fallback>
              </mc:AlternateContent>
            </w:r>
            <w:r w:rsidRPr="00113DAD">
              <w:rPr>
                <w:rFonts w:ascii="Arial" w:eastAsia="Arial" w:hAnsi="Arial" w:cs="Arial"/>
                <w:color w:val="000000" w:themeColor="text1"/>
                <w:sz w:val="14"/>
                <w:szCs w:val="14"/>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6DBE7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-102.63</w:t>
            </w:r>
          </w:p>
        </w:tc>
      </w:tr>
    </w:tbl>
    <w:p w14:paraId="7AADEA23" w14:textId="5195C583" w:rsidR="00CB6C8F" w:rsidRDefault="00CB6C8F" w:rsidP="0061645E">
      <w:pPr>
        <w:spacing w:line="360" w:lineRule="auto"/>
        <w:rPr>
          <w:rFonts w:ascii="Arial" w:hAnsi="Arial" w:cs="Arial"/>
          <w:b/>
          <w:bCs/>
          <w:sz w:val="24"/>
          <w:szCs w:val="24"/>
        </w:rPr>
      </w:pPr>
    </w:p>
    <w:p w14:paraId="79C70096" w14:textId="626E7E11" w:rsidR="00F379AF" w:rsidRDefault="00F379AF" w:rsidP="0061645E">
      <w:pPr>
        <w:spacing w:line="360" w:lineRule="auto"/>
        <w:rPr>
          <w:rFonts w:ascii="Arial" w:hAnsi="Arial" w:cs="Arial"/>
          <w:b/>
          <w:bCs/>
          <w:sz w:val="24"/>
          <w:szCs w:val="24"/>
        </w:rPr>
      </w:pPr>
    </w:p>
    <w:p w14:paraId="43E72A84" w14:textId="1656E9B7" w:rsidR="00F379AF" w:rsidRDefault="00F379AF" w:rsidP="0061645E">
      <w:pPr>
        <w:spacing w:line="360" w:lineRule="auto"/>
        <w:rPr>
          <w:rFonts w:ascii="Arial" w:hAnsi="Arial" w:cs="Arial"/>
          <w:b/>
          <w:bCs/>
          <w:sz w:val="24"/>
          <w:szCs w:val="24"/>
        </w:rPr>
      </w:pPr>
    </w:p>
    <w:p w14:paraId="1F50CA34" w14:textId="7969F39F" w:rsidR="00F379AF" w:rsidRDefault="00F379AF" w:rsidP="0061645E">
      <w:pPr>
        <w:spacing w:line="360" w:lineRule="auto"/>
        <w:rPr>
          <w:rFonts w:ascii="Arial" w:hAnsi="Arial" w:cs="Arial"/>
          <w:b/>
          <w:bCs/>
          <w:sz w:val="24"/>
          <w:szCs w:val="24"/>
        </w:rPr>
      </w:pPr>
    </w:p>
    <w:p w14:paraId="70B40695" w14:textId="456D6AA7" w:rsidR="00F379AF" w:rsidRDefault="00F379AF" w:rsidP="0061645E">
      <w:pPr>
        <w:spacing w:line="360" w:lineRule="auto"/>
        <w:rPr>
          <w:rFonts w:ascii="Arial" w:hAnsi="Arial" w:cs="Arial"/>
          <w:b/>
          <w:bCs/>
          <w:sz w:val="24"/>
          <w:szCs w:val="24"/>
        </w:rPr>
      </w:pPr>
    </w:p>
    <w:p w14:paraId="11A1717F" w14:textId="798BCD08" w:rsidR="00F379AF" w:rsidRDefault="00F379AF" w:rsidP="0061645E">
      <w:pPr>
        <w:spacing w:line="360" w:lineRule="auto"/>
        <w:rPr>
          <w:rFonts w:ascii="Arial" w:hAnsi="Arial" w:cs="Arial"/>
          <w:b/>
          <w:bCs/>
          <w:sz w:val="24"/>
          <w:szCs w:val="24"/>
        </w:rPr>
      </w:pPr>
    </w:p>
    <w:p w14:paraId="03459915" w14:textId="77777777" w:rsidR="00F379AF" w:rsidRDefault="00F379AF" w:rsidP="0061645E">
      <w:pPr>
        <w:spacing w:line="360" w:lineRule="auto"/>
        <w:rPr>
          <w:rFonts w:ascii="Arial" w:hAnsi="Arial" w:cs="Arial"/>
          <w:b/>
          <w:bCs/>
          <w:sz w:val="24"/>
          <w:szCs w:val="24"/>
        </w:rPr>
      </w:pPr>
    </w:p>
    <w:p w14:paraId="28E0FE7C" w14:textId="216A866A"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3.2.1.5. Demand By Sales Channel</w:t>
      </w:r>
    </w:p>
    <w:p w14:paraId="2A44C16C" w14:textId="77777777" w:rsidR="0068383C" w:rsidRPr="0061645E" w:rsidRDefault="0068383C" w:rsidP="0061645E">
      <w:pPr>
        <w:spacing w:line="360" w:lineRule="auto"/>
        <w:rPr>
          <w:rFonts w:ascii="Arial" w:hAnsi="Arial" w:cs="Arial"/>
          <w:b/>
          <w:bCs/>
          <w:sz w:val="24"/>
          <w:szCs w:val="24"/>
        </w:rPr>
        <w:sectPr w:rsidR="0068383C"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36F69" w14:textId="490C1EC0"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Sales Channel,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2015–2020</w:t>
      </w:r>
    </w:p>
    <w:p w14:paraId="65DF9877" w14:textId="570B7C7F" w:rsidR="0068477D"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287E957D" wp14:editId="71B2A86E">
            <wp:extent cx="6536055" cy="2850078"/>
            <wp:effectExtent l="0" t="0" r="0" b="762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2F47E09" w14:textId="6EB40A12" w:rsidR="00243E52" w:rsidRDefault="001B1A6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18539837">
                <wp:simplePos x="0" y="0"/>
                <wp:positionH relativeFrom="column">
                  <wp:posOffset>2895600</wp:posOffset>
                </wp:positionH>
                <wp:positionV relativeFrom="paragraph">
                  <wp:posOffset>67946</wp:posOffset>
                </wp:positionV>
                <wp:extent cx="3394710" cy="323850"/>
                <wp:effectExtent l="0" t="0" r="0" b="0"/>
                <wp:wrapNone/>
                <wp:docPr id="176" name="TextBox 4"/>
                <wp:cNvGraphicFramePr/>
                <a:graphic xmlns:a="http://schemas.openxmlformats.org/drawingml/2006/main">
                  <a:graphicData uri="http://schemas.microsoft.com/office/word/2010/wordprocessingShape">
                    <wps:wsp>
                      <wps:cNvSpPr txBox="1"/>
                      <wps:spPr>
                        <a:xfrm>
                          <a:off x="0" y="0"/>
                          <a:ext cx="3394710" cy="323850"/>
                        </a:xfrm>
                        <a:prstGeom prst="rect">
                          <a:avLst/>
                        </a:prstGeom>
                        <a:noFill/>
                      </wps:spPr>
                      <wps:txbx>
                        <w:txbxContent>
                          <w:p w14:paraId="7B94A182"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C0D52C" w14:textId="35B4FE82"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50F654" id="_x0000_s1080" type="#_x0000_t202" style="position:absolute;margin-left:228pt;margin-top:5.35pt;width:267.3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" filled="f" stroked="f">
                <v:textbox>
                  <w:txbxContent>
                    <w:p w14:paraId="7B94A182"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C0D52C" w14:textId="35B4FE82"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v:shape>
            </w:pict>
          </mc:Fallback>
        </mc:AlternateContent>
      </w:r>
    </w:p>
    <w:p w14:paraId="4EB94014" w14:textId="77777777" w:rsidR="00243E52" w:rsidRDefault="00243E52" w:rsidP="0068477D">
      <w:pPr>
        <w:rPr>
          <w:rFonts w:ascii="Arial" w:eastAsia="Arial" w:hAnsi="Arial" w:cs="Arial"/>
          <w:color w:val="000000" w:themeColor="text1"/>
          <w:sz w:val="24"/>
          <w:szCs w:val="24"/>
        </w:rPr>
      </w:pPr>
    </w:p>
    <w:tbl>
      <w:tblPr>
        <w:tblW w:w="10314" w:type="dxa"/>
        <w:tblInd w:w="-185" w:type="dxa"/>
        <w:tblLook w:val="04A0" w:firstRow="1" w:lastRow="0" w:firstColumn="1" w:lastColumn="0" w:noHBand="0" w:noVBand="1"/>
      </w:tblPr>
      <w:tblGrid>
        <w:gridCol w:w="2751"/>
        <w:gridCol w:w="1204"/>
        <w:gridCol w:w="1204"/>
        <w:gridCol w:w="1204"/>
        <w:gridCol w:w="1206"/>
        <w:gridCol w:w="1375"/>
        <w:gridCol w:w="1370"/>
      </w:tblGrid>
      <w:tr w:rsidR="00630962" w:rsidRPr="00051677" w14:paraId="4D7D082B" w14:textId="77777777" w:rsidTr="00630962">
        <w:trPr>
          <w:trHeight w:val="462"/>
        </w:trPr>
        <w:tc>
          <w:tcPr>
            <w:tcW w:w="275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4C482B" w14:textId="226799BC" w:rsidR="00630962" w:rsidRPr="00051677"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3F79667F"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2015</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2F5DFDEA"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2016</w:t>
            </w:r>
          </w:p>
        </w:tc>
        <w:tc>
          <w:tcPr>
            <w:tcW w:w="1204" w:type="dxa"/>
            <w:tcBorders>
              <w:top w:val="single" w:sz="4" w:space="0" w:color="auto"/>
              <w:left w:val="nil"/>
              <w:bottom w:val="single" w:sz="4" w:space="0" w:color="auto"/>
              <w:right w:val="single" w:sz="4" w:space="0" w:color="auto"/>
            </w:tcBorders>
            <w:shd w:val="clear" w:color="auto" w:fill="C00000"/>
            <w:noWrap/>
            <w:vAlign w:val="bottom"/>
            <w:hideMark/>
          </w:tcPr>
          <w:p w14:paraId="43E2C370"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2017</w:t>
            </w:r>
          </w:p>
        </w:tc>
        <w:tc>
          <w:tcPr>
            <w:tcW w:w="1206" w:type="dxa"/>
            <w:tcBorders>
              <w:top w:val="single" w:sz="4" w:space="0" w:color="auto"/>
              <w:left w:val="nil"/>
              <w:bottom w:val="single" w:sz="4" w:space="0" w:color="auto"/>
              <w:right w:val="single" w:sz="4" w:space="0" w:color="auto"/>
            </w:tcBorders>
            <w:shd w:val="clear" w:color="auto" w:fill="C00000"/>
            <w:noWrap/>
            <w:vAlign w:val="bottom"/>
            <w:hideMark/>
          </w:tcPr>
          <w:p w14:paraId="6D7079D3"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2018</w:t>
            </w:r>
          </w:p>
        </w:tc>
        <w:tc>
          <w:tcPr>
            <w:tcW w:w="1375" w:type="dxa"/>
            <w:tcBorders>
              <w:top w:val="single" w:sz="4" w:space="0" w:color="auto"/>
              <w:left w:val="nil"/>
              <w:bottom w:val="single" w:sz="4" w:space="0" w:color="auto"/>
              <w:right w:val="single" w:sz="4" w:space="0" w:color="auto"/>
            </w:tcBorders>
            <w:shd w:val="clear" w:color="auto" w:fill="C00000"/>
            <w:noWrap/>
            <w:vAlign w:val="bottom"/>
            <w:hideMark/>
          </w:tcPr>
          <w:p w14:paraId="0EFE8133"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2019</w:t>
            </w:r>
          </w:p>
        </w:tc>
        <w:tc>
          <w:tcPr>
            <w:tcW w:w="1370" w:type="dxa"/>
            <w:tcBorders>
              <w:top w:val="single" w:sz="4" w:space="0" w:color="auto"/>
              <w:left w:val="nil"/>
              <w:bottom w:val="single" w:sz="4" w:space="0" w:color="auto"/>
              <w:right w:val="single" w:sz="4" w:space="0" w:color="auto"/>
            </w:tcBorders>
            <w:shd w:val="clear" w:color="auto" w:fill="C00000"/>
            <w:noWrap/>
            <w:vAlign w:val="bottom"/>
            <w:hideMark/>
          </w:tcPr>
          <w:p w14:paraId="54AF4A95"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2020</w:t>
            </w:r>
          </w:p>
        </w:tc>
      </w:tr>
      <w:tr w:rsidR="00630962" w:rsidRPr="00051677" w14:paraId="0374EA93"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50AF4704"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6F4445C8" w14:textId="1255CE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232</w:t>
            </w:r>
          </w:p>
        </w:tc>
        <w:tc>
          <w:tcPr>
            <w:tcW w:w="1204" w:type="dxa"/>
            <w:tcBorders>
              <w:top w:val="nil"/>
              <w:left w:val="nil"/>
              <w:bottom w:val="single" w:sz="4" w:space="0" w:color="auto"/>
              <w:right w:val="single" w:sz="4" w:space="0" w:color="auto"/>
            </w:tcBorders>
            <w:shd w:val="clear" w:color="000000" w:fill="FFFFFF"/>
            <w:noWrap/>
            <w:vAlign w:val="bottom"/>
            <w:hideMark/>
          </w:tcPr>
          <w:p w14:paraId="293607FD" w14:textId="036F6612"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247</w:t>
            </w:r>
          </w:p>
        </w:tc>
        <w:tc>
          <w:tcPr>
            <w:tcW w:w="1204" w:type="dxa"/>
            <w:tcBorders>
              <w:top w:val="nil"/>
              <w:left w:val="nil"/>
              <w:bottom w:val="single" w:sz="4" w:space="0" w:color="auto"/>
              <w:right w:val="single" w:sz="4" w:space="0" w:color="auto"/>
            </w:tcBorders>
            <w:shd w:val="clear" w:color="000000" w:fill="FFFFFF"/>
            <w:noWrap/>
            <w:vAlign w:val="bottom"/>
            <w:hideMark/>
          </w:tcPr>
          <w:p w14:paraId="18DD31FB" w14:textId="41107755"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261</w:t>
            </w:r>
          </w:p>
        </w:tc>
        <w:tc>
          <w:tcPr>
            <w:tcW w:w="1206" w:type="dxa"/>
            <w:tcBorders>
              <w:top w:val="nil"/>
              <w:left w:val="nil"/>
              <w:bottom w:val="single" w:sz="4" w:space="0" w:color="auto"/>
              <w:right w:val="single" w:sz="4" w:space="0" w:color="auto"/>
            </w:tcBorders>
            <w:shd w:val="clear" w:color="000000" w:fill="FFFFFF"/>
            <w:noWrap/>
            <w:vAlign w:val="bottom"/>
            <w:hideMark/>
          </w:tcPr>
          <w:p w14:paraId="78D31F14" w14:textId="469D1039"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283</w:t>
            </w:r>
          </w:p>
        </w:tc>
        <w:tc>
          <w:tcPr>
            <w:tcW w:w="1375" w:type="dxa"/>
            <w:tcBorders>
              <w:top w:val="nil"/>
              <w:left w:val="nil"/>
              <w:bottom w:val="single" w:sz="4" w:space="0" w:color="auto"/>
              <w:right w:val="single" w:sz="4" w:space="0" w:color="auto"/>
            </w:tcBorders>
            <w:shd w:val="clear" w:color="000000" w:fill="FFFFFF"/>
            <w:noWrap/>
            <w:vAlign w:val="bottom"/>
            <w:hideMark/>
          </w:tcPr>
          <w:p w14:paraId="565C4B9C" w14:textId="746236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302</w:t>
            </w:r>
          </w:p>
        </w:tc>
        <w:tc>
          <w:tcPr>
            <w:tcW w:w="1370" w:type="dxa"/>
            <w:tcBorders>
              <w:top w:val="nil"/>
              <w:left w:val="nil"/>
              <w:bottom w:val="single" w:sz="4" w:space="0" w:color="auto"/>
              <w:right w:val="single" w:sz="4" w:space="0" w:color="auto"/>
            </w:tcBorders>
            <w:shd w:val="clear" w:color="000000" w:fill="FFFFFF"/>
            <w:noWrap/>
            <w:vAlign w:val="bottom"/>
            <w:hideMark/>
          </w:tcPr>
          <w:p w14:paraId="2DCD7790" w14:textId="4A15D97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278</w:t>
            </w:r>
          </w:p>
        </w:tc>
      </w:tr>
      <w:tr w:rsidR="00630962" w:rsidRPr="00051677" w14:paraId="472F2A1C"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3757CDE3"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Indirect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3E82580E" w14:textId="5835347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51</w:t>
            </w:r>
          </w:p>
        </w:tc>
        <w:tc>
          <w:tcPr>
            <w:tcW w:w="1204" w:type="dxa"/>
            <w:tcBorders>
              <w:top w:val="nil"/>
              <w:left w:val="nil"/>
              <w:bottom w:val="single" w:sz="4" w:space="0" w:color="auto"/>
              <w:right w:val="single" w:sz="4" w:space="0" w:color="auto"/>
            </w:tcBorders>
            <w:shd w:val="clear" w:color="000000" w:fill="FFFFFF"/>
            <w:noWrap/>
            <w:vAlign w:val="bottom"/>
            <w:hideMark/>
          </w:tcPr>
          <w:p w14:paraId="2978DBB7" w14:textId="003B1FDA"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54</w:t>
            </w:r>
          </w:p>
        </w:tc>
        <w:tc>
          <w:tcPr>
            <w:tcW w:w="1204" w:type="dxa"/>
            <w:tcBorders>
              <w:top w:val="nil"/>
              <w:left w:val="nil"/>
              <w:bottom w:val="single" w:sz="4" w:space="0" w:color="auto"/>
              <w:right w:val="single" w:sz="4" w:space="0" w:color="auto"/>
            </w:tcBorders>
            <w:shd w:val="clear" w:color="000000" w:fill="FFFFFF"/>
            <w:noWrap/>
            <w:vAlign w:val="bottom"/>
            <w:hideMark/>
          </w:tcPr>
          <w:p w14:paraId="1C91D206" w14:textId="2896FB2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56</w:t>
            </w:r>
          </w:p>
        </w:tc>
        <w:tc>
          <w:tcPr>
            <w:tcW w:w="1206" w:type="dxa"/>
            <w:tcBorders>
              <w:top w:val="nil"/>
              <w:left w:val="nil"/>
              <w:bottom w:val="single" w:sz="4" w:space="0" w:color="auto"/>
              <w:right w:val="single" w:sz="4" w:space="0" w:color="auto"/>
            </w:tcBorders>
            <w:shd w:val="clear" w:color="000000" w:fill="FFFFFF"/>
            <w:noWrap/>
            <w:vAlign w:val="bottom"/>
            <w:hideMark/>
          </w:tcPr>
          <w:p w14:paraId="21330227" w14:textId="7A0B8F83"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50</w:t>
            </w:r>
          </w:p>
        </w:tc>
        <w:tc>
          <w:tcPr>
            <w:tcW w:w="1375" w:type="dxa"/>
            <w:tcBorders>
              <w:top w:val="nil"/>
              <w:left w:val="nil"/>
              <w:bottom w:val="single" w:sz="4" w:space="0" w:color="auto"/>
              <w:right w:val="single" w:sz="4" w:space="0" w:color="auto"/>
            </w:tcBorders>
            <w:shd w:val="clear" w:color="000000" w:fill="FFFFFF"/>
            <w:noWrap/>
            <w:vAlign w:val="bottom"/>
            <w:hideMark/>
          </w:tcPr>
          <w:p w14:paraId="3CE66111" w14:textId="5A8C41C0"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47</w:t>
            </w:r>
          </w:p>
        </w:tc>
        <w:tc>
          <w:tcPr>
            <w:tcW w:w="1370" w:type="dxa"/>
            <w:tcBorders>
              <w:top w:val="nil"/>
              <w:left w:val="nil"/>
              <w:bottom w:val="single" w:sz="4" w:space="0" w:color="auto"/>
              <w:right w:val="single" w:sz="4" w:space="0" w:color="auto"/>
            </w:tcBorders>
            <w:shd w:val="clear" w:color="000000" w:fill="FFFFFF"/>
            <w:noWrap/>
            <w:vAlign w:val="bottom"/>
            <w:hideMark/>
          </w:tcPr>
          <w:p w14:paraId="6D26AD47" w14:textId="4C2E850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44</w:t>
            </w:r>
          </w:p>
        </w:tc>
      </w:tr>
      <w:tr w:rsidR="00630962" w:rsidRPr="00051677" w14:paraId="4E276269"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776F5666" w14:textId="77777777" w:rsidR="00630962" w:rsidRPr="00477C5A" w:rsidRDefault="00630962" w:rsidP="00E03735">
            <w:pPr>
              <w:spacing w:after="0" w:line="240" w:lineRule="auto"/>
              <w:rPr>
                <w:rFonts w:ascii="Arial" w:eastAsia="Times New Roman" w:hAnsi="Arial" w:cs="Arial"/>
                <w:b/>
                <w:bCs/>
                <w:color w:val="000000"/>
                <w:sz w:val="20"/>
                <w:szCs w:val="20"/>
                <w:lang w:val="en-US"/>
              </w:rPr>
            </w:pPr>
            <w:r w:rsidRPr="00477C5A">
              <w:rPr>
                <w:rFonts w:ascii="Arial" w:hAnsi="Arial" w:cs="Arial"/>
                <w:b/>
                <w:bCs/>
                <w:color w:val="000000"/>
                <w:sz w:val="20"/>
                <w:szCs w:val="20"/>
              </w:rPr>
              <w:t>Total</w:t>
            </w:r>
          </w:p>
        </w:tc>
        <w:tc>
          <w:tcPr>
            <w:tcW w:w="1204" w:type="dxa"/>
            <w:tcBorders>
              <w:top w:val="nil"/>
              <w:left w:val="nil"/>
              <w:bottom w:val="single" w:sz="4" w:space="0" w:color="auto"/>
              <w:right w:val="single" w:sz="4" w:space="0" w:color="auto"/>
            </w:tcBorders>
            <w:shd w:val="clear" w:color="000000" w:fill="FFFFFF"/>
            <w:noWrap/>
            <w:vAlign w:val="bottom"/>
            <w:hideMark/>
          </w:tcPr>
          <w:p w14:paraId="05528C48" w14:textId="04821A8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283</w:t>
            </w:r>
          </w:p>
        </w:tc>
        <w:tc>
          <w:tcPr>
            <w:tcW w:w="1204" w:type="dxa"/>
            <w:tcBorders>
              <w:top w:val="nil"/>
              <w:left w:val="nil"/>
              <w:bottom w:val="single" w:sz="4" w:space="0" w:color="auto"/>
              <w:right w:val="single" w:sz="4" w:space="0" w:color="auto"/>
            </w:tcBorders>
            <w:shd w:val="clear" w:color="000000" w:fill="FFFFFF"/>
            <w:noWrap/>
            <w:vAlign w:val="bottom"/>
            <w:hideMark/>
          </w:tcPr>
          <w:p w14:paraId="4ADC5822" w14:textId="2BED6D5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301</w:t>
            </w:r>
          </w:p>
        </w:tc>
        <w:tc>
          <w:tcPr>
            <w:tcW w:w="1204" w:type="dxa"/>
            <w:tcBorders>
              <w:top w:val="nil"/>
              <w:left w:val="nil"/>
              <w:bottom w:val="single" w:sz="4" w:space="0" w:color="auto"/>
              <w:right w:val="single" w:sz="4" w:space="0" w:color="auto"/>
            </w:tcBorders>
            <w:shd w:val="clear" w:color="000000" w:fill="FFFFFF"/>
            <w:noWrap/>
            <w:vAlign w:val="bottom"/>
            <w:hideMark/>
          </w:tcPr>
          <w:p w14:paraId="022DF01D" w14:textId="0C36D0A6"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317</w:t>
            </w:r>
          </w:p>
        </w:tc>
        <w:tc>
          <w:tcPr>
            <w:tcW w:w="1206" w:type="dxa"/>
            <w:tcBorders>
              <w:top w:val="nil"/>
              <w:left w:val="nil"/>
              <w:bottom w:val="single" w:sz="4" w:space="0" w:color="auto"/>
              <w:right w:val="single" w:sz="4" w:space="0" w:color="auto"/>
            </w:tcBorders>
            <w:shd w:val="clear" w:color="000000" w:fill="FFFFFF"/>
            <w:noWrap/>
            <w:vAlign w:val="bottom"/>
            <w:hideMark/>
          </w:tcPr>
          <w:p w14:paraId="37614142" w14:textId="494DEC1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333</w:t>
            </w:r>
          </w:p>
        </w:tc>
        <w:tc>
          <w:tcPr>
            <w:tcW w:w="1375" w:type="dxa"/>
            <w:tcBorders>
              <w:top w:val="nil"/>
              <w:left w:val="nil"/>
              <w:bottom w:val="single" w:sz="4" w:space="0" w:color="auto"/>
              <w:right w:val="single" w:sz="4" w:space="0" w:color="auto"/>
            </w:tcBorders>
            <w:shd w:val="clear" w:color="000000" w:fill="FFFFFF"/>
            <w:noWrap/>
            <w:vAlign w:val="bottom"/>
            <w:hideMark/>
          </w:tcPr>
          <w:p w14:paraId="291147B7" w14:textId="5BE72DAD"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349</w:t>
            </w:r>
          </w:p>
        </w:tc>
        <w:tc>
          <w:tcPr>
            <w:tcW w:w="1370" w:type="dxa"/>
            <w:tcBorders>
              <w:top w:val="nil"/>
              <w:left w:val="nil"/>
              <w:bottom w:val="single" w:sz="4" w:space="0" w:color="auto"/>
              <w:right w:val="single" w:sz="4" w:space="0" w:color="auto"/>
            </w:tcBorders>
            <w:shd w:val="clear" w:color="000000" w:fill="FFFFFF"/>
            <w:noWrap/>
            <w:vAlign w:val="bottom"/>
            <w:hideMark/>
          </w:tcPr>
          <w:p w14:paraId="16F8ED95" w14:textId="22CF43E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322</w:t>
            </w:r>
          </w:p>
        </w:tc>
      </w:tr>
    </w:tbl>
    <w:p w14:paraId="1EE3A005" w14:textId="4F0E9DF2" w:rsidR="00F15E2C" w:rsidRDefault="00F15E2C" w:rsidP="00F15E2C">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475392" behindDoc="0" locked="0" layoutInCell="1" allowOverlap="1" wp14:anchorId="24A3AD5D" wp14:editId="76B361AF">
                <wp:simplePos x="0" y="0"/>
                <wp:positionH relativeFrom="column">
                  <wp:posOffset>2971800</wp:posOffset>
                </wp:positionH>
                <wp:positionV relativeFrom="paragraph">
                  <wp:posOffset>161290</wp:posOffset>
                </wp:positionV>
                <wp:extent cx="3566160" cy="295275"/>
                <wp:effectExtent l="0" t="0" r="0" b="0"/>
                <wp:wrapNone/>
                <wp:docPr id="1266" name="TextBox 4"/>
                <wp:cNvGraphicFramePr/>
                <a:graphic xmlns:a="http://schemas.openxmlformats.org/drawingml/2006/main">
                  <a:graphicData uri="http://schemas.microsoft.com/office/word/2010/wordprocessingShape">
                    <wps:wsp>
                      <wps:cNvSpPr txBox="1"/>
                      <wps:spPr>
                        <a:xfrm>
                          <a:off x="0" y="0"/>
                          <a:ext cx="3566160" cy="295275"/>
                        </a:xfrm>
                        <a:prstGeom prst="rect">
                          <a:avLst/>
                        </a:prstGeom>
                        <a:noFill/>
                      </wps:spPr>
                      <wps:txbx>
                        <w:txbxContent>
                          <w:p w14:paraId="4831A9F7"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28BB8B" w14:textId="5A0335BE"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A3AD5D" id="_x0000_s1081" type="#_x0000_t202" style="position:absolute;margin-left:234pt;margin-top:12.7pt;width:280.8pt;height:23.2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" filled="f" stroked="f">
                <v:textbox>
                  <w:txbxContent>
                    <w:p w14:paraId="4831A9F7"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28BB8B" w14:textId="5A0335BE"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v:shape>
            </w:pict>
          </mc:Fallback>
        </mc:AlternateContent>
      </w:r>
    </w:p>
    <w:p w14:paraId="62A32A80" w14:textId="77777777" w:rsidR="00F379AF" w:rsidRDefault="00F379AF" w:rsidP="00912B14">
      <w:pPr>
        <w:spacing w:line="360" w:lineRule="auto"/>
        <w:textAlignment w:val="baseline"/>
        <w:rPr>
          <w:rFonts w:ascii="Arial" w:hAnsi="Arial" w:cs="Arial"/>
          <w:b/>
          <w:bCs/>
          <w:sz w:val="24"/>
          <w:szCs w:val="24"/>
        </w:rPr>
      </w:pPr>
    </w:p>
    <w:p w14:paraId="791E2E54" w14:textId="77777777" w:rsidR="00F379AF" w:rsidRDefault="00F379AF" w:rsidP="00912B14">
      <w:pPr>
        <w:spacing w:line="360" w:lineRule="auto"/>
        <w:textAlignment w:val="baseline"/>
        <w:rPr>
          <w:rFonts w:ascii="Arial" w:hAnsi="Arial" w:cs="Arial"/>
          <w:b/>
          <w:bCs/>
          <w:sz w:val="24"/>
          <w:szCs w:val="24"/>
        </w:rPr>
      </w:pPr>
    </w:p>
    <w:p w14:paraId="725760E7" w14:textId="77777777" w:rsidR="00F379AF" w:rsidRDefault="00F379AF" w:rsidP="00912B14">
      <w:pPr>
        <w:spacing w:line="360" w:lineRule="auto"/>
        <w:textAlignment w:val="baseline"/>
        <w:rPr>
          <w:rFonts w:ascii="Arial" w:hAnsi="Arial" w:cs="Arial"/>
          <w:b/>
          <w:bCs/>
          <w:sz w:val="24"/>
          <w:szCs w:val="24"/>
        </w:rPr>
      </w:pPr>
    </w:p>
    <w:p w14:paraId="71558ABC" w14:textId="77777777" w:rsidR="00F379AF" w:rsidRDefault="00F379AF" w:rsidP="00912B14">
      <w:pPr>
        <w:spacing w:line="360" w:lineRule="auto"/>
        <w:textAlignment w:val="baseline"/>
        <w:rPr>
          <w:rFonts w:ascii="Arial" w:hAnsi="Arial" w:cs="Arial"/>
          <w:b/>
          <w:bCs/>
          <w:sz w:val="24"/>
          <w:szCs w:val="24"/>
        </w:rPr>
      </w:pPr>
    </w:p>
    <w:p w14:paraId="2A782690" w14:textId="77777777" w:rsidR="00F379AF" w:rsidRDefault="00F379AF" w:rsidP="00912B14">
      <w:pPr>
        <w:spacing w:line="360" w:lineRule="auto"/>
        <w:textAlignment w:val="baseline"/>
        <w:rPr>
          <w:rFonts w:ascii="Arial" w:hAnsi="Arial" w:cs="Arial"/>
          <w:b/>
          <w:bCs/>
          <w:sz w:val="24"/>
          <w:szCs w:val="24"/>
        </w:rPr>
      </w:pPr>
    </w:p>
    <w:p w14:paraId="75F99C1E" w14:textId="77777777" w:rsidR="00F379AF" w:rsidRDefault="00F379AF" w:rsidP="00912B14">
      <w:pPr>
        <w:spacing w:line="360" w:lineRule="auto"/>
        <w:textAlignment w:val="baseline"/>
        <w:rPr>
          <w:rFonts w:ascii="Arial" w:hAnsi="Arial" w:cs="Arial"/>
          <w:b/>
          <w:bCs/>
          <w:sz w:val="24"/>
          <w:szCs w:val="24"/>
        </w:rPr>
      </w:pPr>
    </w:p>
    <w:p w14:paraId="5531246B" w14:textId="77777777" w:rsidR="00F379AF" w:rsidRDefault="00F379AF" w:rsidP="00912B14">
      <w:pPr>
        <w:spacing w:line="360" w:lineRule="auto"/>
        <w:textAlignment w:val="baseline"/>
        <w:rPr>
          <w:rFonts w:ascii="Arial" w:hAnsi="Arial" w:cs="Arial"/>
          <w:b/>
          <w:bCs/>
          <w:sz w:val="24"/>
          <w:szCs w:val="24"/>
        </w:rPr>
      </w:pPr>
    </w:p>
    <w:p w14:paraId="0BBCD1A2" w14:textId="03E722DD"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3.2.1.6. Sales By Company</w:t>
      </w:r>
    </w:p>
    <w:p w14:paraId="295BE25A" w14:textId="740C26AF" w:rsidR="00C77616"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Sales, By Company, By Volume</w:t>
      </w:r>
      <w:r w:rsidR="007C5B32">
        <w:rPr>
          <w:rFonts w:ascii="Arial" w:hAnsi="Arial" w:cs="Arial"/>
          <w:b/>
          <w:bCs/>
          <w:sz w:val="24"/>
          <w:szCs w:val="24"/>
        </w:rPr>
        <w:t xml:space="preserve"> (000’ Tonnes)</w:t>
      </w:r>
      <w:r w:rsidRPr="0061645E">
        <w:rPr>
          <w:rFonts w:ascii="Arial" w:hAnsi="Arial" w:cs="Arial"/>
          <w:b/>
          <w:bCs/>
          <w:sz w:val="24"/>
          <w:szCs w:val="24"/>
        </w:rPr>
        <w:t>, 2020</w:t>
      </w:r>
    </w:p>
    <w:p w14:paraId="46057104" w14:textId="77777777" w:rsidR="00C77616" w:rsidRPr="0061645E" w:rsidRDefault="00C77616" w:rsidP="0068477D">
      <w:pPr>
        <w:rPr>
          <w:rFonts w:ascii="Arial" w:hAnsi="Arial" w:cs="Arial"/>
          <w:b/>
          <w:bCs/>
          <w:sz w:val="24"/>
          <w:szCs w:val="24"/>
        </w:rPr>
      </w:pPr>
    </w:p>
    <w:p w14:paraId="16B0012D" w14:textId="2BC948C8" w:rsidR="00C77616" w:rsidRDefault="00C77616" w:rsidP="0068477D">
      <w:pPr>
        <w:rPr>
          <w:rFonts w:ascii="Arial" w:eastAsia="Arial" w:hAnsi="Arial" w:cs="Arial"/>
          <w:color w:val="000000" w:themeColor="text1"/>
          <w:sz w:val="24"/>
          <w:szCs w:val="24"/>
        </w:rPr>
      </w:pPr>
      <w:r w:rsidRPr="002B5730">
        <w:rPr>
          <w:noProof/>
          <w:color w:val="000000" w:themeColor="text1"/>
        </w:rPr>
        <w:drawing>
          <wp:inline distT="0" distB="0" distL="0" distR="0" wp14:anchorId="06433C1C" wp14:editId="644AE49A">
            <wp:extent cx="6457950" cy="3676650"/>
            <wp:effectExtent l="0" t="0" r="0" b="0"/>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779742" w14:textId="63F9F2DA" w:rsidR="00C77616" w:rsidRDefault="007B2784"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719B2CC9">
                <wp:simplePos x="0" y="0"/>
                <wp:positionH relativeFrom="margin">
                  <wp:posOffset>3171190</wp:posOffset>
                </wp:positionH>
                <wp:positionV relativeFrom="paragraph">
                  <wp:posOffset>8890</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AB760E5" w:rsidR="00C77616"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Start"/>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3BBCD1EB"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80D27CD" w14:textId="77777777" w:rsidR="001B1A66" w:rsidRPr="00CE35EB" w:rsidRDefault="001B1A6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082" type="#_x0000_t202" style="position:absolute;margin-left:249.7pt;margin-top:.7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" filled="f" stroked="f">
                <v:textbox>
                  <w:txbxContent>
                    <w:p w14:paraId="52872E8B" w14:textId="5AB760E5" w:rsidR="00C77616"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Start"/>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3BBCD1EB" w14:textId="77777777" w:rsidR="001B1A66" w:rsidRPr="005858C1" w:rsidRDefault="001B1A66"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80D27CD" w14:textId="77777777" w:rsidR="001B1A66" w:rsidRPr="00CE35EB" w:rsidRDefault="001B1A6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4E30E35B" w14:textId="37CCCB60" w:rsidR="00C77616" w:rsidRDefault="00C77616" w:rsidP="0068477D">
      <w:pPr>
        <w:rPr>
          <w:rFonts w:ascii="Arial" w:eastAsia="Arial" w:hAnsi="Arial" w:cs="Arial"/>
          <w:color w:val="000000" w:themeColor="text1"/>
          <w:sz w:val="24"/>
          <w:szCs w:val="24"/>
        </w:rPr>
      </w:pPr>
    </w:p>
    <w:p w14:paraId="46A2F353" w14:textId="745D92A3" w:rsidR="007B2784" w:rsidRDefault="007B2784" w:rsidP="0068477D">
      <w:pPr>
        <w:rPr>
          <w:rFonts w:ascii="Arial" w:eastAsia="Arial" w:hAnsi="Arial" w:cs="Arial"/>
          <w:color w:val="000000" w:themeColor="text1"/>
          <w:sz w:val="24"/>
          <w:szCs w:val="24"/>
        </w:rPr>
      </w:pPr>
    </w:p>
    <w:p w14:paraId="52EE7AE1"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proofErr w:type="spellStart"/>
      <w:r w:rsidRPr="00464C4B">
        <w:rPr>
          <w:sz w:val="23"/>
          <w:szCs w:val="23"/>
        </w:rPr>
        <w:t>Swancor</w:t>
      </w:r>
      <w:proofErr w:type="spellEnd"/>
      <w:r w:rsidRPr="00464C4B">
        <w:rPr>
          <w:sz w:val="23"/>
          <w:szCs w:val="23"/>
        </w:rPr>
        <w:t xml:space="preserve"> Holding and </w:t>
      </w:r>
      <w:proofErr w:type="spellStart"/>
      <w:r w:rsidRPr="00464C4B">
        <w:rPr>
          <w:sz w:val="23"/>
          <w:szCs w:val="23"/>
        </w:rPr>
        <w:t>Jinling</w:t>
      </w:r>
      <w:proofErr w:type="spellEnd"/>
      <w:r w:rsidRPr="00464C4B">
        <w:rPr>
          <w:sz w:val="23"/>
          <w:szCs w:val="23"/>
        </w:rPr>
        <w:t xml:space="preserve"> AOC are the major manufacturers in the APAC region with the combined market share of close to one-third in terms of sales. </w:t>
      </w:r>
    </w:p>
    <w:p w14:paraId="21ECF137" w14:textId="77777777" w:rsidR="00870FD9" w:rsidRPr="00951F7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AOC, globally, has been a key producer of specialty resins and collaboration with China based </w:t>
      </w:r>
      <w:proofErr w:type="spellStart"/>
      <w:r w:rsidRPr="00464C4B">
        <w:rPr>
          <w:sz w:val="23"/>
          <w:szCs w:val="23"/>
        </w:rPr>
        <w:t>Jinling</w:t>
      </w:r>
      <w:proofErr w:type="spellEnd"/>
      <w:r w:rsidRPr="00464C4B">
        <w:rPr>
          <w:sz w:val="23"/>
          <w:szCs w:val="23"/>
        </w:rPr>
        <w:t xml:space="preserve"> has enhanced the VER market prospects in the region.</w:t>
      </w:r>
    </w:p>
    <w:p w14:paraId="19EE9EE7"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Pr>
          <w:sz w:val="23"/>
          <w:szCs w:val="23"/>
        </w:rPr>
        <w:t>With construction sector and electrical &amp; electronics sector are likely to lead demand growth in the region, market participants are expected to consolidate on the market prospects.</w:t>
      </w:r>
    </w:p>
    <w:p w14:paraId="7252C82D" w14:textId="1C5B3F5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Taiwan headquartered </w:t>
      </w:r>
      <w:proofErr w:type="spellStart"/>
      <w:r w:rsidRPr="00464C4B">
        <w:rPr>
          <w:sz w:val="23"/>
          <w:szCs w:val="23"/>
        </w:rPr>
        <w:t>Swancor</w:t>
      </w:r>
      <w:proofErr w:type="spellEnd"/>
      <w:r w:rsidRPr="00464C4B">
        <w:rPr>
          <w:sz w:val="23"/>
          <w:szCs w:val="23"/>
        </w:rPr>
        <w:t xml:space="preserve"> Holding has observed improved performance in the last two quarters after a lackluster 2020.</w:t>
      </w:r>
    </w:p>
    <w:p w14:paraId="57D06283" w14:textId="7B8196F0" w:rsidR="002B5C26" w:rsidRPr="003A525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 INEOS Composites, a US based company, also cater to the market demand in Asia Pacific countries with several manufacturing units in China. </w:t>
      </w:r>
    </w:p>
    <w:p w14:paraId="358866A1" w14:textId="4C506665" w:rsidR="003A525D" w:rsidRDefault="003A525D" w:rsidP="003A525D">
      <w:pPr>
        <w:spacing w:line="360" w:lineRule="auto"/>
        <w:contextualSpacing/>
        <w:textAlignment w:val="baseline"/>
        <w:rPr>
          <w:sz w:val="24"/>
          <w:szCs w:val="24"/>
        </w:rPr>
      </w:pPr>
    </w:p>
    <w:p w14:paraId="024519AD" w14:textId="77777777" w:rsidR="00143C36" w:rsidRPr="003A525D" w:rsidRDefault="00143C36" w:rsidP="00143C36">
      <w:pPr>
        <w:tabs>
          <w:tab w:val="left" w:pos="1530"/>
        </w:tabs>
        <w:spacing w:line="360" w:lineRule="auto"/>
        <w:jc w:val="both"/>
        <w:rPr>
          <w:rFonts w:ascii="Arial" w:eastAsia="Arial" w:hAnsi="Arial" w:cs="Arial"/>
          <w:b/>
          <w:color w:val="000000" w:themeColor="text1"/>
          <w:sz w:val="24"/>
          <w:szCs w:val="24"/>
        </w:rPr>
      </w:pPr>
      <w:r w:rsidRPr="003A525D">
        <w:rPr>
          <w:rFonts w:ascii="Arial" w:eastAsia="Arial" w:hAnsi="Arial" w:cs="Arial"/>
          <w:b/>
          <w:color w:val="000000" w:themeColor="text1"/>
          <w:sz w:val="24"/>
          <w:szCs w:val="24"/>
        </w:rPr>
        <w:lastRenderedPageBreak/>
        <w:t>Asia Pacific Market Insights</w:t>
      </w:r>
    </w:p>
    <w:p w14:paraId="2FF6BFE4" w14:textId="63AD4969"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VER is classified as highly versatile resin, and its market is growing tremendously due to healthy demand growth across several downstream sectors. The demand for VER grew at a CAGR of 2.61% between 2015-2020 and is expected to register a CAGR of 7.82% by volume between 2021-2030. As per our estimates, VER industry operating rate in Asia stands around 77.21% in the current year. Strong projections of GDP growth in several Asian countries will propel the market growth in the coming years, with India leading among several Asian countries.</w:t>
      </w:r>
    </w:p>
    <w:p w14:paraId="282C5098" w14:textId="77777777"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application, the APAC VER market has been segmented into pipes and tanks, marine composites, </w:t>
      </w:r>
      <w:proofErr w:type="gramStart"/>
      <w:r w:rsidRPr="003A525D">
        <w:rPr>
          <w:rFonts w:ascii="Arial" w:eastAsia="Arial" w:hAnsi="Arial" w:cs="Arial"/>
          <w:bCs/>
          <w:color w:val="000000" w:themeColor="text1"/>
          <w:sz w:val="24"/>
          <w:szCs w:val="24"/>
        </w:rPr>
        <w:t>renewables</w:t>
      </w:r>
      <w:proofErr w:type="gramEnd"/>
      <w:r w:rsidRPr="003A525D">
        <w:rPr>
          <w:rFonts w:ascii="Arial" w:eastAsia="Arial" w:hAnsi="Arial" w:cs="Arial"/>
          <w:bCs/>
          <w:color w:val="000000" w:themeColor="text1"/>
          <w:sz w:val="24"/>
          <w:szCs w:val="24"/>
        </w:rPr>
        <w:t xml:space="preserve"> and others, with pipes &amp; tanks holding more than 59% share in the overall demand, followed by marine composites. This is largely attributed to rising demand for portable water and expansion of piped water from the agricultural sector. </w:t>
      </w:r>
    </w:p>
    <w:p w14:paraId="471C9BA1" w14:textId="17580A94" w:rsidR="00143C36"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Type, Bisphenol A, F, S based VER dominates the Asian market, holding more than 50% share followed by </w:t>
      </w:r>
      <w:proofErr w:type="spellStart"/>
      <w:r w:rsidRPr="003A525D">
        <w:rPr>
          <w:rFonts w:ascii="Arial" w:eastAsia="Arial" w:hAnsi="Arial" w:cs="Arial"/>
          <w:bCs/>
          <w:color w:val="000000" w:themeColor="text1"/>
          <w:sz w:val="24"/>
          <w:szCs w:val="24"/>
        </w:rPr>
        <w:t>Novolac</w:t>
      </w:r>
      <w:proofErr w:type="spellEnd"/>
      <w:r w:rsidRPr="003A525D">
        <w:rPr>
          <w:rFonts w:ascii="Arial" w:eastAsia="Arial" w:hAnsi="Arial" w:cs="Arial"/>
          <w:bCs/>
          <w:color w:val="000000" w:themeColor="text1"/>
          <w:sz w:val="24"/>
          <w:szCs w:val="24"/>
        </w:rPr>
        <w:t xml:space="preserve"> VER. Strong demand share of BPA-based VER is attributed to their versatile chemical applications and their high corrosion resistance</w:t>
      </w:r>
      <w:proofErr w:type="gramStart"/>
      <w:r w:rsidRPr="003A525D">
        <w:rPr>
          <w:rFonts w:ascii="Arial" w:eastAsia="Arial" w:hAnsi="Arial" w:cs="Arial"/>
          <w:bCs/>
          <w:color w:val="000000" w:themeColor="text1"/>
          <w:sz w:val="24"/>
          <w:szCs w:val="24"/>
        </w:rPr>
        <w:t xml:space="preserve">. </w:t>
      </w:r>
      <w:r w:rsidRPr="002B5730">
        <w:rPr>
          <w:rFonts w:ascii="Arial" w:eastAsia="Arial" w:hAnsi="Arial" w:cs="Arial"/>
          <w:bCs/>
          <w:color w:val="000000" w:themeColor="text1"/>
          <w:sz w:val="24"/>
          <w:szCs w:val="24"/>
        </w:rPr>
        <w:t xml:space="preserve"> </w:t>
      </w:r>
      <w:proofErr w:type="gramEnd"/>
    </w:p>
    <w:p w14:paraId="279A8AF6" w14:textId="6ED1C5D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00A0F94C" w14:textId="594EF62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7F1EDA05" w14:textId="5D9EF40A"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36051826" w14:textId="77777777"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21BE0D53" w14:textId="1311F43C"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32D3556C" w14:textId="51031F43"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1D7E029E" w14:textId="516ACDED"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43751911" w14:textId="5F1BBD2B" w:rsidR="003A525D" w:rsidRDefault="003A525D" w:rsidP="003A525D">
      <w:pPr>
        <w:spacing w:line="360" w:lineRule="auto"/>
        <w:contextualSpacing/>
        <w:textAlignment w:val="baseline"/>
        <w:rPr>
          <w:sz w:val="24"/>
          <w:szCs w:val="24"/>
        </w:rPr>
      </w:pPr>
    </w:p>
    <w:p w14:paraId="4A547872" w14:textId="2ECE7552" w:rsidR="003A525D" w:rsidRDefault="003A525D" w:rsidP="003A525D">
      <w:pPr>
        <w:spacing w:line="360" w:lineRule="auto"/>
        <w:contextualSpacing/>
        <w:textAlignment w:val="baseline"/>
        <w:rPr>
          <w:sz w:val="24"/>
          <w:szCs w:val="24"/>
        </w:rPr>
      </w:pPr>
    </w:p>
    <w:p w14:paraId="4FF3EB8C" w14:textId="066CE5D2" w:rsidR="003A525D" w:rsidRDefault="003A525D" w:rsidP="003A525D">
      <w:pPr>
        <w:spacing w:line="360" w:lineRule="auto"/>
        <w:contextualSpacing/>
        <w:textAlignment w:val="baseline"/>
        <w:rPr>
          <w:sz w:val="24"/>
          <w:szCs w:val="24"/>
        </w:rPr>
      </w:pPr>
    </w:p>
    <w:p w14:paraId="2B902FD7" w14:textId="0FD9F938" w:rsidR="003A525D" w:rsidRDefault="003A525D" w:rsidP="003A525D">
      <w:pPr>
        <w:spacing w:line="360" w:lineRule="auto"/>
        <w:contextualSpacing/>
        <w:textAlignment w:val="baseline"/>
        <w:rPr>
          <w:sz w:val="24"/>
          <w:szCs w:val="24"/>
        </w:rPr>
      </w:pPr>
    </w:p>
    <w:p w14:paraId="2CCE4ECB" w14:textId="77777777" w:rsidR="003A525D" w:rsidRDefault="003A525D" w:rsidP="0068477D">
      <w:pPr>
        <w:rPr>
          <w:noProof/>
          <w:color w:val="000000" w:themeColor="text1"/>
        </w:rPr>
      </w:pPr>
    </w:p>
    <w:p w14:paraId="5D300A84" w14:textId="28740D1C" w:rsidR="00F15E2C" w:rsidRDefault="00F15E2C" w:rsidP="0068477D">
      <w:pPr>
        <w:rPr>
          <w:noProof/>
          <w:color w:val="000000" w:themeColor="text1"/>
        </w:rPr>
      </w:pPr>
    </w:p>
    <w:p w14:paraId="799F7771" w14:textId="0B9F55BE" w:rsidR="002B5C26" w:rsidRDefault="002B5C26" w:rsidP="0068477D">
      <w:pPr>
        <w:rPr>
          <w:noProof/>
          <w:color w:val="000000" w:themeColor="text1"/>
        </w:rPr>
      </w:pPr>
    </w:p>
    <w:p w14:paraId="14B39855" w14:textId="3D9B60D4" w:rsidR="002B5C26" w:rsidRDefault="002B5C26" w:rsidP="0068477D">
      <w:pPr>
        <w:rPr>
          <w:noProof/>
          <w:color w:val="000000" w:themeColor="text1"/>
        </w:rPr>
      </w:pPr>
    </w:p>
    <w:p w14:paraId="1AFBC2BA" w14:textId="74AE2596" w:rsidR="002B5C26" w:rsidRDefault="001B1A66" w:rsidP="0068477D">
      <w:pPr>
        <w:rPr>
          <w:noProof/>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336446E0">
            <wp:simplePos x="0" y="0"/>
            <wp:positionH relativeFrom="margin">
              <wp:posOffset>-581025</wp:posOffset>
            </wp:positionH>
            <wp:positionV relativeFrom="paragraph">
              <wp:posOffset>-1320800</wp:posOffset>
            </wp:positionV>
            <wp:extent cx="7587821" cy="109010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88459" cy="10901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DB384" w14:textId="42FC49B3" w:rsidR="00C77616" w:rsidRDefault="00C77616" w:rsidP="0068477D">
      <w:pPr>
        <w:rPr>
          <w:rFonts w:ascii="Arial" w:eastAsia="Arial" w:hAnsi="Arial" w:cs="Arial"/>
          <w:color w:val="000000" w:themeColor="text1"/>
          <w:sz w:val="24"/>
          <w:szCs w:val="24"/>
        </w:rPr>
      </w:pPr>
    </w:p>
    <w:p w14:paraId="31F1F98B" w14:textId="3C458F4D" w:rsidR="00C77616" w:rsidRDefault="00C77616" w:rsidP="0068477D">
      <w:pPr>
        <w:rPr>
          <w:rFonts w:ascii="Arial" w:eastAsia="Arial" w:hAnsi="Arial" w:cs="Arial"/>
          <w:color w:val="000000" w:themeColor="text1"/>
          <w:sz w:val="24"/>
          <w:szCs w:val="24"/>
        </w:rPr>
      </w:pPr>
    </w:p>
    <w:p w14:paraId="0499C2B8" w14:textId="57E4F150" w:rsidR="00C77616" w:rsidRDefault="001B1A6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050A73CA">
                <wp:simplePos x="0" y="0"/>
                <wp:positionH relativeFrom="page">
                  <wp:align>center</wp:align>
                </wp:positionH>
                <wp:positionV relativeFrom="paragraph">
                  <wp:posOffset>161290</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083" type="#_x0000_t202" style="position:absolute;margin-left:0;margin-top:12.7pt;width:336pt;height:191.65pt;z-index:252136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232ACA7" w14:textId="6936DC62" w:rsidR="009D1168" w:rsidRDefault="009D1168" w:rsidP="0068477D">
      <w:pPr>
        <w:rPr>
          <w:rFonts w:ascii="Arial" w:eastAsia="Arial" w:hAnsi="Arial" w:cs="Arial"/>
          <w:color w:val="000000" w:themeColor="text1"/>
          <w:sz w:val="24"/>
          <w:szCs w:val="24"/>
        </w:rPr>
      </w:pPr>
    </w:p>
    <w:p w14:paraId="09BA7F41" w14:textId="15E21D43" w:rsidR="00E45E28" w:rsidRPr="002B5730" w:rsidRDefault="00E45E28">
      <w:pPr>
        <w:rPr>
          <w:color w:val="000000" w:themeColor="text1"/>
        </w:rPr>
      </w:pPr>
    </w:p>
    <w:p w14:paraId="5B398782" w14:textId="7C09461C" w:rsidR="00E45E28" w:rsidRPr="002B5730" w:rsidRDefault="00E45E28">
      <w:pPr>
        <w:rPr>
          <w:color w:val="000000" w:themeColor="text1"/>
        </w:rPr>
      </w:pPr>
    </w:p>
    <w:p w14:paraId="3C69F33A" w14:textId="6E866B16" w:rsidR="00473C99" w:rsidRDefault="00473C99">
      <w:pPr>
        <w:rPr>
          <w:color w:val="000000" w:themeColor="text1"/>
        </w:rPr>
      </w:pPr>
    </w:p>
    <w:p w14:paraId="7FD00310" w14:textId="10B3BA3C" w:rsidR="00912B14" w:rsidRDefault="00912B14">
      <w:pPr>
        <w:rPr>
          <w:color w:val="000000" w:themeColor="text1"/>
        </w:rPr>
      </w:pPr>
    </w:p>
    <w:p w14:paraId="2CD76DEA" w14:textId="2C6975FD" w:rsidR="00912B14" w:rsidRDefault="00912B14">
      <w:pPr>
        <w:rPr>
          <w:color w:val="000000" w:themeColor="text1"/>
        </w:rPr>
      </w:pPr>
    </w:p>
    <w:p w14:paraId="543D1532" w14:textId="5DE2C7EC" w:rsidR="00912B14" w:rsidRDefault="00912B14">
      <w:pPr>
        <w:rPr>
          <w:color w:val="000000" w:themeColor="text1"/>
        </w:rPr>
      </w:pPr>
    </w:p>
    <w:p w14:paraId="65F730E5" w14:textId="09BE9A4D" w:rsidR="00912B14" w:rsidRDefault="00912B14">
      <w:pPr>
        <w:rPr>
          <w:color w:val="000000" w:themeColor="text1"/>
        </w:rPr>
      </w:pPr>
    </w:p>
    <w:p w14:paraId="46CF0A1D" w14:textId="1417984E" w:rsidR="00912B14" w:rsidRDefault="00912B14">
      <w:pPr>
        <w:rPr>
          <w:color w:val="000000" w:themeColor="text1"/>
        </w:rPr>
      </w:pPr>
    </w:p>
    <w:p w14:paraId="5BC2C511" w14:textId="593BC716" w:rsidR="00912B14" w:rsidRDefault="00912B14">
      <w:pPr>
        <w:rPr>
          <w:color w:val="000000" w:themeColor="text1"/>
        </w:rPr>
      </w:pPr>
    </w:p>
    <w:p w14:paraId="6D214B1E" w14:textId="22D7DF1F" w:rsidR="00912B14" w:rsidRDefault="00912B14">
      <w:pPr>
        <w:rPr>
          <w:color w:val="000000" w:themeColor="text1"/>
        </w:rPr>
      </w:pPr>
    </w:p>
    <w:p w14:paraId="0B7A54BF" w14:textId="70322D6C" w:rsidR="00912B14" w:rsidRPr="002B5730" w:rsidRDefault="001B1A66">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113B0B4D">
            <wp:simplePos x="0" y="0"/>
            <wp:positionH relativeFrom="page">
              <wp:posOffset>2413000</wp:posOffset>
            </wp:positionH>
            <wp:positionV relativeFrom="paragraph">
              <wp:posOffset>89535</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E53F150" w14:textId="13DBB9F3" w:rsidR="00A63DF1" w:rsidRPr="002B5730" w:rsidRDefault="00A63DF1" w:rsidP="00A63DF1">
      <w:pPr>
        <w:rPr>
          <w:color w:val="000000" w:themeColor="text1"/>
        </w:rPr>
      </w:pPr>
    </w:p>
    <w:p w14:paraId="455D47E1" w14:textId="079C7E54" w:rsidR="00A63DF1" w:rsidRPr="002B5730" w:rsidRDefault="00A63DF1" w:rsidP="00A63DF1">
      <w:pPr>
        <w:rPr>
          <w:color w:val="000000" w:themeColor="text1"/>
        </w:rPr>
      </w:pPr>
    </w:p>
    <w:p w14:paraId="269B56F6" w14:textId="60B2CD5F" w:rsidR="00A63DF1" w:rsidRPr="002B5730" w:rsidRDefault="00A63DF1" w:rsidP="00A63DF1">
      <w:pPr>
        <w:rPr>
          <w:color w:val="000000" w:themeColor="text1"/>
        </w:rPr>
      </w:pPr>
    </w:p>
    <w:p w14:paraId="3063D523" w14:textId="5B954C76" w:rsidR="00A63DF1" w:rsidRPr="002B5730" w:rsidRDefault="00A63DF1" w:rsidP="00A63DF1">
      <w:pPr>
        <w:rPr>
          <w:color w:val="000000" w:themeColor="text1"/>
        </w:rPr>
      </w:pPr>
    </w:p>
    <w:p w14:paraId="00F47B48" w14:textId="59E7A88E" w:rsidR="00A63DF1" w:rsidRPr="002B5730" w:rsidRDefault="00A63DF1" w:rsidP="00A63DF1">
      <w:pPr>
        <w:rPr>
          <w:color w:val="000000" w:themeColor="text1"/>
        </w:rPr>
      </w:pPr>
    </w:p>
    <w:p w14:paraId="3E2A2B49" w14:textId="7FF9BC6C"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17197078" w:rsidR="00A63DF1" w:rsidRDefault="00A63DF1" w:rsidP="00A63DF1">
      <w:pPr>
        <w:rPr>
          <w:color w:val="000000" w:themeColor="text1"/>
        </w:rPr>
      </w:pPr>
    </w:p>
    <w:p w14:paraId="45FC5EB2" w14:textId="7DC9A7DB" w:rsidR="001B1A66" w:rsidRDefault="001B1A66" w:rsidP="00A63DF1">
      <w:pPr>
        <w:rPr>
          <w:color w:val="000000" w:themeColor="text1"/>
        </w:rPr>
      </w:pPr>
    </w:p>
    <w:p w14:paraId="3C396A8E" w14:textId="01B995F1" w:rsidR="001B1A66" w:rsidRDefault="001B1A66" w:rsidP="00A63DF1">
      <w:pPr>
        <w:rPr>
          <w:color w:val="000000" w:themeColor="text1"/>
        </w:rPr>
      </w:pPr>
    </w:p>
    <w:p w14:paraId="47B9F58C" w14:textId="440DE224" w:rsidR="001B1A66" w:rsidRDefault="001B1A66" w:rsidP="00A63DF1">
      <w:pPr>
        <w:rPr>
          <w:color w:val="000000" w:themeColor="text1"/>
        </w:rPr>
      </w:pPr>
    </w:p>
    <w:p w14:paraId="63A9473B" w14:textId="77777777" w:rsidR="001B1A66" w:rsidRPr="002B5730" w:rsidRDefault="001B1A66"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D18D689" w14:textId="77777777" w:rsidR="00143C36" w:rsidRDefault="00143C36" w:rsidP="0061645E">
      <w:pPr>
        <w:spacing w:line="360" w:lineRule="auto"/>
        <w:textAlignment w:val="baseline"/>
        <w:rPr>
          <w:rFonts w:ascii="Arial" w:hAnsi="Arial" w:cs="Arial"/>
          <w:b/>
          <w:bCs/>
          <w:sz w:val="24"/>
          <w:szCs w:val="24"/>
        </w:rPr>
      </w:pPr>
    </w:p>
    <w:p w14:paraId="6ACB1258" w14:textId="5AC01A36" w:rsidR="00E913AE" w:rsidRPr="0061645E" w:rsidRDefault="00E913AE" w:rsidP="0061645E">
      <w:pPr>
        <w:spacing w:line="360" w:lineRule="auto"/>
        <w:textAlignment w:val="baseline"/>
        <w:rPr>
          <w:rFonts w:ascii="Arial" w:hAnsi="Arial" w:cs="Arial"/>
          <w:b/>
          <w:bCs/>
          <w:sz w:val="24"/>
          <w:szCs w:val="24"/>
        </w:rPr>
      </w:pPr>
      <w:r>
        <w:rPr>
          <w:rFonts w:ascii="Arial" w:hAnsi="Arial" w:cs="Arial"/>
          <w:b/>
          <w:bCs/>
          <w:sz w:val="24"/>
          <w:szCs w:val="24"/>
        </w:rPr>
        <w:lastRenderedPageBreak/>
        <w:t>Europe</w:t>
      </w:r>
      <w:r w:rsidRPr="0022076A">
        <w:rPr>
          <w:rFonts w:ascii="Arial" w:hAnsi="Arial" w:cs="Arial"/>
          <w:b/>
          <w:bCs/>
          <w:sz w:val="24"/>
          <w:szCs w:val="24"/>
        </w:rPr>
        <w:t xml:space="preserve"> </w:t>
      </w:r>
      <w:r w:rsidR="00912B14">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8D1421">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 2015 - 2030F (</w:t>
      </w:r>
      <w:r w:rsidR="007C5B32">
        <w:rPr>
          <w:rFonts w:ascii="Arial" w:hAnsi="Arial" w:cs="Arial"/>
          <w:b/>
          <w:bCs/>
          <w:sz w:val="24"/>
          <w:szCs w:val="24"/>
        </w:rPr>
        <w:t>000’</w:t>
      </w:r>
      <w:r>
        <w:rPr>
          <w:rFonts w:ascii="Arial" w:hAnsi="Arial" w:cs="Arial"/>
          <w:b/>
          <w:bCs/>
          <w:sz w:val="24"/>
          <w:szCs w:val="24"/>
        </w:rPr>
        <w:t xml:space="preserve"> Tonnes) </w:t>
      </w:r>
    </w:p>
    <w:p w14:paraId="74276639" w14:textId="16BA7F8F" w:rsidR="00E913AE" w:rsidRDefault="00FF76FD" w:rsidP="00E913AE">
      <w:pPr>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443648" behindDoc="0" locked="0" layoutInCell="1" allowOverlap="1" wp14:anchorId="4048BB70" wp14:editId="12E0E985">
                <wp:simplePos x="0" y="0"/>
                <wp:positionH relativeFrom="column">
                  <wp:posOffset>2819400</wp:posOffset>
                </wp:positionH>
                <wp:positionV relativeFrom="paragraph">
                  <wp:posOffset>2343785</wp:posOffset>
                </wp:positionV>
                <wp:extent cx="3651885" cy="361950"/>
                <wp:effectExtent l="0" t="0" r="0" b="0"/>
                <wp:wrapNone/>
                <wp:docPr id="16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1885" cy="361950"/>
                        </a:xfrm>
                        <a:prstGeom prst="rect">
                          <a:avLst/>
                        </a:prstGeom>
                        <a:noFill/>
                      </wps:spPr>
                      <wps:txbx>
                        <w:txbxContent>
                          <w:p w14:paraId="680DE713"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B3EB885" w14:textId="0F9F29A9" w:rsidR="00E913AE" w:rsidRPr="005858C1" w:rsidRDefault="00E913AE" w:rsidP="00E913A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4048BB70" id="_x0000_s1084" type="#_x0000_t202" style="position:absolute;margin-left:222pt;margin-top:184.55pt;width:287.55pt;height:28.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" filled="f" stroked="f">
                <v:textbox>
                  <w:txbxContent>
                    <w:p w14:paraId="680DE713"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B3EB885" w14:textId="0F9F29A9" w:rsidR="00E913AE" w:rsidRPr="005858C1" w:rsidRDefault="00E913AE" w:rsidP="00E913AE">
                      <w:pPr>
                        <w:jc w:val="right"/>
                        <w:textAlignment w:val="baseline"/>
                        <w:rPr>
                          <w:rFonts w:ascii="Verdana" w:eastAsia="Verdana" w:hAnsi="Verdana" w:cs="Verdana"/>
                          <w:i/>
                          <w:iCs/>
                          <w:color w:val="3F3F3F"/>
                          <w:kern w:val="24"/>
                          <w:sz w:val="12"/>
                          <w:szCs w:val="12"/>
                        </w:rPr>
                      </w:pPr>
                    </w:p>
                  </w:txbxContent>
                </v:textbox>
              </v:shape>
            </w:pict>
          </mc:Fallback>
        </mc:AlternateContent>
      </w:r>
      <w:r w:rsidR="00E913AE" w:rsidRPr="002B5730">
        <w:rPr>
          <w:noProof/>
          <w:color w:val="000000" w:themeColor="text1"/>
        </w:rPr>
        <w:drawing>
          <wp:inline distT="0" distB="0" distL="0" distR="0" wp14:anchorId="3F84CB7E" wp14:editId="236C8E52">
            <wp:extent cx="6457950" cy="2353102"/>
            <wp:effectExtent l="0" t="0" r="0" b="0"/>
            <wp:docPr id="193" name="Chart 1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bl>
      <w:tblPr>
        <w:tblpPr w:leftFromText="180" w:rightFromText="180" w:vertAnchor="text" w:horzAnchor="margin" w:tblpY="197"/>
        <w:tblW w:w="10098" w:type="dxa"/>
        <w:tblLook w:val="04A0" w:firstRow="1" w:lastRow="0" w:firstColumn="1" w:lastColumn="0" w:noHBand="0" w:noVBand="1"/>
      </w:tblPr>
      <w:tblGrid>
        <w:gridCol w:w="5151"/>
        <w:gridCol w:w="1566"/>
        <w:gridCol w:w="1566"/>
        <w:gridCol w:w="1815"/>
      </w:tblGrid>
      <w:tr w:rsidR="00881A72" w:rsidRPr="008D1421" w14:paraId="2B840251" w14:textId="77777777" w:rsidTr="00881A72">
        <w:trPr>
          <w:trHeight w:val="337"/>
        </w:trPr>
        <w:tc>
          <w:tcPr>
            <w:tcW w:w="51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8BA14C" w14:textId="06E67901" w:rsidR="00E913AE" w:rsidRPr="007B2784" w:rsidRDefault="00E913AE"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Company</w:t>
            </w:r>
            <w:r w:rsidR="007C5B32" w:rsidRPr="007B2784">
              <w:rPr>
                <w:rFonts w:ascii="Arial" w:eastAsia="Times New Roman" w:hAnsi="Arial" w:cs="Arial"/>
                <w:color w:val="FFFFFF" w:themeColor="background1"/>
                <w:lang w:val="en-US"/>
              </w:rPr>
              <w:t xml:space="preserve"> </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06B7A6AC"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2015</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4E81C197"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2020</w:t>
            </w:r>
          </w:p>
        </w:tc>
        <w:tc>
          <w:tcPr>
            <w:tcW w:w="1815" w:type="dxa"/>
            <w:tcBorders>
              <w:top w:val="single" w:sz="4" w:space="0" w:color="auto"/>
              <w:left w:val="nil"/>
              <w:bottom w:val="single" w:sz="4" w:space="0" w:color="auto"/>
              <w:right w:val="single" w:sz="4" w:space="0" w:color="auto"/>
            </w:tcBorders>
            <w:shd w:val="clear" w:color="auto" w:fill="C00000"/>
            <w:noWrap/>
            <w:vAlign w:val="bottom"/>
            <w:hideMark/>
          </w:tcPr>
          <w:p w14:paraId="62ECA508"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2030F</w:t>
            </w:r>
          </w:p>
        </w:tc>
      </w:tr>
      <w:tr w:rsidR="00881A72" w:rsidRPr="008D1421" w14:paraId="4F888C6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0259B22C" w14:textId="6D83E406"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INEOS Composites</w:t>
            </w:r>
          </w:p>
        </w:tc>
        <w:tc>
          <w:tcPr>
            <w:tcW w:w="1566" w:type="dxa"/>
            <w:tcBorders>
              <w:top w:val="nil"/>
              <w:left w:val="nil"/>
              <w:bottom w:val="single" w:sz="4" w:space="0" w:color="auto"/>
              <w:right w:val="single" w:sz="4" w:space="0" w:color="auto"/>
            </w:tcBorders>
            <w:shd w:val="clear" w:color="auto" w:fill="auto"/>
            <w:noWrap/>
            <w:vAlign w:val="bottom"/>
            <w:hideMark/>
          </w:tcPr>
          <w:p w14:paraId="4615062B" w14:textId="5884B316"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0</w:t>
            </w:r>
          </w:p>
        </w:tc>
        <w:tc>
          <w:tcPr>
            <w:tcW w:w="1566" w:type="dxa"/>
            <w:tcBorders>
              <w:top w:val="nil"/>
              <w:left w:val="nil"/>
              <w:bottom w:val="single" w:sz="4" w:space="0" w:color="auto"/>
              <w:right w:val="single" w:sz="4" w:space="0" w:color="auto"/>
            </w:tcBorders>
            <w:shd w:val="clear" w:color="auto" w:fill="auto"/>
            <w:noWrap/>
            <w:vAlign w:val="bottom"/>
            <w:hideMark/>
          </w:tcPr>
          <w:p w14:paraId="2F9A84B4" w14:textId="5E1E73AD"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55E1B924" w14:textId="671FEE3A"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232C2FD8"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447FC5C1" w14:textId="77958EB1"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Hexion Inc.</w:t>
            </w:r>
          </w:p>
        </w:tc>
        <w:tc>
          <w:tcPr>
            <w:tcW w:w="1566" w:type="dxa"/>
            <w:tcBorders>
              <w:top w:val="nil"/>
              <w:left w:val="nil"/>
              <w:bottom w:val="single" w:sz="4" w:space="0" w:color="auto"/>
              <w:right w:val="single" w:sz="4" w:space="0" w:color="auto"/>
            </w:tcBorders>
            <w:shd w:val="clear" w:color="auto" w:fill="auto"/>
            <w:noWrap/>
            <w:vAlign w:val="bottom"/>
            <w:hideMark/>
          </w:tcPr>
          <w:p w14:paraId="74D251A1" w14:textId="4700BA5C"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566" w:type="dxa"/>
            <w:tcBorders>
              <w:top w:val="nil"/>
              <w:left w:val="nil"/>
              <w:bottom w:val="single" w:sz="4" w:space="0" w:color="auto"/>
              <w:right w:val="single" w:sz="4" w:space="0" w:color="auto"/>
            </w:tcBorders>
            <w:shd w:val="clear" w:color="auto" w:fill="auto"/>
            <w:noWrap/>
            <w:vAlign w:val="bottom"/>
            <w:hideMark/>
          </w:tcPr>
          <w:p w14:paraId="4392897F" w14:textId="78050F8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67B1984A" w14:textId="3AE64A00"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5FD93854"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71342697" w14:textId="12A300A7" w:rsidR="00924CE7" w:rsidRPr="008D1421" w:rsidRDefault="00924CE7" w:rsidP="00881A72">
            <w:pPr>
              <w:spacing w:after="0" w:line="240" w:lineRule="auto"/>
              <w:rPr>
                <w:rFonts w:ascii="Arial" w:eastAsia="Times New Roman" w:hAnsi="Arial" w:cs="Arial"/>
                <w:color w:val="000000"/>
                <w:sz w:val="20"/>
                <w:szCs w:val="20"/>
                <w:lang w:val="en-US"/>
              </w:rPr>
            </w:pPr>
            <w:proofErr w:type="spellStart"/>
            <w:r>
              <w:rPr>
                <w:rFonts w:ascii="Arial" w:hAnsi="Arial" w:cs="Arial"/>
                <w:sz w:val="20"/>
                <w:szCs w:val="20"/>
              </w:rPr>
              <w:t>Allnex</w:t>
            </w:r>
            <w:proofErr w:type="spellEnd"/>
            <w:r>
              <w:rPr>
                <w:rFonts w:ascii="Arial" w:hAnsi="Arial" w:cs="Arial"/>
                <w:sz w:val="20"/>
                <w:szCs w:val="20"/>
              </w:rPr>
              <w:t xml:space="preserve"> group</w:t>
            </w:r>
          </w:p>
        </w:tc>
        <w:tc>
          <w:tcPr>
            <w:tcW w:w="1566" w:type="dxa"/>
            <w:tcBorders>
              <w:top w:val="nil"/>
              <w:left w:val="nil"/>
              <w:bottom w:val="single" w:sz="4" w:space="0" w:color="auto"/>
              <w:right w:val="single" w:sz="4" w:space="0" w:color="auto"/>
            </w:tcBorders>
            <w:shd w:val="clear" w:color="auto" w:fill="auto"/>
            <w:noWrap/>
            <w:vAlign w:val="bottom"/>
            <w:hideMark/>
          </w:tcPr>
          <w:p w14:paraId="78B966BD" w14:textId="4FA5829B"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BA75279" w14:textId="0AF30F65"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5D13E8DC" w14:textId="4F9EE228"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70C8A46F"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2B52EAC0" w14:textId="0CBC73D4"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Reinhold GmbH</w:t>
            </w:r>
          </w:p>
        </w:tc>
        <w:tc>
          <w:tcPr>
            <w:tcW w:w="1566" w:type="dxa"/>
            <w:tcBorders>
              <w:top w:val="nil"/>
              <w:left w:val="nil"/>
              <w:bottom w:val="single" w:sz="4" w:space="0" w:color="auto"/>
              <w:right w:val="single" w:sz="4" w:space="0" w:color="auto"/>
            </w:tcBorders>
            <w:shd w:val="clear" w:color="auto" w:fill="auto"/>
            <w:noWrap/>
            <w:vAlign w:val="bottom"/>
            <w:hideMark/>
          </w:tcPr>
          <w:p w14:paraId="2704815F" w14:textId="2E5498E3"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2E3E722" w14:textId="2CAB0087"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2C270A73" w14:textId="2D1B1A0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39BFB2A3"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5C591B2D" w14:textId="03CEE11C"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Scott Bader Company Ltd.</w:t>
            </w:r>
          </w:p>
        </w:tc>
        <w:tc>
          <w:tcPr>
            <w:tcW w:w="1566" w:type="dxa"/>
            <w:tcBorders>
              <w:top w:val="nil"/>
              <w:left w:val="nil"/>
              <w:bottom w:val="single" w:sz="4" w:space="0" w:color="auto"/>
              <w:right w:val="single" w:sz="4" w:space="0" w:color="auto"/>
            </w:tcBorders>
            <w:shd w:val="clear" w:color="auto" w:fill="auto"/>
            <w:noWrap/>
            <w:vAlign w:val="bottom"/>
            <w:hideMark/>
          </w:tcPr>
          <w:p w14:paraId="61747A11" w14:textId="78C777F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4C7BCD85" w14:textId="7063E5F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44883E02" w14:textId="6FCA1AB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2B1115" w:rsidRPr="008D1421" w14:paraId="50F81B49"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tcPr>
          <w:p w14:paraId="54CA9735" w14:textId="74111A2D" w:rsidR="002B1115" w:rsidRPr="008D1421" w:rsidRDefault="002B1115" w:rsidP="00881A72">
            <w:pPr>
              <w:spacing w:after="0" w:line="240" w:lineRule="auto"/>
              <w:rPr>
                <w:rFonts w:ascii="Arial" w:hAnsi="Arial" w:cs="Arial"/>
                <w:color w:val="000000"/>
                <w:sz w:val="20"/>
                <w:szCs w:val="20"/>
              </w:rPr>
            </w:pPr>
            <w:r>
              <w:rPr>
                <w:rFonts w:ascii="Arial" w:hAnsi="Arial" w:cs="Arial"/>
                <w:color w:val="000000"/>
                <w:sz w:val="20"/>
                <w:szCs w:val="20"/>
              </w:rPr>
              <w:t>Others</w:t>
            </w:r>
          </w:p>
        </w:tc>
        <w:tc>
          <w:tcPr>
            <w:tcW w:w="1566" w:type="dxa"/>
            <w:tcBorders>
              <w:top w:val="nil"/>
              <w:left w:val="nil"/>
              <w:bottom w:val="single" w:sz="4" w:space="0" w:color="auto"/>
              <w:right w:val="single" w:sz="4" w:space="0" w:color="auto"/>
            </w:tcBorders>
            <w:shd w:val="clear" w:color="auto" w:fill="auto"/>
            <w:noWrap/>
            <w:vAlign w:val="bottom"/>
          </w:tcPr>
          <w:p w14:paraId="7B17A68A" w14:textId="56F50704" w:rsidR="002B1115" w:rsidRPr="008D1421" w:rsidRDefault="002B1115" w:rsidP="007B2784">
            <w:pPr>
              <w:spacing w:after="0" w:line="240" w:lineRule="auto"/>
              <w:jc w:val="center"/>
              <w:rPr>
                <w:rFonts w:ascii="Arial" w:hAnsi="Arial" w:cs="Arial"/>
                <w:sz w:val="20"/>
                <w:szCs w:val="20"/>
              </w:rPr>
            </w:pPr>
            <w:r>
              <w:rPr>
                <w:rFonts w:ascii="Calibri" w:hAnsi="Calibri"/>
                <w:color w:val="000000"/>
              </w:rPr>
              <w:t>118</w:t>
            </w:r>
          </w:p>
        </w:tc>
        <w:tc>
          <w:tcPr>
            <w:tcW w:w="1566" w:type="dxa"/>
            <w:tcBorders>
              <w:top w:val="nil"/>
              <w:left w:val="nil"/>
              <w:bottom w:val="single" w:sz="4" w:space="0" w:color="auto"/>
              <w:right w:val="single" w:sz="4" w:space="0" w:color="auto"/>
            </w:tcBorders>
            <w:shd w:val="clear" w:color="auto" w:fill="auto"/>
            <w:noWrap/>
            <w:vAlign w:val="bottom"/>
          </w:tcPr>
          <w:p w14:paraId="555CF79D" w14:textId="111AFA40"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c>
          <w:tcPr>
            <w:tcW w:w="1815" w:type="dxa"/>
            <w:tcBorders>
              <w:top w:val="nil"/>
              <w:left w:val="nil"/>
              <w:bottom w:val="single" w:sz="4" w:space="0" w:color="auto"/>
              <w:right w:val="single" w:sz="4" w:space="0" w:color="auto"/>
            </w:tcBorders>
            <w:shd w:val="clear" w:color="auto" w:fill="auto"/>
            <w:noWrap/>
            <w:vAlign w:val="bottom"/>
          </w:tcPr>
          <w:p w14:paraId="6A94290F" w14:textId="52FF1BE7"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r>
      <w:tr w:rsidR="00881A72" w:rsidRPr="008D1421" w14:paraId="1A725EA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C00000"/>
            <w:noWrap/>
            <w:vAlign w:val="bottom"/>
            <w:hideMark/>
          </w:tcPr>
          <w:p w14:paraId="0A34DDE0" w14:textId="77777777" w:rsidR="002B1115" w:rsidRPr="007B2784" w:rsidRDefault="002B1115"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Total</w:t>
            </w:r>
          </w:p>
        </w:tc>
        <w:tc>
          <w:tcPr>
            <w:tcW w:w="1566" w:type="dxa"/>
            <w:tcBorders>
              <w:top w:val="nil"/>
              <w:left w:val="nil"/>
              <w:bottom w:val="single" w:sz="4" w:space="0" w:color="auto"/>
              <w:right w:val="single" w:sz="4" w:space="0" w:color="auto"/>
            </w:tcBorders>
            <w:shd w:val="clear" w:color="auto" w:fill="C00000"/>
            <w:noWrap/>
            <w:vAlign w:val="bottom"/>
            <w:hideMark/>
          </w:tcPr>
          <w:p w14:paraId="293098DE" w14:textId="47A3CED3"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208</w:t>
            </w:r>
          </w:p>
        </w:tc>
        <w:tc>
          <w:tcPr>
            <w:tcW w:w="1566" w:type="dxa"/>
            <w:tcBorders>
              <w:top w:val="nil"/>
              <w:left w:val="nil"/>
              <w:bottom w:val="single" w:sz="4" w:space="0" w:color="auto"/>
              <w:right w:val="single" w:sz="4" w:space="0" w:color="auto"/>
            </w:tcBorders>
            <w:shd w:val="clear" w:color="auto" w:fill="C00000"/>
            <w:noWrap/>
            <w:vAlign w:val="bottom"/>
            <w:hideMark/>
          </w:tcPr>
          <w:p w14:paraId="486542DB" w14:textId="73E6F3A9"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c>
          <w:tcPr>
            <w:tcW w:w="1815" w:type="dxa"/>
            <w:tcBorders>
              <w:top w:val="nil"/>
              <w:left w:val="nil"/>
              <w:bottom w:val="single" w:sz="4" w:space="0" w:color="auto"/>
              <w:right w:val="single" w:sz="4" w:space="0" w:color="auto"/>
            </w:tcBorders>
            <w:shd w:val="clear" w:color="auto" w:fill="C00000"/>
            <w:noWrap/>
            <w:vAlign w:val="bottom"/>
            <w:hideMark/>
          </w:tcPr>
          <w:p w14:paraId="6FC2ACF6" w14:textId="741B53FC"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r>
    </w:tbl>
    <w:p w14:paraId="30A67EFE" w14:textId="7EB2FEA1" w:rsidR="00E913AE" w:rsidRDefault="00881A72" w:rsidP="00E913AE">
      <w:pPr>
        <w:jc w:val="both"/>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524544" behindDoc="0" locked="0" layoutInCell="1" allowOverlap="1" wp14:anchorId="6DB3AE22" wp14:editId="7E51DD29">
                <wp:simplePos x="0" y="0"/>
                <wp:positionH relativeFrom="column">
                  <wp:posOffset>2933700</wp:posOffset>
                </wp:positionH>
                <wp:positionV relativeFrom="paragraph">
                  <wp:posOffset>1971676</wp:posOffset>
                </wp:positionV>
                <wp:extent cx="3461385" cy="323850"/>
                <wp:effectExtent l="0" t="0" r="0" b="0"/>
                <wp:wrapNone/>
                <wp:docPr id="21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61385" cy="323850"/>
                        </a:xfrm>
                        <a:prstGeom prst="rect">
                          <a:avLst/>
                        </a:prstGeom>
                        <a:noFill/>
                      </wps:spPr>
                      <wps:txbx>
                        <w:txbxContent>
                          <w:p w14:paraId="050BB9F6"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4436DA3" w14:textId="596B50E8" w:rsidR="00881A72" w:rsidRPr="005858C1" w:rsidRDefault="00881A72" w:rsidP="00881A7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6DB3AE22" id="_x0000_s1085" type="#_x0000_t202" style="position:absolute;left:0;text-align:left;margin-left:231pt;margin-top:155.25pt;width:272.55pt;height:25.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" filled="f" stroked="f">
                <v:textbox>
                  <w:txbxContent>
                    <w:p w14:paraId="050BB9F6"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4436DA3" w14:textId="596B50E8" w:rsidR="00881A72" w:rsidRPr="005858C1" w:rsidRDefault="00881A72" w:rsidP="00881A72">
                      <w:pPr>
                        <w:jc w:val="right"/>
                        <w:textAlignment w:val="baseline"/>
                        <w:rPr>
                          <w:rFonts w:ascii="Verdana" w:eastAsia="Verdana" w:hAnsi="Verdana" w:cs="Verdana"/>
                          <w:i/>
                          <w:iCs/>
                          <w:color w:val="3F3F3F"/>
                          <w:kern w:val="24"/>
                          <w:sz w:val="12"/>
                          <w:szCs w:val="12"/>
                        </w:rPr>
                      </w:pPr>
                    </w:p>
                  </w:txbxContent>
                </v:textbox>
              </v:shape>
            </w:pict>
          </mc:Fallback>
        </mc:AlternateContent>
      </w:r>
    </w:p>
    <w:p w14:paraId="27A7D7F1" w14:textId="4659D0FB" w:rsidR="00E913AE" w:rsidRPr="0022076A" w:rsidRDefault="00E913AE" w:rsidP="00881A72">
      <w:pPr>
        <w:pStyle w:val="ListParagraph"/>
        <w:ind w:left="720" w:firstLine="0"/>
        <w:jc w:val="both"/>
        <w:rPr>
          <w:sz w:val="24"/>
          <w:szCs w:val="24"/>
          <w:highlight w:val="yellow"/>
        </w:rPr>
      </w:pPr>
    </w:p>
    <w:p w14:paraId="6DB55310" w14:textId="484634EB" w:rsidR="00912B14"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3.2.3. Europe Vinyl Ester Resin Demand Supply Outlook</w:t>
      </w:r>
    </w:p>
    <w:p w14:paraId="4BA6F0DD" w14:textId="61489800" w:rsidR="0002303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2D0EDD41" w14:textId="60935B17"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0DD6A163">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086"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" filled="f" stroked="f" strokeweight="1pt">
                <v:textbo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087"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" filled="f" stroked="f" strokeweight="1pt">
                <v:textbo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v:textbox>
              </v:rect>
            </w:pict>
          </mc:Fallback>
        </mc:AlternateContent>
      </w:r>
      <w:r w:rsidR="00023038" w:rsidRPr="002B5730">
        <w:rPr>
          <w:noProof/>
          <w:color w:val="000000" w:themeColor="text1"/>
        </w:rPr>
        <w:drawing>
          <wp:inline distT="0" distB="0" distL="0" distR="0" wp14:anchorId="27F685AD" wp14:editId="7C062B2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934244E" w14:textId="7D8C8499" w:rsidR="008D05CC" w:rsidRPr="002B5730" w:rsidRDefault="008D05CC">
      <w:pPr>
        <w:rPr>
          <w:color w:val="000000" w:themeColor="text1"/>
        </w:rPr>
      </w:pPr>
    </w:p>
    <w:p w14:paraId="0903F69A" w14:textId="101A5C2C" w:rsidR="00EE4063" w:rsidRDefault="007B2784" w:rsidP="00EE4063">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1E7ED6ED">
                <wp:simplePos x="0" y="0"/>
                <wp:positionH relativeFrom="margin">
                  <wp:posOffset>2733675</wp:posOffset>
                </wp:positionH>
                <wp:positionV relativeFrom="paragraph">
                  <wp:posOffset>90170</wp:posOffset>
                </wp:positionV>
                <wp:extent cx="3680460" cy="3143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3680460" cy="314325"/>
                        </a:xfrm>
                        <a:prstGeom prst="rect">
                          <a:avLst/>
                        </a:prstGeom>
                        <a:noFill/>
                      </wps:spPr>
                      <wps:txbx>
                        <w:txbxContent>
                          <w:p w14:paraId="4BEC7011"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7862544" w14:textId="259E7B49" w:rsidR="00023038" w:rsidRPr="00687E98" w:rsidRDefault="00023038" w:rsidP="0002303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59A1BD" id="_x0000_s1088" type="#_x0000_t202" style="position:absolute;margin-left:215.25pt;margin-top:7.1pt;width:289.8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" filled="f" stroked="f">
                <v:textbox>
                  <w:txbxContent>
                    <w:p w14:paraId="4BEC7011"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7862544" w14:textId="259E7B49" w:rsidR="00023038" w:rsidRPr="00687E98" w:rsidRDefault="00023038" w:rsidP="0002303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3452CE92" w14:textId="79135681" w:rsidR="00EE4063" w:rsidRDefault="00EE4063" w:rsidP="00EE4063">
      <w:pPr>
        <w:rPr>
          <w:rFonts w:ascii="Arial" w:hAnsi="Arial" w:cs="Arial"/>
          <w:b/>
          <w:bCs/>
          <w:color w:val="000000" w:themeColor="text1"/>
          <w:sz w:val="24"/>
          <w:szCs w:val="24"/>
          <w:lang w:val="en-US"/>
        </w:rPr>
      </w:pPr>
    </w:p>
    <w:p w14:paraId="2DC8ADD2" w14:textId="75EA8A5F" w:rsidR="00EE4063" w:rsidRDefault="00C22CE3" w:rsidP="00EE4063">
      <w:pPr>
        <w:rPr>
          <w:rFonts w:ascii="Arial" w:hAnsi="Arial" w:cs="Arial"/>
          <w:b/>
          <w:bCs/>
          <w:color w:val="000000" w:themeColor="text1"/>
          <w:sz w:val="24"/>
          <w:szCs w:val="24"/>
          <w:lang w:val="en-US"/>
        </w:rPr>
      </w:pPr>
      <w:r w:rsidRPr="003B1BF5">
        <w:rPr>
          <w:rFonts w:ascii="Arial" w:hAnsi="Arial" w:cs="Arial"/>
          <w:b/>
          <w:bCs/>
          <w:noProof/>
          <w:color w:val="000000" w:themeColor="text1"/>
          <w:sz w:val="24"/>
          <w:szCs w:val="24"/>
        </w:rPr>
        <mc:AlternateContent>
          <mc:Choice Requires="wps">
            <w:drawing>
              <wp:anchor distT="0" distB="0" distL="114300" distR="114300" simplePos="0" relativeHeight="252561408" behindDoc="0" locked="0" layoutInCell="1" allowOverlap="1" wp14:anchorId="36FA63D5" wp14:editId="41CB53ED">
                <wp:simplePos x="0" y="0"/>
                <wp:positionH relativeFrom="page">
                  <wp:align>center</wp:align>
                </wp:positionH>
                <wp:positionV relativeFrom="paragraph">
                  <wp:posOffset>13705</wp:posOffset>
                </wp:positionV>
                <wp:extent cx="6457950" cy="2978785"/>
                <wp:effectExtent l="0" t="0" r="0" b="7620"/>
                <wp:wrapNone/>
                <wp:docPr id="8" name="Rectangle 7">
                  <a:extLst xmlns:a="http://schemas.openxmlformats.org/drawingml/2006/main">
                    <a:ext uri="{FF2B5EF4-FFF2-40B4-BE49-F238E27FC236}">
                      <a16:creationId xmlns:a16="http://schemas.microsoft.com/office/drawing/2014/main" id="{163022E0-2592-47D7-87E9-D70D38426099}"/>
                    </a:ext>
                  </a:extLst>
                </wp:docPr>
                <wp:cNvGraphicFramePr/>
                <a:graphic xmlns:a="http://schemas.openxmlformats.org/drawingml/2006/main">
                  <a:graphicData uri="http://schemas.microsoft.com/office/word/2010/wordprocessingShape">
                    <wps:wsp>
                      <wps:cNvSpPr/>
                      <wps:spPr>
                        <a:xfrm>
                          <a:off x="0" y="0"/>
                          <a:ext cx="6457950" cy="2978785"/>
                        </a:xfrm>
                        <a:prstGeom prst="rect">
                          <a:avLst/>
                        </a:prstGeom>
                        <a:solidFill>
                          <a:schemeClr val="accent5">
                            <a:lumMod val="20000"/>
                            <a:lumOff val="80000"/>
                          </a:schemeClr>
                        </a:solidFill>
                      </wps:spPr>
                      <wps:txbx>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Derakane, Hetron, Arotran and Signia.</w:t>
                            </w:r>
                          </w:p>
                        </w:txbxContent>
                      </wps:txbx>
                      <wps:bodyPr wrap="square">
                        <a:spAutoFit/>
                      </wps:bodyPr>
                    </wps:wsp>
                  </a:graphicData>
                </a:graphic>
                <wp14:sizeRelH relativeFrom="margin">
                  <wp14:pctWidth>0</wp14:pctWidth>
                </wp14:sizeRelH>
              </wp:anchor>
            </w:drawing>
          </mc:Choice>
          <mc:Fallback>
            <w:pict>
              <v:rect w14:anchorId="36FA63D5" id="Rectangle 7" o:spid="_x0000_s1089" style="position:absolute;margin-left:0;margin-top:1.1pt;width:508.5pt;height:234.55pt;z-index:2525614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" fillcolor="#deeaf6 [664]" stroked="f">
                <v:textbox style="mso-fit-shape-to-text:t">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Derakane, Hetron, Arotran and Signia.</w:t>
                      </w:r>
                    </w:p>
                  </w:txbxContent>
                </v:textbox>
                <w10:wrap anchorx="page"/>
              </v:rect>
            </w:pict>
          </mc:Fallback>
        </mc:AlternateContent>
      </w:r>
    </w:p>
    <w:p w14:paraId="6A8CFB4A" w14:textId="77777777" w:rsidR="00EE4063" w:rsidRDefault="00EE4063" w:rsidP="00EE4063">
      <w:pPr>
        <w:rPr>
          <w:rFonts w:ascii="Arial" w:hAnsi="Arial" w:cs="Arial"/>
          <w:b/>
          <w:bCs/>
          <w:color w:val="000000" w:themeColor="text1"/>
          <w:sz w:val="24"/>
          <w:szCs w:val="24"/>
          <w:lang w:val="en-US"/>
        </w:rPr>
      </w:pPr>
    </w:p>
    <w:p w14:paraId="6AE7C44B" w14:textId="77777777" w:rsidR="00EE4063" w:rsidRDefault="00EE4063" w:rsidP="00EE4063">
      <w:pPr>
        <w:rPr>
          <w:rFonts w:ascii="Arial" w:hAnsi="Arial" w:cs="Arial"/>
          <w:b/>
          <w:bCs/>
          <w:color w:val="000000" w:themeColor="text1"/>
          <w:sz w:val="24"/>
          <w:szCs w:val="24"/>
          <w:lang w:val="en-US"/>
        </w:rPr>
      </w:pPr>
    </w:p>
    <w:p w14:paraId="0AD470AF" w14:textId="77777777" w:rsidR="00EE4063" w:rsidRDefault="00EE4063" w:rsidP="00EE4063">
      <w:pPr>
        <w:rPr>
          <w:rFonts w:ascii="Arial" w:hAnsi="Arial" w:cs="Arial"/>
          <w:b/>
          <w:bCs/>
          <w:color w:val="000000" w:themeColor="text1"/>
          <w:sz w:val="24"/>
          <w:szCs w:val="24"/>
          <w:lang w:val="en-US"/>
        </w:rPr>
      </w:pPr>
    </w:p>
    <w:p w14:paraId="3D613688" w14:textId="77777777" w:rsidR="00EE4063" w:rsidRDefault="00EE4063" w:rsidP="00EE4063">
      <w:pPr>
        <w:rPr>
          <w:rFonts w:ascii="Arial" w:hAnsi="Arial" w:cs="Arial"/>
          <w:b/>
          <w:bCs/>
          <w:color w:val="000000" w:themeColor="text1"/>
          <w:sz w:val="24"/>
          <w:szCs w:val="24"/>
          <w:lang w:val="en-US"/>
        </w:rPr>
      </w:pPr>
    </w:p>
    <w:p w14:paraId="589DBFF6" w14:textId="5A3D5CA8" w:rsidR="00EE4063" w:rsidRDefault="00EE4063" w:rsidP="00EE4063">
      <w:pPr>
        <w:rPr>
          <w:rFonts w:ascii="Arial" w:hAnsi="Arial" w:cs="Arial"/>
          <w:b/>
          <w:bCs/>
          <w:color w:val="000000" w:themeColor="text1"/>
          <w:sz w:val="24"/>
          <w:szCs w:val="24"/>
          <w:lang w:val="en-US"/>
        </w:rPr>
      </w:pPr>
    </w:p>
    <w:p w14:paraId="7F189170" w14:textId="4ED84480" w:rsidR="00477C5A" w:rsidRDefault="00477C5A" w:rsidP="00EE4063">
      <w:pPr>
        <w:rPr>
          <w:rFonts w:ascii="Arial" w:hAnsi="Arial" w:cs="Arial"/>
          <w:b/>
          <w:bCs/>
          <w:color w:val="000000" w:themeColor="text1"/>
          <w:sz w:val="24"/>
          <w:szCs w:val="24"/>
          <w:lang w:val="en-US"/>
        </w:rPr>
      </w:pPr>
    </w:p>
    <w:p w14:paraId="59C8C208" w14:textId="7F00126F" w:rsidR="00477C5A" w:rsidRDefault="00477C5A" w:rsidP="00EE4063">
      <w:pPr>
        <w:rPr>
          <w:rFonts w:ascii="Arial" w:hAnsi="Arial" w:cs="Arial"/>
          <w:b/>
          <w:bCs/>
          <w:color w:val="000000" w:themeColor="text1"/>
          <w:sz w:val="24"/>
          <w:szCs w:val="24"/>
          <w:lang w:val="en-US"/>
        </w:rPr>
      </w:pPr>
    </w:p>
    <w:p w14:paraId="40D0287B" w14:textId="007A112F" w:rsidR="00477C5A" w:rsidRDefault="00477C5A" w:rsidP="00EE4063">
      <w:pPr>
        <w:rPr>
          <w:rFonts w:ascii="Arial" w:hAnsi="Arial" w:cs="Arial"/>
          <w:b/>
          <w:bCs/>
          <w:color w:val="000000" w:themeColor="text1"/>
          <w:sz w:val="24"/>
          <w:szCs w:val="24"/>
          <w:lang w:val="en-US"/>
        </w:rPr>
      </w:pPr>
    </w:p>
    <w:p w14:paraId="65F1DC31" w14:textId="26DC036A" w:rsidR="00477C5A" w:rsidRDefault="00477C5A" w:rsidP="00EE4063">
      <w:pPr>
        <w:rPr>
          <w:rFonts w:ascii="Arial" w:hAnsi="Arial" w:cs="Arial"/>
          <w:b/>
          <w:bCs/>
          <w:color w:val="000000" w:themeColor="text1"/>
          <w:sz w:val="24"/>
          <w:szCs w:val="24"/>
          <w:lang w:val="en-US"/>
        </w:rPr>
      </w:pPr>
    </w:p>
    <w:p w14:paraId="3D2CCDBE" w14:textId="77777777" w:rsidR="00EE4063" w:rsidRPr="002B5730" w:rsidRDefault="00EE4063">
      <w:pPr>
        <w:rPr>
          <w:color w:val="000000" w:themeColor="text1"/>
        </w:rPr>
      </w:pPr>
    </w:p>
    <w:p w14:paraId="595F552C" w14:textId="77777777" w:rsidR="00C22CE3" w:rsidRDefault="00C22CE3" w:rsidP="00912B14">
      <w:pPr>
        <w:spacing w:line="360" w:lineRule="auto"/>
        <w:textAlignment w:val="baseline"/>
        <w:rPr>
          <w:rFonts w:ascii="Arial" w:hAnsi="Arial" w:cs="Arial"/>
          <w:b/>
          <w:bCs/>
          <w:sz w:val="24"/>
          <w:szCs w:val="24"/>
        </w:rPr>
      </w:pPr>
    </w:p>
    <w:tbl>
      <w:tblPr>
        <w:tblW w:w="10160" w:type="dxa"/>
        <w:tblLook w:val="04A0" w:firstRow="1" w:lastRow="0" w:firstColumn="1" w:lastColumn="0" w:noHBand="0" w:noVBand="1"/>
      </w:tblPr>
      <w:tblGrid>
        <w:gridCol w:w="3457"/>
        <w:gridCol w:w="3053"/>
        <w:gridCol w:w="1286"/>
        <w:gridCol w:w="984"/>
        <w:gridCol w:w="1380"/>
      </w:tblGrid>
      <w:tr w:rsidR="00DF72B5" w:rsidRPr="00DF72B5" w14:paraId="7365A295" w14:textId="77777777" w:rsidTr="00DF72B5">
        <w:trPr>
          <w:trHeight w:val="33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9725CF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6E554B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1D1B1E13"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53" w:type="dxa"/>
            <w:tcBorders>
              <w:top w:val="nil"/>
              <w:left w:val="nil"/>
              <w:bottom w:val="single" w:sz="8" w:space="0" w:color="auto"/>
              <w:right w:val="single" w:sz="8" w:space="0" w:color="auto"/>
            </w:tcBorders>
            <w:shd w:val="clear" w:color="000000" w:fill="ACB9CA"/>
            <w:noWrap/>
            <w:vAlign w:val="center"/>
            <w:hideMark/>
          </w:tcPr>
          <w:p w14:paraId="345D80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86" w:type="dxa"/>
            <w:tcBorders>
              <w:top w:val="nil"/>
              <w:left w:val="nil"/>
              <w:bottom w:val="single" w:sz="8" w:space="0" w:color="auto"/>
              <w:right w:val="single" w:sz="8" w:space="0" w:color="auto"/>
            </w:tcBorders>
            <w:shd w:val="clear" w:color="000000" w:fill="ACB9CA"/>
            <w:noWrap/>
            <w:vAlign w:val="center"/>
            <w:hideMark/>
          </w:tcPr>
          <w:p w14:paraId="0221AC1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984" w:type="dxa"/>
            <w:tcBorders>
              <w:top w:val="nil"/>
              <w:left w:val="nil"/>
              <w:bottom w:val="single" w:sz="8" w:space="0" w:color="auto"/>
              <w:right w:val="single" w:sz="8" w:space="0" w:color="auto"/>
            </w:tcBorders>
            <w:shd w:val="clear" w:color="000000" w:fill="ACB9CA"/>
            <w:vAlign w:val="center"/>
            <w:hideMark/>
          </w:tcPr>
          <w:p w14:paraId="60D3630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0" w:type="dxa"/>
            <w:tcBorders>
              <w:top w:val="nil"/>
              <w:left w:val="nil"/>
              <w:bottom w:val="single" w:sz="8" w:space="0" w:color="auto"/>
              <w:right w:val="single" w:sz="8" w:space="0" w:color="auto"/>
            </w:tcBorders>
            <w:shd w:val="clear" w:color="000000" w:fill="ACB9CA"/>
            <w:noWrap/>
            <w:vAlign w:val="center"/>
            <w:hideMark/>
          </w:tcPr>
          <w:p w14:paraId="288B666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9CFC20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26F0BB2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53" w:type="dxa"/>
            <w:tcBorders>
              <w:top w:val="nil"/>
              <w:left w:val="nil"/>
              <w:bottom w:val="single" w:sz="8" w:space="0" w:color="auto"/>
              <w:right w:val="single" w:sz="8" w:space="0" w:color="auto"/>
            </w:tcBorders>
            <w:shd w:val="clear" w:color="auto" w:fill="auto"/>
            <w:noWrap/>
            <w:vAlign w:val="center"/>
            <w:hideMark/>
          </w:tcPr>
          <w:p w14:paraId="7C481D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5AC5DD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992AF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3.92%</w:t>
            </w:r>
          </w:p>
        </w:tc>
        <w:tc>
          <w:tcPr>
            <w:tcW w:w="1380" w:type="dxa"/>
            <w:tcBorders>
              <w:top w:val="nil"/>
              <w:left w:val="nil"/>
              <w:bottom w:val="single" w:sz="8" w:space="0" w:color="auto"/>
              <w:right w:val="single" w:sz="8" w:space="0" w:color="auto"/>
            </w:tcBorders>
            <w:shd w:val="clear" w:color="auto" w:fill="auto"/>
            <w:noWrap/>
            <w:vAlign w:val="center"/>
            <w:hideMark/>
          </w:tcPr>
          <w:p w14:paraId="3F123D8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100A13F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25474A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53" w:type="dxa"/>
            <w:tcBorders>
              <w:top w:val="nil"/>
              <w:left w:val="nil"/>
              <w:bottom w:val="single" w:sz="8" w:space="0" w:color="auto"/>
              <w:right w:val="single" w:sz="8" w:space="0" w:color="auto"/>
            </w:tcBorders>
            <w:shd w:val="clear" w:color="auto" w:fill="auto"/>
            <w:noWrap/>
            <w:vAlign w:val="center"/>
            <w:hideMark/>
          </w:tcPr>
          <w:p w14:paraId="2D0BA47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32B0A6C5"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3DFAA8F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3.22%</w:t>
            </w:r>
          </w:p>
        </w:tc>
        <w:tc>
          <w:tcPr>
            <w:tcW w:w="1380" w:type="dxa"/>
            <w:tcBorders>
              <w:top w:val="nil"/>
              <w:left w:val="nil"/>
              <w:bottom w:val="single" w:sz="8" w:space="0" w:color="auto"/>
              <w:right w:val="single" w:sz="8" w:space="0" w:color="auto"/>
            </w:tcBorders>
            <w:shd w:val="clear" w:color="auto" w:fill="auto"/>
            <w:noWrap/>
            <w:vAlign w:val="center"/>
            <w:hideMark/>
          </w:tcPr>
          <w:p w14:paraId="5431A81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EC65C9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6DAD62A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53" w:type="dxa"/>
            <w:tcBorders>
              <w:top w:val="nil"/>
              <w:left w:val="nil"/>
              <w:bottom w:val="single" w:sz="8" w:space="0" w:color="auto"/>
              <w:right w:val="single" w:sz="8" w:space="0" w:color="auto"/>
            </w:tcBorders>
            <w:shd w:val="clear" w:color="auto" w:fill="auto"/>
            <w:noWrap/>
            <w:vAlign w:val="center"/>
            <w:hideMark/>
          </w:tcPr>
          <w:p w14:paraId="2FAF15D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6AE572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F722E4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3.28%</w:t>
            </w:r>
          </w:p>
        </w:tc>
        <w:tc>
          <w:tcPr>
            <w:tcW w:w="1380" w:type="dxa"/>
            <w:tcBorders>
              <w:top w:val="nil"/>
              <w:left w:val="nil"/>
              <w:bottom w:val="single" w:sz="8" w:space="0" w:color="auto"/>
              <w:right w:val="single" w:sz="8" w:space="0" w:color="auto"/>
            </w:tcBorders>
            <w:shd w:val="clear" w:color="auto" w:fill="auto"/>
            <w:noWrap/>
            <w:vAlign w:val="center"/>
            <w:hideMark/>
          </w:tcPr>
          <w:p w14:paraId="5A66A4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34ACC7E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0ADA5410"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53" w:type="dxa"/>
            <w:tcBorders>
              <w:top w:val="nil"/>
              <w:left w:val="nil"/>
              <w:bottom w:val="single" w:sz="8" w:space="0" w:color="auto"/>
              <w:right w:val="single" w:sz="8" w:space="0" w:color="auto"/>
            </w:tcBorders>
            <w:shd w:val="clear" w:color="auto" w:fill="auto"/>
            <w:noWrap/>
            <w:vAlign w:val="center"/>
            <w:hideMark/>
          </w:tcPr>
          <w:p w14:paraId="74D7A96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108B9C9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5703B04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6.58%</w:t>
            </w:r>
          </w:p>
        </w:tc>
        <w:tc>
          <w:tcPr>
            <w:tcW w:w="1380" w:type="dxa"/>
            <w:tcBorders>
              <w:top w:val="nil"/>
              <w:left w:val="nil"/>
              <w:bottom w:val="single" w:sz="8" w:space="0" w:color="auto"/>
              <w:right w:val="single" w:sz="8" w:space="0" w:color="auto"/>
            </w:tcBorders>
            <w:shd w:val="clear" w:color="auto" w:fill="auto"/>
            <w:noWrap/>
            <w:vAlign w:val="center"/>
            <w:hideMark/>
          </w:tcPr>
          <w:p w14:paraId="438DDEE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0BD13F0F"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637D415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53" w:type="dxa"/>
            <w:tcBorders>
              <w:top w:val="nil"/>
              <w:left w:val="nil"/>
              <w:bottom w:val="single" w:sz="8" w:space="0" w:color="auto"/>
              <w:right w:val="single" w:sz="8" w:space="0" w:color="auto"/>
            </w:tcBorders>
            <w:shd w:val="clear" w:color="auto" w:fill="auto"/>
            <w:noWrap/>
            <w:vAlign w:val="center"/>
            <w:hideMark/>
          </w:tcPr>
          <w:p w14:paraId="57411D7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815580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65DE8B3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4.55%</w:t>
            </w:r>
          </w:p>
        </w:tc>
        <w:tc>
          <w:tcPr>
            <w:tcW w:w="1380" w:type="dxa"/>
            <w:tcBorders>
              <w:top w:val="nil"/>
              <w:left w:val="nil"/>
              <w:bottom w:val="single" w:sz="8" w:space="0" w:color="auto"/>
              <w:right w:val="single" w:sz="8" w:space="0" w:color="auto"/>
            </w:tcBorders>
            <w:shd w:val="clear" w:color="auto" w:fill="auto"/>
            <w:noWrap/>
            <w:vAlign w:val="center"/>
            <w:hideMark/>
          </w:tcPr>
          <w:p w14:paraId="258F76E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67CAF99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756CCC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53" w:type="dxa"/>
            <w:tcBorders>
              <w:top w:val="nil"/>
              <w:left w:val="nil"/>
              <w:bottom w:val="single" w:sz="8" w:space="0" w:color="auto"/>
              <w:right w:val="single" w:sz="8" w:space="0" w:color="auto"/>
            </w:tcBorders>
            <w:shd w:val="clear" w:color="auto" w:fill="auto"/>
            <w:noWrap/>
            <w:vAlign w:val="center"/>
            <w:hideMark/>
          </w:tcPr>
          <w:p w14:paraId="69E7C75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BD68B1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A3370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5.01%</w:t>
            </w:r>
          </w:p>
        </w:tc>
        <w:tc>
          <w:tcPr>
            <w:tcW w:w="1380" w:type="dxa"/>
            <w:tcBorders>
              <w:top w:val="nil"/>
              <w:left w:val="nil"/>
              <w:bottom w:val="single" w:sz="8" w:space="0" w:color="auto"/>
              <w:right w:val="single" w:sz="8" w:space="0" w:color="auto"/>
            </w:tcBorders>
            <w:shd w:val="clear" w:color="auto" w:fill="auto"/>
            <w:noWrap/>
            <w:vAlign w:val="center"/>
            <w:hideMark/>
          </w:tcPr>
          <w:p w14:paraId="408274E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47374A0A"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0D6CB0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53" w:type="dxa"/>
            <w:tcBorders>
              <w:top w:val="nil"/>
              <w:left w:val="nil"/>
              <w:bottom w:val="single" w:sz="8" w:space="0" w:color="auto"/>
              <w:right w:val="single" w:sz="8" w:space="0" w:color="000000"/>
            </w:tcBorders>
            <w:shd w:val="clear" w:color="auto" w:fill="auto"/>
            <w:noWrap/>
            <w:vAlign w:val="center"/>
            <w:hideMark/>
          </w:tcPr>
          <w:p w14:paraId="7B36F6C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06A6DFA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984" w:type="dxa"/>
            <w:tcBorders>
              <w:top w:val="nil"/>
              <w:left w:val="nil"/>
              <w:bottom w:val="single" w:sz="8" w:space="0" w:color="auto"/>
              <w:right w:val="single" w:sz="8" w:space="0" w:color="auto"/>
            </w:tcBorders>
            <w:shd w:val="clear" w:color="auto" w:fill="auto"/>
            <w:noWrap/>
            <w:vAlign w:val="center"/>
            <w:hideMark/>
          </w:tcPr>
          <w:p w14:paraId="4ADFDB8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0.75%</w:t>
            </w:r>
          </w:p>
        </w:tc>
        <w:tc>
          <w:tcPr>
            <w:tcW w:w="1380" w:type="dxa"/>
            <w:tcBorders>
              <w:top w:val="nil"/>
              <w:left w:val="nil"/>
              <w:bottom w:val="single" w:sz="8" w:space="0" w:color="auto"/>
              <w:right w:val="single" w:sz="8" w:space="0" w:color="auto"/>
            </w:tcBorders>
            <w:shd w:val="clear" w:color="auto" w:fill="auto"/>
            <w:noWrap/>
            <w:vAlign w:val="center"/>
            <w:hideMark/>
          </w:tcPr>
          <w:p w14:paraId="08F557D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1B5920AD"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2F203C4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03" w:type="dxa"/>
            <w:gridSpan w:val="4"/>
            <w:tcBorders>
              <w:top w:val="single" w:sz="8" w:space="0" w:color="auto"/>
              <w:left w:val="nil"/>
              <w:bottom w:val="nil"/>
              <w:right w:val="nil"/>
            </w:tcBorders>
            <w:shd w:val="clear" w:color="000000" w:fill="333F4F"/>
            <w:noWrap/>
            <w:vAlign w:val="center"/>
            <w:hideMark/>
          </w:tcPr>
          <w:p w14:paraId="02B60136"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4.66%</w:t>
            </w:r>
          </w:p>
        </w:tc>
      </w:tr>
    </w:tbl>
    <w:p w14:paraId="2C100AFA" w14:textId="77777777" w:rsidR="00DF72B5" w:rsidRPr="00DF72B5" w:rsidRDefault="00DF72B5" w:rsidP="00DF72B5">
      <w:pPr>
        <w:spacing w:after="0" w:line="240" w:lineRule="auto"/>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4DAB6E2B" w14:textId="3C76BC5A" w:rsidR="00C22CE3" w:rsidRDefault="001D5CC2" w:rsidP="00912B14">
      <w:pPr>
        <w:spacing w:line="360" w:lineRule="auto"/>
        <w:textAlignment w:val="baseline"/>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6736" behindDoc="0" locked="0" layoutInCell="1" allowOverlap="1" wp14:anchorId="1802545D" wp14:editId="4901E6AB">
                <wp:simplePos x="0" y="0"/>
                <wp:positionH relativeFrom="margin">
                  <wp:align>left</wp:align>
                </wp:positionH>
                <wp:positionV relativeFrom="paragraph">
                  <wp:posOffset>250220</wp:posOffset>
                </wp:positionV>
                <wp:extent cx="6560185" cy="1404620"/>
                <wp:effectExtent l="0" t="0" r="12065" b="19050"/>
                <wp:wrapSquare wrapText="bothSides"/>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70386306"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02545D" id="_x0000_s1090" type="#_x0000_t202" style="position:absolute;margin-left:0;margin-top:19.7pt;width:516.55pt;height:110.6pt;z-index:252916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" fillcolor="#1f4d78 [1608]">
                <v:textbox style="mso-fit-shape-to-text:t">
                  <w:txbxContent>
                    <w:p w14:paraId="70386306"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B7124C7" w14:textId="18277315" w:rsidR="00C22CE3" w:rsidRDefault="00C22CE3" w:rsidP="00912B14">
      <w:pPr>
        <w:spacing w:line="360" w:lineRule="auto"/>
        <w:textAlignment w:val="baseline"/>
        <w:rPr>
          <w:rFonts w:ascii="Arial" w:hAnsi="Arial" w:cs="Arial"/>
          <w:b/>
          <w:bCs/>
          <w:sz w:val="24"/>
          <w:szCs w:val="24"/>
        </w:rPr>
      </w:pPr>
    </w:p>
    <w:p w14:paraId="144927A1" w14:textId="77777777" w:rsidR="00C22CE3" w:rsidRDefault="00C22CE3" w:rsidP="00912B14">
      <w:pPr>
        <w:spacing w:line="360" w:lineRule="auto"/>
        <w:textAlignment w:val="baseline"/>
        <w:rPr>
          <w:rFonts w:ascii="Arial" w:hAnsi="Arial" w:cs="Arial"/>
          <w:b/>
          <w:bCs/>
          <w:sz w:val="24"/>
          <w:szCs w:val="24"/>
        </w:rPr>
      </w:pPr>
    </w:p>
    <w:p w14:paraId="2554F71F" w14:textId="77777777" w:rsidR="00C22CE3" w:rsidRDefault="00C22CE3" w:rsidP="00912B14">
      <w:pPr>
        <w:spacing w:line="360" w:lineRule="auto"/>
        <w:textAlignment w:val="baseline"/>
        <w:rPr>
          <w:rFonts w:ascii="Arial" w:hAnsi="Arial" w:cs="Arial"/>
          <w:b/>
          <w:bCs/>
          <w:sz w:val="24"/>
          <w:szCs w:val="24"/>
        </w:rPr>
      </w:pPr>
    </w:p>
    <w:p w14:paraId="72913C61" w14:textId="0586F440"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3.2.3.2. Operating Efficiency</w:t>
      </w:r>
    </w:p>
    <w:p w14:paraId="047AE4D4" w14:textId="512E245D" w:rsidR="009E2A1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Operating Efficiency (Percentage), 2015-2030F</w:t>
      </w:r>
    </w:p>
    <w:p w14:paraId="3645D15C" w14:textId="2D73CFB5" w:rsidR="00023038" w:rsidRDefault="00AE05DC">
      <w:pPr>
        <w:rPr>
          <w:color w:val="000000" w:themeColor="text1"/>
        </w:rPr>
      </w:pPr>
      <w:r w:rsidRPr="002B5730">
        <w:rPr>
          <w:noProof/>
          <w:color w:val="000000" w:themeColor="text1"/>
        </w:rPr>
        <w:drawing>
          <wp:inline distT="0" distB="0" distL="0" distR="0" wp14:anchorId="364F61D4" wp14:editId="19BBFD99">
            <wp:extent cx="6429375" cy="2731325"/>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EACC26" w14:textId="1B54188A" w:rsidR="00912B14" w:rsidRPr="0061645E" w:rsidRDefault="003B4B95" w:rsidP="0061645E">
      <w:pPr>
        <w:spacing w:line="360" w:lineRule="auto"/>
        <w:rPr>
          <w:rFonts w:ascii="Arial" w:hAnsi="Arial" w:cs="Arial"/>
          <w:b/>
          <w:bCs/>
          <w:sz w:val="24"/>
          <w:szCs w:val="24"/>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42491262">
                <wp:simplePos x="0" y="0"/>
                <wp:positionH relativeFrom="column">
                  <wp:posOffset>2933700</wp:posOffset>
                </wp:positionH>
                <wp:positionV relativeFrom="paragraph">
                  <wp:posOffset>9526</wp:posOffset>
                </wp:positionV>
                <wp:extent cx="3455035" cy="247650"/>
                <wp:effectExtent l="0" t="0" r="0" b="0"/>
                <wp:wrapNone/>
                <wp:docPr id="165" name="TextBox 4"/>
                <wp:cNvGraphicFramePr/>
                <a:graphic xmlns:a="http://schemas.openxmlformats.org/drawingml/2006/main">
                  <a:graphicData uri="http://schemas.microsoft.com/office/word/2010/wordprocessingShape">
                    <wps:wsp>
                      <wps:cNvSpPr txBox="1"/>
                      <wps:spPr>
                        <a:xfrm>
                          <a:off x="0" y="0"/>
                          <a:ext cx="3455035" cy="247650"/>
                        </a:xfrm>
                        <a:prstGeom prst="rect">
                          <a:avLst/>
                        </a:prstGeom>
                        <a:noFill/>
                      </wps:spPr>
                      <wps:txbx>
                        <w:txbxContent>
                          <w:p w14:paraId="650E46EF"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7A3DF2C" w14:textId="030800AB" w:rsidR="00AB7B64" w:rsidRPr="00687E98" w:rsidRDefault="00AB7B64" w:rsidP="00AB7B64">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D75C49" id="_x0000_s1091" type="#_x0000_t202" style="position:absolute;margin-left:231pt;margin-top:.75pt;width:272.05pt;height:1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" filled="f" stroked="f">
                <v:textbox>
                  <w:txbxContent>
                    <w:p w14:paraId="650E46EF"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7A3DF2C" w14:textId="030800AB" w:rsidR="00AB7B64" w:rsidRPr="00687E98" w:rsidRDefault="00AB7B64" w:rsidP="00AB7B64">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912B14" w:rsidRPr="0061645E">
        <w:rPr>
          <w:rFonts w:ascii="Arial" w:hAnsi="Arial" w:cs="Arial"/>
          <w:b/>
          <w:bCs/>
          <w:sz w:val="24"/>
          <w:szCs w:val="24"/>
        </w:rPr>
        <w:t>3.2.3.3. Demand By Application</w:t>
      </w:r>
    </w:p>
    <w:p w14:paraId="02950EB4" w14:textId="5445F036" w:rsidR="00023038"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Application, By Volume</w:t>
      </w:r>
      <w:r w:rsidR="007C5B32">
        <w:rPr>
          <w:rFonts w:ascii="Arial" w:hAnsi="Arial" w:cs="Arial"/>
          <w:b/>
          <w:bCs/>
          <w:sz w:val="24"/>
          <w:szCs w:val="24"/>
        </w:rPr>
        <w:t xml:space="preserve"> (000’ Tonnes)</w:t>
      </w:r>
      <w:r w:rsidR="00681F3A">
        <w:rPr>
          <w:rFonts w:ascii="Arial" w:hAnsi="Arial" w:cs="Arial"/>
          <w:b/>
          <w:bCs/>
          <w:sz w:val="24"/>
          <w:szCs w:val="24"/>
        </w:rPr>
        <w:t xml:space="preserve"> </w:t>
      </w:r>
      <w:r w:rsidR="00F81BEE">
        <w:rPr>
          <w:rFonts w:ascii="Arial" w:hAnsi="Arial" w:cs="Arial"/>
          <w:b/>
          <w:bCs/>
          <w:sz w:val="24"/>
          <w:szCs w:val="24"/>
        </w:rPr>
        <w:t>(%)</w:t>
      </w:r>
      <w:r w:rsidRPr="0061645E">
        <w:rPr>
          <w:rFonts w:ascii="Arial" w:hAnsi="Arial" w:cs="Arial"/>
          <w:b/>
          <w:bCs/>
          <w:sz w:val="24"/>
          <w:szCs w:val="24"/>
        </w:rPr>
        <w:t>, 2015–2030F</w:t>
      </w:r>
    </w:p>
    <w:p w14:paraId="50E79939" w14:textId="7DA1EA56" w:rsidR="0069198A" w:rsidRPr="002B5730" w:rsidRDefault="003B4B95">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3ED28157">
                <wp:simplePos x="0" y="0"/>
                <wp:positionH relativeFrom="margin">
                  <wp:posOffset>3028950</wp:posOffset>
                </wp:positionH>
                <wp:positionV relativeFrom="paragraph">
                  <wp:posOffset>2875280</wp:posOffset>
                </wp:positionV>
                <wp:extent cx="3297555" cy="495300"/>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495300"/>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775419C1"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42B0936" w14:textId="08531B89" w:rsidR="0062149D" w:rsidRPr="00687E98" w:rsidRDefault="0062149D"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003767" id="_x0000_s1092" type="#_x0000_t202" style="position:absolute;margin-left:238.5pt;margin-top:226.4pt;width:259.65pt;height:3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" filled="f" stroked="f">
                <v:textbo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775419C1"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42B0936" w14:textId="08531B89" w:rsidR="0062149D" w:rsidRPr="00687E98" w:rsidRDefault="0062149D"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023038" w:rsidRPr="002B5730">
        <w:rPr>
          <w:noProof/>
          <w:color w:val="000000" w:themeColor="text1"/>
        </w:rPr>
        <w:drawing>
          <wp:inline distT="0" distB="0" distL="0" distR="0" wp14:anchorId="7E0573C7" wp14:editId="4D32F373">
            <wp:extent cx="6410325" cy="2860158"/>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665D529" w14:textId="0F45A399" w:rsidR="00214D2B" w:rsidRDefault="00214D2B" w:rsidP="00831834">
      <w:pPr>
        <w:spacing w:line="360" w:lineRule="auto"/>
        <w:jc w:val="both"/>
        <w:rPr>
          <w:rFonts w:ascii="Arial" w:hAnsi="Arial" w:cs="Arial"/>
          <w:color w:val="000000" w:themeColor="text1"/>
          <w:sz w:val="24"/>
          <w:szCs w:val="24"/>
        </w:rPr>
      </w:pPr>
    </w:p>
    <w:p w14:paraId="4D4A327F" w14:textId="77777777" w:rsidR="003B4B95" w:rsidRDefault="003B4B95" w:rsidP="00831834">
      <w:pPr>
        <w:spacing w:line="360" w:lineRule="auto"/>
        <w:jc w:val="both"/>
        <w:rPr>
          <w:rFonts w:ascii="Arial" w:hAnsi="Arial" w:cs="Arial"/>
          <w:color w:val="000000" w:themeColor="text1"/>
          <w:sz w:val="24"/>
          <w:szCs w:val="24"/>
        </w:rPr>
      </w:pPr>
    </w:p>
    <w:tbl>
      <w:tblPr>
        <w:tblW w:w="10024" w:type="dxa"/>
        <w:tblLook w:val="04A0" w:firstRow="1" w:lastRow="0" w:firstColumn="1" w:lastColumn="0" w:noHBand="0" w:noVBand="1"/>
      </w:tblPr>
      <w:tblGrid>
        <w:gridCol w:w="2347"/>
        <w:gridCol w:w="853"/>
        <w:gridCol w:w="853"/>
        <w:gridCol w:w="853"/>
        <w:gridCol w:w="853"/>
        <w:gridCol w:w="853"/>
        <w:gridCol w:w="853"/>
        <w:gridCol w:w="853"/>
        <w:gridCol w:w="853"/>
        <w:gridCol w:w="853"/>
      </w:tblGrid>
      <w:tr w:rsidR="0097059C" w:rsidRPr="0097059C" w14:paraId="285780ED" w14:textId="77777777" w:rsidTr="0097059C">
        <w:trPr>
          <w:trHeight w:val="378"/>
        </w:trPr>
        <w:tc>
          <w:tcPr>
            <w:tcW w:w="234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E7F2011"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 xml:space="preserve">Demand by Application </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4DFE0E42"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2015</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2675CAE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2016</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FF5B9FE"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2017</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0ECEFFB"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2018</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7CBF5E8D"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2019</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49B366A"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2020</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1836FA0"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2021E</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A5E354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2025F</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B2EAAB3"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2030F</w:t>
            </w:r>
          </w:p>
        </w:tc>
      </w:tr>
      <w:tr w:rsidR="0097059C" w:rsidRPr="0097059C" w14:paraId="230A4DF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3FF9CD27"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lastRenderedPageBreak/>
              <w:t>Pipes &amp; Tanks</w:t>
            </w:r>
          </w:p>
        </w:tc>
        <w:tc>
          <w:tcPr>
            <w:tcW w:w="853" w:type="dxa"/>
            <w:tcBorders>
              <w:top w:val="nil"/>
              <w:left w:val="nil"/>
              <w:bottom w:val="single" w:sz="8" w:space="0" w:color="auto"/>
              <w:right w:val="single" w:sz="8" w:space="0" w:color="auto"/>
            </w:tcBorders>
            <w:shd w:val="clear" w:color="000000" w:fill="FFFFFF"/>
            <w:noWrap/>
            <w:vAlign w:val="center"/>
            <w:hideMark/>
          </w:tcPr>
          <w:p w14:paraId="6D402ED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100</w:t>
            </w:r>
          </w:p>
        </w:tc>
        <w:tc>
          <w:tcPr>
            <w:tcW w:w="853" w:type="dxa"/>
            <w:tcBorders>
              <w:top w:val="nil"/>
              <w:left w:val="nil"/>
              <w:bottom w:val="single" w:sz="8" w:space="0" w:color="auto"/>
              <w:right w:val="single" w:sz="8" w:space="0" w:color="auto"/>
            </w:tcBorders>
            <w:shd w:val="clear" w:color="000000" w:fill="FFFFFF"/>
            <w:noWrap/>
            <w:vAlign w:val="center"/>
            <w:hideMark/>
          </w:tcPr>
          <w:p w14:paraId="525156C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103</w:t>
            </w:r>
          </w:p>
        </w:tc>
        <w:tc>
          <w:tcPr>
            <w:tcW w:w="853" w:type="dxa"/>
            <w:tcBorders>
              <w:top w:val="nil"/>
              <w:left w:val="nil"/>
              <w:bottom w:val="single" w:sz="8" w:space="0" w:color="auto"/>
              <w:right w:val="single" w:sz="8" w:space="0" w:color="auto"/>
            </w:tcBorders>
            <w:shd w:val="clear" w:color="000000" w:fill="FFFFFF"/>
            <w:noWrap/>
            <w:vAlign w:val="center"/>
            <w:hideMark/>
          </w:tcPr>
          <w:p w14:paraId="157BE3F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105</w:t>
            </w:r>
          </w:p>
        </w:tc>
        <w:tc>
          <w:tcPr>
            <w:tcW w:w="853" w:type="dxa"/>
            <w:tcBorders>
              <w:top w:val="nil"/>
              <w:left w:val="nil"/>
              <w:bottom w:val="single" w:sz="8" w:space="0" w:color="auto"/>
              <w:right w:val="single" w:sz="8" w:space="0" w:color="auto"/>
            </w:tcBorders>
            <w:shd w:val="clear" w:color="000000" w:fill="FFFFFF"/>
            <w:noWrap/>
            <w:vAlign w:val="center"/>
            <w:hideMark/>
          </w:tcPr>
          <w:p w14:paraId="4CE47CD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109</w:t>
            </w:r>
          </w:p>
        </w:tc>
        <w:tc>
          <w:tcPr>
            <w:tcW w:w="853" w:type="dxa"/>
            <w:tcBorders>
              <w:top w:val="nil"/>
              <w:left w:val="nil"/>
              <w:bottom w:val="single" w:sz="8" w:space="0" w:color="auto"/>
              <w:right w:val="single" w:sz="8" w:space="0" w:color="auto"/>
            </w:tcBorders>
            <w:shd w:val="clear" w:color="000000" w:fill="FFFFFF"/>
            <w:noWrap/>
            <w:vAlign w:val="center"/>
            <w:hideMark/>
          </w:tcPr>
          <w:p w14:paraId="74968B0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111</w:t>
            </w:r>
          </w:p>
        </w:tc>
        <w:tc>
          <w:tcPr>
            <w:tcW w:w="853" w:type="dxa"/>
            <w:tcBorders>
              <w:top w:val="nil"/>
              <w:left w:val="nil"/>
              <w:bottom w:val="single" w:sz="8" w:space="0" w:color="auto"/>
              <w:right w:val="single" w:sz="8" w:space="0" w:color="auto"/>
            </w:tcBorders>
            <w:shd w:val="clear" w:color="000000" w:fill="FFFFFF"/>
            <w:noWrap/>
            <w:vAlign w:val="center"/>
            <w:hideMark/>
          </w:tcPr>
          <w:p w14:paraId="4E60E249"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104</w:t>
            </w:r>
          </w:p>
        </w:tc>
        <w:tc>
          <w:tcPr>
            <w:tcW w:w="853" w:type="dxa"/>
            <w:tcBorders>
              <w:top w:val="nil"/>
              <w:left w:val="nil"/>
              <w:bottom w:val="single" w:sz="8" w:space="0" w:color="auto"/>
              <w:right w:val="single" w:sz="8" w:space="0" w:color="auto"/>
            </w:tcBorders>
            <w:shd w:val="clear" w:color="000000" w:fill="FFFFFF"/>
            <w:noWrap/>
            <w:vAlign w:val="center"/>
            <w:hideMark/>
          </w:tcPr>
          <w:p w14:paraId="75D5FAD6"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110</w:t>
            </w:r>
          </w:p>
        </w:tc>
        <w:tc>
          <w:tcPr>
            <w:tcW w:w="853" w:type="dxa"/>
            <w:tcBorders>
              <w:top w:val="nil"/>
              <w:left w:val="nil"/>
              <w:bottom w:val="single" w:sz="8" w:space="0" w:color="auto"/>
              <w:right w:val="single" w:sz="8" w:space="0" w:color="auto"/>
            </w:tcBorders>
            <w:shd w:val="clear" w:color="000000" w:fill="FFFFFF"/>
            <w:noWrap/>
            <w:vAlign w:val="center"/>
            <w:hideMark/>
          </w:tcPr>
          <w:p w14:paraId="2D04C84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134</w:t>
            </w:r>
          </w:p>
        </w:tc>
        <w:tc>
          <w:tcPr>
            <w:tcW w:w="853" w:type="dxa"/>
            <w:tcBorders>
              <w:top w:val="nil"/>
              <w:left w:val="nil"/>
              <w:bottom w:val="single" w:sz="8" w:space="0" w:color="auto"/>
              <w:right w:val="single" w:sz="8" w:space="0" w:color="auto"/>
            </w:tcBorders>
            <w:shd w:val="clear" w:color="000000" w:fill="FFFFFF"/>
            <w:noWrap/>
            <w:vAlign w:val="center"/>
            <w:hideMark/>
          </w:tcPr>
          <w:p w14:paraId="2B84DC7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166</w:t>
            </w:r>
          </w:p>
        </w:tc>
      </w:tr>
      <w:tr w:rsidR="0097059C" w:rsidRPr="0097059C" w14:paraId="439B8A3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5D5DF849"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Marine Components</w:t>
            </w:r>
          </w:p>
        </w:tc>
        <w:tc>
          <w:tcPr>
            <w:tcW w:w="853" w:type="dxa"/>
            <w:tcBorders>
              <w:top w:val="nil"/>
              <w:left w:val="nil"/>
              <w:bottom w:val="single" w:sz="8" w:space="0" w:color="auto"/>
              <w:right w:val="single" w:sz="8" w:space="0" w:color="auto"/>
            </w:tcBorders>
            <w:shd w:val="clear" w:color="000000" w:fill="FFFFFF"/>
            <w:noWrap/>
            <w:vAlign w:val="center"/>
            <w:hideMark/>
          </w:tcPr>
          <w:p w14:paraId="790AF68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29</w:t>
            </w:r>
          </w:p>
        </w:tc>
        <w:tc>
          <w:tcPr>
            <w:tcW w:w="853" w:type="dxa"/>
            <w:tcBorders>
              <w:top w:val="nil"/>
              <w:left w:val="nil"/>
              <w:bottom w:val="single" w:sz="8" w:space="0" w:color="auto"/>
              <w:right w:val="single" w:sz="8" w:space="0" w:color="auto"/>
            </w:tcBorders>
            <w:shd w:val="clear" w:color="000000" w:fill="FFFFFF"/>
            <w:noWrap/>
            <w:vAlign w:val="center"/>
            <w:hideMark/>
          </w:tcPr>
          <w:p w14:paraId="349FF24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1F77C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0D42ADD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31</w:t>
            </w:r>
          </w:p>
        </w:tc>
        <w:tc>
          <w:tcPr>
            <w:tcW w:w="853" w:type="dxa"/>
            <w:tcBorders>
              <w:top w:val="nil"/>
              <w:left w:val="nil"/>
              <w:bottom w:val="single" w:sz="8" w:space="0" w:color="auto"/>
              <w:right w:val="single" w:sz="8" w:space="0" w:color="auto"/>
            </w:tcBorders>
            <w:shd w:val="clear" w:color="000000" w:fill="FFFFFF"/>
            <w:noWrap/>
            <w:vAlign w:val="center"/>
            <w:hideMark/>
          </w:tcPr>
          <w:p w14:paraId="5212D8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7F971F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9577E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C26BA9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39</w:t>
            </w:r>
          </w:p>
        </w:tc>
        <w:tc>
          <w:tcPr>
            <w:tcW w:w="853" w:type="dxa"/>
            <w:tcBorders>
              <w:top w:val="nil"/>
              <w:left w:val="nil"/>
              <w:bottom w:val="single" w:sz="8" w:space="0" w:color="auto"/>
              <w:right w:val="single" w:sz="8" w:space="0" w:color="auto"/>
            </w:tcBorders>
            <w:shd w:val="clear" w:color="000000" w:fill="FFFFFF"/>
            <w:noWrap/>
            <w:vAlign w:val="center"/>
            <w:hideMark/>
          </w:tcPr>
          <w:p w14:paraId="34D0A6C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48</w:t>
            </w:r>
          </w:p>
        </w:tc>
      </w:tr>
      <w:tr w:rsidR="0097059C" w:rsidRPr="0097059C" w14:paraId="7DAA281B"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4112635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Renewables</w:t>
            </w:r>
          </w:p>
        </w:tc>
        <w:tc>
          <w:tcPr>
            <w:tcW w:w="853" w:type="dxa"/>
            <w:tcBorders>
              <w:top w:val="nil"/>
              <w:left w:val="nil"/>
              <w:bottom w:val="single" w:sz="8" w:space="0" w:color="auto"/>
              <w:right w:val="single" w:sz="8" w:space="0" w:color="auto"/>
            </w:tcBorders>
            <w:shd w:val="clear" w:color="000000" w:fill="FFFFFF"/>
            <w:noWrap/>
            <w:vAlign w:val="center"/>
            <w:hideMark/>
          </w:tcPr>
          <w:p w14:paraId="7979775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3E324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7BEFFD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0CDF37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3800E8A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15E9334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2E609C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4B5480C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w:t>
            </w:r>
          </w:p>
        </w:tc>
        <w:tc>
          <w:tcPr>
            <w:tcW w:w="853" w:type="dxa"/>
            <w:tcBorders>
              <w:top w:val="nil"/>
              <w:left w:val="nil"/>
              <w:bottom w:val="single" w:sz="8" w:space="0" w:color="auto"/>
              <w:right w:val="single" w:sz="8" w:space="0" w:color="auto"/>
            </w:tcBorders>
            <w:shd w:val="clear" w:color="000000" w:fill="FFFFFF"/>
            <w:noWrap/>
            <w:vAlign w:val="center"/>
            <w:hideMark/>
          </w:tcPr>
          <w:p w14:paraId="03DE2E7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w:t>
            </w:r>
          </w:p>
        </w:tc>
      </w:tr>
      <w:tr w:rsidR="0097059C" w:rsidRPr="0097059C" w14:paraId="7C6A0646"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3D1849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Others</w:t>
            </w:r>
          </w:p>
        </w:tc>
        <w:tc>
          <w:tcPr>
            <w:tcW w:w="853" w:type="dxa"/>
            <w:tcBorders>
              <w:top w:val="nil"/>
              <w:left w:val="nil"/>
              <w:bottom w:val="single" w:sz="8" w:space="0" w:color="auto"/>
              <w:right w:val="single" w:sz="8" w:space="0" w:color="auto"/>
            </w:tcBorders>
            <w:shd w:val="clear" w:color="000000" w:fill="FFFFFF"/>
            <w:noWrap/>
            <w:vAlign w:val="center"/>
            <w:hideMark/>
          </w:tcPr>
          <w:p w14:paraId="17D7E37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503EA49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33</w:t>
            </w:r>
          </w:p>
        </w:tc>
        <w:tc>
          <w:tcPr>
            <w:tcW w:w="853" w:type="dxa"/>
            <w:tcBorders>
              <w:top w:val="nil"/>
              <w:left w:val="nil"/>
              <w:bottom w:val="single" w:sz="8" w:space="0" w:color="auto"/>
              <w:right w:val="single" w:sz="8" w:space="0" w:color="auto"/>
            </w:tcBorders>
            <w:shd w:val="clear" w:color="000000" w:fill="FFFFFF"/>
            <w:noWrap/>
            <w:vAlign w:val="center"/>
            <w:hideMark/>
          </w:tcPr>
          <w:p w14:paraId="0E3E57C8"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08BA5C57"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7075306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36</w:t>
            </w:r>
          </w:p>
        </w:tc>
        <w:tc>
          <w:tcPr>
            <w:tcW w:w="853" w:type="dxa"/>
            <w:tcBorders>
              <w:top w:val="nil"/>
              <w:left w:val="nil"/>
              <w:bottom w:val="single" w:sz="8" w:space="0" w:color="auto"/>
              <w:right w:val="single" w:sz="8" w:space="0" w:color="auto"/>
            </w:tcBorders>
            <w:shd w:val="clear" w:color="000000" w:fill="FFFFFF"/>
            <w:noWrap/>
            <w:vAlign w:val="center"/>
            <w:hideMark/>
          </w:tcPr>
          <w:p w14:paraId="5ACF8FA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67C5D8A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2C1524E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43</w:t>
            </w:r>
          </w:p>
        </w:tc>
        <w:tc>
          <w:tcPr>
            <w:tcW w:w="853" w:type="dxa"/>
            <w:tcBorders>
              <w:top w:val="nil"/>
              <w:left w:val="nil"/>
              <w:bottom w:val="single" w:sz="8" w:space="0" w:color="auto"/>
              <w:right w:val="single" w:sz="8" w:space="0" w:color="auto"/>
            </w:tcBorders>
            <w:shd w:val="clear" w:color="000000" w:fill="FFFFFF"/>
            <w:noWrap/>
            <w:vAlign w:val="center"/>
            <w:hideMark/>
          </w:tcPr>
          <w:p w14:paraId="4234BE0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52</w:t>
            </w:r>
          </w:p>
        </w:tc>
      </w:tr>
      <w:tr w:rsidR="0097059C" w:rsidRPr="0097059C" w14:paraId="41C1B2A9"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A7FAA70" w14:textId="77777777" w:rsidR="0097059C" w:rsidRPr="0097059C" w:rsidRDefault="0097059C" w:rsidP="0097059C">
            <w:pPr>
              <w:spacing w:after="0" w:line="240" w:lineRule="auto"/>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Total</w:t>
            </w:r>
          </w:p>
        </w:tc>
        <w:tc>
          <w:tcPr>
            <w:tcW w:w="853" w:type="dxa"/>
            <w:tcBorders>
              <w:top w:val="nil"/>
              <w:left w:val="nil"/>
              <w:bottom w:val="single" w:sz="8" w:space="0" w:color="auto"/>
              <w:right w:val="single" w:sz="8" w:space="0" w:color="auto"/>
            </w:tcBorders>
            <w:shd w:val="clear" w:color="000000" w:fill="FFFFFF"/>
            <w:noWrap/>
            <w:vAlign w:val="center"/>
            <w:hideMark/>
          </w:tcPr>
          <w:p w14:paraId="5EBA39A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171</w:t>
            </w:r>
          </w:p>
        </w:tc>
        <w:tc>
          <w:tcPr>
            <w:tcW w:w="853" w:type="dxa"/>
            <w:tcBorders>
              <w:top w:val="nil"/>
              <w:left w:val="nil"/>
              <w:bottom w:val="single" w:sz="8" w:space="0" w:color="auto"/>
              <w:right w:val="single" w:sz="8" w:space="0" w:color="auto"/>
            </w:tcBorders>
            <w:shd w:val="clear" w:color="000000" w:fill="FFFFFF"/>
            <w:noWrap/>
            <w:vAlign w:val="center"/>
            <w:hideMark/>
          </w:tcPr>
          <w:p w14:paraId="29432AB1"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176</w:t>
            </w:r>
          </w:p>
        </w:tc>
        <w:tc>
          <w:tcPr>
            <w:tcW w:w="853" w:type="dxa"/>
            <w:tcBorders>
              <w:top w:val="nil"/>
              <w:left w:val="nil"/>
              <w:bottom w:val="single" w:sz="8" w:space="0" w:color="auto"/>
              <w:right w:val="single" w:sz="8" w:space="0" w:color="auto"/>
            </w:tcBorders>
            <w:shd w:val="clear" w:color="000000" w:fill="FFFFFF"/>
            <w:noWrap/>
            <w:vAlign w:val="center"/>
            <w:hideMark/>
          </w:tcPr>
          <w:p w14:paraId="10C98C6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180</w:t>
            </w:r>
          </w:p>
        </w:tc>
        <w:tc>
          <w:tcPr>
            <w:tcW w:w="853" w:type="dxa"/>
            <w:tcBorders>
              <w:top w:val="nil"/>
              <w:left w:val="nil"/>
              <w:bottom w:val="single" w:sz="8" w:space="0" w:color="auto"/>
              <w:right w:val="single" w:sz="8" w:space="0" w:color="auto"/>
            </w:tcBorders>
            <w:shd w:val="clear" w:color="000000" w:fill="FFFFFF"/>
            <w:noWrap/>
            <w:vAlign w:val="center"/>
            <w:hideMark/>
          </w:tcPr>
          <w:p w14:paraId="1F1C7642"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186</w:t>
            </w:r>
          </w:p>
        </w:tc>
        <w:tc>
          <w:tcPr>
            <w:tcW w:w="853" w:type="dxa"/>
            <w:tcBorders>
              <w:top w:val="nil"/>
              <w:left w:val="nil"/>
              <w:bottom w:val="single" w:sz="8" w:space="0" w:color="auto"/>
              <w:right w:val="single" w:sz="8" w:space="0" w:color="auto"/>
            </w:tcBorders>
            <w:shd w:val="clear" w:color="000000" w:fill="FFFFFF"/>
            <w:noWrap/>
            <w:vAlign w:val="center"/>
            <w:hideMark/>
          </w:tcPr>
          <w:p w14:paraId="21F17AD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190</w:t>
            </w:r>
          </w:p>
        </w:tc>
        <w:tc>
          <w:tcPr>
            <w:tcW w:w="853" w:type="dxa"/>
            <w:tcBorders>
              <w:top w:val="nil"/>
              <w:left w:val="nil"/>
              <w:bottom w:val="single" w:sz="8" w:space="0" w:color="auto"/>
              <w:right w:val="single" w:sz="8" w:space="0" w:color="auto"/>
            </w:tcBorders>
            <w:shd w:val="clear" w:color="000000" w:fill="FFFFFF"/>
            <w:noWrap/>
            <w:vAlign w:val="center"/>
            <w:hideMark/>
          </w:tcPr>
          <w:p w14:paraId="4802AB80"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178</w:t>
            </w:r>
          </w:p>
        </w:tc>
        <w:tc>
          <w:tcPr>
            <w:tcW w:w="853" w:type="dxa"/>
            <w:tcBorders>
              <w:top w:val="nil"/>
              <w:left w:val="nil"/>
              <w:bottom w:val="single" w:sz="8" w:space="0" w:color="auto"/>
              <w:right w:val="single" w:sz="8" w:space="0" w:color="auto"/>
            </w:tcBorders>
            <w:shd w:val="clear" w:color="000000" w:fill="FFFFFF"/>
            <w:noWrap/>
            <w:vAlign w:val="center"/>
            <w:hideMark/>
          </w:tcPr>
          <w:p w14:paraId="297A3115"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187</w:t>
            </w:r>
          </w:p>
        </w:tc>
        <w:tc>
          <w:tcPr>
            <w:tcW w:w="853" w:type="dxa"/>
            <w:tcBorders>
              <w:top w:val="nil"/>
              <w:left w:val="nil"/>
              <w:bottom w:val="single" w:sz="8" w:space="0" w:color="auto"/>
              <w:right w:val="single" w:sz="8" w:space="0" w:color="auto"/>
            </w:tcBorders>
            <w:shd w:val="clear" w:color="000000" w:fill="FFFFFF"/>
            <w:noWrap/>
            <w:vAlign w:val="center"/>
            <w:hideMark/>
          </w:tcPr>
          <w:p w14:paraId="4FB9B577"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229</w:t>
            </w:r>
          </w:p>
        </w:tc>
        <w:tc>
          <w:tcPr>
            <w:tcW w:w="853" w:type="dxa"/>
            <w:tcBorders>
              <w:top w:val="nil"/>
              <w:left w:val="nil"/>
              <w:bottom w:val="single" w:sz="8" w:space="0" w:color="auto"/>
              <w:right w:val="single" w:sz="8" w:space="0" w:color="auto"/>
            </w:tcBorders>
            <w:shd w:val="clear" w:color="000000" w:fill="FFFFFF"/>
            <w:noWrap/>
            <w:vAlign w:val="center"/>
            <w:hideMark/>
          </w:tcPr>
          <w:p w14:paraId="227370F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282</w:t>
            </w:r>
          </w:p>
        </w:tc>
      </w:tr>
    </w:tbl>
    <w:p w14:paraId="18033955" w14:textId="364CDCD4" w:rsidR="00E03735" w:rsidRDefault="00881A72" w:rsidP="00831834">
      <w:pPr>
        <w:spacing w:line="360" w:lineRule="auto"/>
        <w:jc w:val="both"/>
        <w:rPr>
          <w:rFonts w:ascii="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77440" behindDoc="0" locked="0" layoutInCell="1" allowOverlap="1" wp14:anchorId="051FF21E" wp14:editId="109AD154">
                <wp:simplePos x="0" y="0"/>
                <wp:positionH relativeFrom="margin">
                  <wp:posOffset>3190875</wp:posOffset>
                </wp:positionH>
                <wp:positionV relativeFrom="paragraph">
                  <wp:posOffset>273050</wp:posOffset>
                </wp:positionV>
                <wp:extent cx="3297555" cy="495300"/>
                <wp:effectExtent l="0" t="0" r="0" b="0"/>
                <wp:wrapNone/>
                <wp:docPr id="1267" name="TextBox 4"/>
                <wp:cNvGraphicFramePr/>
                <a:graphic xmlns:a="http://schemas.openxmlformats.org/drawingml/2006/main">
                  <a:graphicData uri="http://schemas.microsoft.com/office/word/2010/wordprocessingShape">
                    <wps:wsp>
                      <wps:cNvSpPr txBox="1"/>
                      <wps:spPr>
                        <a:xfrm>
                          <a:off x="0" y="0"/>
                          <a:ext cx="3297555" cy="495300"/>
                        </a:xfrm>
                        <a:prstGeom prst="rect">
                          <a:avLst/>
                        </a:prstGeom>
                        <a:noFill/>
                      </wps:spPr>
                      <wps:txbx>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5AA9ED6"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C6FCA1C" w14:textId="2CB8B954" w:rsidR="008D1421" w:rsidRPr="00687E98" w:rsidRDefault="008D1421"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1FF21E" id="_x0000_s1093" type="#_x0000_t202" style="position:absolute;left:0;text-align:left;margin-left:251.25pt;margin-top:21.5pt;width:259.65pt;height:39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" filled="f" stroked="f">
                <v:textbox>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5AA9ED6"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C6FCA1C" w14:textId="2CB8B954" w:rsidR="008D1421" w:rsidRPr="00687E98" w:rsidRDefault="008D1421"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31A717B9" w14:textId="37F7BE50" w:rsidR="00A72FE3" w:rsidRDefault="00A72FE3">
      <w:pPr>
        <w:rPr>
          <w:color w:val="000000" w:themeColor="text1"/>
        </w:rPr>
      </w:pPr>
    </w:p>
    <w:p w14:paraId="3C00CFA5" w14:textId="272EDBB2"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3.2.3.4. Demand By Type</w:t>
      </w:r>
    </w:p>
    <w:p w14:paraId="49CD14A9" w14:textId="1860739E"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Type, By Volume</w:t>
      </w:r>
      <w:r w:rsidR="007C5B32">
        <w:rPr>
          <w:rFonts w:ascii="Arial" w:hAnsi="Arial" w:cs="Arial"/>
          <w:b/>
          <w:bCs/>
          <w:sz w:val="24"/>
          <w:szCs w:val="24"/>
        </w:rPr>
        <w:t xml:space="preserve"> (000’ </w:t>
      </w:r>
      <w:r w:rsidR="00F81BEE">
        <w:rPr>
          <w:rFonts w:ascii="Arial" w:hAnsi="Arial" w:cs="Arial"/>
          <w:b/>
          <w:bCs/>
          <w:sz w:val="24"/>
          <w:szCs w:val="24"/>
        </w:rPr>
        <w:t>Tonnes) (%)</w:t>
      </w:r>
      <w:r w:rsidRPr="0061645E">
        <w:rPr>
          <w:rFonts w:ascii="Arial" w:hAnsi="Arial" w:cs="Arial"/>
          <w:b/>
          <w:bCs/>
          <w:sz w:val="24"/>
          <w:szCs w:val="24"/>
        </w:rPr>
        <w:t>, 2015–2030F</w:t>
      </w:r>
    </w:p>
    <w:p w14:paraId="2ABD1168" w14:textId="1E6C4E33" w:rsidR="00555BDB" w:rsidRDefault="00555BDB">
      <w:pPr>
        <w:rPr>
          <w:color w:val="000000" w:themeColor="text1"/>
        </w:rPr>
        <w:sectPr w:rsidR="00555BD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3AF34C" w14:textId="30A6EB00" w:rsidR="0069198A"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1EA6CA6F">
                <wp:simplePos x="0" y="0"/>
                <wp:positionH relativeFrom="margin">
                  <wp:posOffset>2657475</wp:posOffset>
                </wp:positionH>
                <wp:positionV relativeFrom="paragraph">
                  <wp:posOffset>2618740</wp:posOffset>
                </wp:positionV>
                <wp:extent cx="3886200" cy="390525"/>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3886200" cy="390525"/>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A585154"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D4D86E5" w14:textId="1E5D3F76" w:rsidR="0062149D" w:rsidRPr="00687E98" w:rsidRDefault="0062149D"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62677D" id="_x0000_s1094" type="#_x0000_t202" style="position:absolute;margin-left:209.25pt;margin-top:206.2pt;width:306pt;height:30.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" filled="f" stroked="f">
                <v:textbo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A585154"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D4D86E5" w14:textId="1E5D3F76" w:rsidR="0062149D" w:rsidRPr="00687E98" w:rsidRDefault="0062149D"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13644D" w:rsidRPr="002B5730">
        <w:rPr>
          <w:noProof/>
          <w:color w:val="000000" w:themeColor="text1"/>
        </w:rPr>
        <w:drawing>
          <wp:inline distT="0" distB="0" distL="0" distR="0" wp14:anchorId="3EBB95C7" wp14:editId="7A3A415F">
            <wp:extent cx="6448425" cy="261561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780397" w14:textId="48ED63D4" w:rsidR="00E03735" w:rsidRDefault="00E03735">
      <w:pPr>
        <w:rPr>
          <w:color w:val="000000" w:themeColor="text1"/>
        </w:rPr>
      </w:pPr>
    </w:p>
    <w:tbl>
      <w:tblPr>
        <w:tblW w:w="10461" w:type="dxa"/>
        <w:tblInd w:w="-185" w:type="dxa"/>
        <w:tblLook w:val="04A0" w:firstRow="1" w:lastRow="0" w:firstColumn="1" w:lastColumn="0" w:noHBand="0" w:noVBand="1"/>
      </w:tblPr>
      <w:tblGrid>
        <w:gridCol w:w="2003"/>
        <w:gridCol w:w="877"/>
        <w:gridCol w:w="877"/>
        <w:gridCol w:w="877"/>
        <w:gridCol w:w="878"/>
        <w:gridCol w:w="1002"/>
        <w:gridCol w:w="997"/>
        <w:gridCol w:w="997"/>
        <w:gridCol w:w="997"/>
        <w:gridCol w:w="956"/>
      </w:tblGrid>
      <w:tr w:rsidR="008D1421" w:rsidRPr="008D1421" w14:paraId="726CD1FC" w14:textId="77777777" w:rsidTr="00881A72">
        <w:trPr>
          <w:trHeight w:val="429"/>
        </w:trPr>
        <w:tc>
          <w:tcPr>
            <w:tcW w:w="200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E5E23C0" w14:textId="01DBF98D"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7C8E7E3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18D4C1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4ADD4A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3BC47FA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7C63409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6B0D0B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4843043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747A4EF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A1A61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8D1421" w:rsidRPr="008D1421" w14:paraId="6D106478"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53C09B65"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1F164C6F" w14:textId="7DDAB33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91</w:t>
            </w:r>
          </w:p>
        </w:tc>
        <w:tc>
          <w:tcPr>
            <w:tcW w:w="877" w:type="dxa"/>
            <w:tcBorders>
              <w:top w:val="nil"/>
              <w:left w:val="nil"/>
              <w:bottom w:val="single" w:sz="4" w:space="0" w:color="auto"/>
              <w:right w:val="single" w:sz="4" w:space="0" w:color="auto"/>
            </w:tcBorders>
            <w:shd w:val="clear" w:color="000000" w:fill="FFFFFF"/>
            <w:noWrap/>
            <w:vAlign w:val="bottom"/>
            <w:hideMark/>
          </w:tcPr>
          <w:p w14:paraId="357EF087" w14:textId="4C75230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93</w:t>
            </w:r>
          </w:p>
        </w:tc>
        <w:tc>
          <w:tcPr>
            <w:tcW w:w="877" w:type="dxa"/>
            <w:tcBorders>
              <w:top w:val="nil"/>
              <w:left w:val="nil"/>
              <w:bottom w:val="single" w:sz="4" w:space="0" w:color="auto"/>
              <w:right w:val="single" w:sz="4" w:space="0" w:color="auto"/>
            </w:tcBorders>
            <w:shd w:val="clear" w:color="000000" w:fill="FFFFFF"/>
            <w:noWrap/>
            <w:vAlign w:val="bottom"/>
            <w:hideMark/>
          </w:tcPr>
          <w:p w14:paraId="61DE3957" w14:textId="48708E3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96</w:t>
            </w:r>
          </w:p>
        </w:tc>
        <w:tc>
          <w:tcPr>
            <w:tcW w:w="878" w:type="dxa"/>
            <w:tcBorders>
              <w:top w:val="nil"/>
              <w:left w:val="nil"/>
              <w:bottom w:val="single" w:sz="4" w:space="0" w:color="auto"/>
              <w:right w:val="single" w:sz="4" w:space="0" w:color="auto"/>
            </w:tcBorders>
            <w:shd w:val="clear" w:color="000000" w:fill="FFFFFF"/>
            <w:noWrap/>
            <w:vAlign w:val="bottom"/>
            <w:hideMark/>
          </w:tcPr>
          <w:p w14:paraId="254AB7B1" w14:textId="0D3918E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1002" w:type="dxa"/>
            <w:tcBorders>
              <w:top w:val="nil"/>
              <w:left w:val="nil"/>
              <w:bottom w:val="single" w:sz="4" w:space="0" w:color="auto"/>
              <w:right w:val="single" w:sz="4" w:space="0" w:color="auto"/>
            </w:tcBorders>
            <w:shd w:val="clear" w:color="000000" w:fill="FFFFFF"/>
            <w:noWrap/>
            <w:vAlign w:val="bottom"/>
            <w:hideMark/>
          </w:tcPr>
          <w:p w14:paraId="3E75C928" w14:textId="704EAB5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47B2E4CA" w14:textId="21C4C68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94</w:t>
            </w:r>
          </w:p>
        </w:tc>
        <w:tc>
          <w:tcPr>
            <w:tcW w:w="997" w:type="dxa"/>
            <w:tcBorders>
              <w:top w:val="nil"/>
              <w:left w:val="nil"/>
              <w:bottom w:val="single" w:sz="4" w:space="0" w:color="auto"/>
              <w:right w:val="single" w:sz="4" w:space="0" w:color="auto"/>
            </w:tcBorders>
            <w:shd w:val="clear" w:color="000000" w:fill="FFFFFF"/>
            <w:noWrap/>
            <w:vAlign w:val="bottom"/>
            <w:hideMark/>
          </w:tcPr>
          <w:p w14:paraId="34FFEA62" w14:textId="72B0534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997" w:type="dxa"/>
            <w:tcBorders>
              <w:top w:val="nil"/>
              <w:left w:val="nil"/>
              <w:bottom w:val="single" w:sz="4" w:space="0" w:color="auto"/>
              <w:right w:val="single" w:sz="4" w:space="0" w:color="auto"/>
            </w:tcBorders>
            <w:shd w:val="clear" w:color="000000" w:fill="FFFFFF"/>
            <w:noWrap/>
            <w:vAlign w:val="bottom"/>
            <w:hideMark/>
          </w:tcPr>
          <w:p w14:paraId="2DA289B1" w14:textId="7FB07C7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122</w:t>
            </w:r>
          </w:p>
        </w:tc>
        <w:tc>
          <w:tcPr>
            <w:tcW w:w="956" w:type="dxa"/>
            <w:tcBorders>
              <w:top w:val="nil"/>
              <w:left w:val="nil"/>
              <w:bottom w:val="single" w:sz="4" w:space="0" w:color="auto"/>
              <w:right w:val="single" w:sz="4" w:space="0" w:color="auto"/>
            </w:tcBorders>
            <w:shd w:val="clear" w:color="000000" w:fill="FFFFFF"/>
            <w:noWrap/>
            <w:vAlign w:val="bottom"/>
            <w:hideMark/>
          </w:tcPr>
          <w:p w14:paraId="160586C8" w14:textId="282C351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150</w:t>
            </w:r>
          </w:p>
        </w:tc>
      </w:tr>
      <w:tr w:rsidR="008D1421" w:rsidRPr="008D1421" w14:paraId="1A35735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28EB4A2E" w14:textId="77777777" w:rsidR="008D1421" w:rsidRPr="008D1421" w:rsidRDefault="008D1421" w:rsidP="00E03735">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6589807B" w14:textId="0FF138F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47</w:t>
            </w:r>
          </w:p>
        </w:tc>
        <w:tc>
          <w:tcPr>
            <w:tcW w:w="877" w:type="dxa"/>
            <w:tcBorders>
              <w:top w:val="nil"/>
              <w:left w:val="nil"/>
              <w:bottom w:val="single" w:sz="4" w:space="0" w:color="auto"/>
              <w:right w:val="single" w:sz="4" w:space="0" w:color="auto"/>
            </w:tcBorders>
            <w:shd w:val="clear" w:color="000000" w:fill="FFFFFF"/>
            <w:noWrap/>
            <w:vAlign w:val="bottom"/>
            <w:hideMark/>
          </w:tcPr>
          <w:p w14:paraId="6712CA3E" w14:textId="28C1822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877" w:type="dxa"/>
            <w:tcBorders>
              <w:top w:val="nil"/>
              <w:left w:val="nil"/>
              <w:bottom w:val="single" w:sz="4" w:space="0" w:color="auto"/>
              <w:right w:val="single" w:sz="4" w:space="0" w:color="auto"/>
            </w:tcBorders>
            <w:shd w:val="clear" w:color="000000" w:fill="FFFFFF"/>
            <w:noWrap/>
            <w:vAlign w:val="bottom"/>
            <w:hideMark/>
          </w:tcPr>
          <w:p w14:paraId="56E5AB60" w14:textId="0B2B2B1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50</w:t>
            </w:r>
          </w:p>
        </w:tc>
        <w:tc>
          <w:tcPr>
            <w:tcW w:w="878" w:type="dxa"/>
            <w:tcBorders>
              <w:top w:val="nil"/>
              <w:left w:val="nil"/>
              <w:bottom w:val="single" w:sz="4" w:space="0" w:color="auto"/>
              <w:right w:val="single" w:sz="4" w:space="0" w:color="auto"/>
            </w:tcBorders>
            <w:shd w:val="clear" w:color="000000" w:fill="FFFFFF"/>
            <w:noWrap/>
            <w:vAlign w:val="bottom"/>
            <w:hideMark/>
          </w:tcPr>
          <w:p w14:paraId="43EC6F92" w14:textId="1F87E91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1002" w:type="dxa"/>
            <w:tcBorders>
              <w:top w:val="nil"/>
              <w:left w:val="nil"/>
              <w:bottom w:val="single" w:sz="4" w:space="0" w:color="auto"/>
              <w:right w:val="single" w:sz="4" w:space="0" w:color="auto"/>
            </w:tcBorders>
            <w:shd w:val="clear" w:color="000000" w:fill="FFFFFF"/>
            <w:noWrap/>
            <w:vAlign w:val="bottom"/>
            <w:hideMark/>
          </w:tcPr>
          <w:p w14:paraId="60810AE1" w14:textId="6D02D53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52</w:t>
            </w:r>
          </w:p>
        </w:tc>
        <w:tc>
          <w:tcPr>
            <w:tcW w:w="997" w:type="dxa"/>
            <w:tcBorders>
              <w:top w:val="nil"/>
              <w:left w:val="nil"/>
              <w:bottom w:val="single" w:sz="4" w:space="0" w:color="auto"/>
              <w:right w:val="single" w:sz="4" w:space="0" w:color="auto"/>
            </w:tcBorders>
            <w:shd w:val="clear" w:color="000000" w:fill="FFFFFF"/>
            <w:noWrap/>
            <w:vAlign w:val="bottom"/>
            <w:hideMark/>
          </w:tcPr>
          <w:p w14:paraId="518B4795" w14:textId="4D94A7A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997" w:type="dxa"/>
            <w:tcBorders>
              <w:top w:val="nil"/>
              <w:left w:val="nil"/>
              <w:bottom w:val="single" w:sz="4" w:space="0" w:color="auto"/>
              <w:right w:val="single" w:sz="4" w:space="0" w:color="auto"/>
            </w:tcBorders>
            <w:shd w:val="clear" w:color="000000" w:fill="FFFFFF"/>
            <w:noWrap/>
            <w:vAlign w:val="bottom"/>
            <w:hideMark/>
          </w:tcPr>
          <w:p w14:paraId="674603E8" w14:textId="35CEC2E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997" w:type="dxa"/>
            <w:tcBorders>
              <w:top w:val="nil"/>
              <w:left w:val="nil"/>
              <w:bottom w:val="single" w:sz="4" w:space="0" w:color="auto"/>
              <w:right w:val="single" w:sz="4" w:space="0" w:color="auto"/>
            </w:tcBorders>
            <w:shd w:val="clear" w:color="000000" w:fill="FFFFFF"/>
            <w:noWrap/>
            <w:vAlign w:val="bottom"/>
            <w:hideMark/>
          </w:tcPr>
          <w:p w14:paraId="3A5B2D0A" w14:textId="2B83070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62</w:t>
            </w:r>
          </w:p>
        </w:tc>
        <w:tc>
          <w:tcPr>
            <w:tcW w:w="956" w:type="dxa"/>
            <w:tcBorders>
              <w:top w:val="nil"/>
              <w:left w:val="nil"/>
              <w:bottom w:val="single" w:sz="4" w:space="0" w:color="auto"/>
              <w:right w:val="single" w:sz="4" w:space="0" w:color="auto"/>
            </w:tcBorders>
            <w:shd w:val="clear" w:color="000000" w:fill="FFFFFF"/>
            <w:noWrap/>
            <w:vAlign w:val="bottom"/>
            <w:hideMark/>
          </w:tcPr>
          <w:p w14:paraId="3F1EC341" w14:textId="4914314D"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78</w:t>
            </w:r>
          </w:p>
        </w:tc>
      </w:tr>
      <w:tr w:rsidR="008D1421" w:rsidRPr="008D1421" w14:paraId="4957577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F960169"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08C0CCD9" w14:textId="6AD560D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77F610B" w14:textId="15E2C335"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1CBAD663" w14:textId="1805667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8" w:type="dxa"/>
            <w:tcBorders>
              <w:top w:val="nil"/>
              <w:left w:val="nil"/>
              <w:bottom w:val="single" w:sz="4" w:space="0" w:color="auto"/>
              <w:right w:val="single" w:sz="4" w:space="0" w:color="auto"/>
            </w:tcBorders>
            <w:shd w:val="clear" w:color="000000" w:fill="FFFFFF"/>
            <w:noWrap/>
            <w:vAlign w:val="bottom"/>
            <w:hideMark/>
          </w:tcPr>
          <w:p w14:paraId="46BF6350" w14:textId="064A0E7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1002" w:type="dxa"/>
            <w:tcBorders>
              <w:top w:val="nil"/>
              <w:left w:val="nil"/>
              <w:bottom w:val="single" w:sz="4" w:space="0" w:color="auto"/>
              <w:right w:val="single" w:sz="4" w:space="0" w:color="auto"/>
            </w:tcBorders>
            <w:shd w:val="clear" w:color="000000" w:fill="FFFFFF"/>
            <w:noWrap/>
            <w:vAlign w:val="bottom"/>
            <w:hideMark/>
          </w:tcPr>
          <w:p w14:paraId="3751DB9D" w14:textId="0387180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5A62F0EC" w14:textId="702BB5A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20C1743D" w14:textId="1144736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997" w:type="dxa"/>
            <w:tcBorders>
              <w:top w:val="nil"/>
              <w:left w:val="nil"/>
              <w:bottom w:val="single" w:sz="4" w:space="0" w:color="auto"/>
              <w:right w:val="single" w:sz="4" w:space="0" w:color="auto"/>
            </w:tcBorders>
            <w:shd w:val="clear" w:color="000000" w:fill="FFFFFF"/>
            <w:noWrap/>
            <w:vAlign w:val="bottom"/>
            <w:hideMark/>
          </w:tcPr>
          <w:p w14:paraId="12F43013" w14:textId="2C7FBEF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56" w:type="dxa"/>
            <w:tcBorders>
              <w:top w:val="nil"/>
              <w:left w:val="nil"/>
              <w:bottom w:val="single" w:sz="4" w:space="0" w:color="auto"/>
              <w:right w:val="single" w:sz="4" w:space="0" w:color="auto"/>
            </w:tcBorders>
            <w:shd w:val="clear" w:color="000000" w:fill="FFFFFF"/>
            <w:noWrap/>
            <w:vAlign w:val="bottom"/>
            <w:hideMark/>
          </w:tcPr>
          <w:p w14:paraId="7F3C5A0B" w14:textId="5D7F72C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r>
      <w:tr w:rsidR="008D1421" w:rsidRPr="008D1421" w14:paraId="743DC11C"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36C2AF91"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7" w:type="dxa"/>
            <w:tcBorders>
              <w:top w:val="nil"/>
              <w:left w:val="nil"/>
              <w:bottom w:val="single" w:sz="4" w:space="0" w:color="auto"/>
              <w:right w:val="single" w:sz="4" w:space="0" w:color="auto"/>
            </w:tcBorders>
            <w:shd w:val="clear" w:color="000000" w:fill="FFFFFF"/>
            <w:noWrap/>
            <w:vAlign w:val="bottom"/>
            <w:hideMark/>
          </w:tcPr>
          <w:p w14:paraId="65D630E1" w14:textId="7C6F41C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877" w:type="dxa"/>
            <w:tcBorders>
              <w:top w:val="nil"/>
              <w:left w:val="nil"/>
              <w:bottom w:val="single" w:sz="4" w:space="0" w:color="auto"/>
              <w:right w:val="single" w:sz="4" w:space="0" w:color="auto"/>
            </w:tcBorders>
            <w:shd w:val="clear" w:color="000000" w:fill="FFFFFF"/>
            <w:noWrap/>
            <w:vAlign w:val="bottom"/>
            <w:hideMark/>
          </w:tcPr>
          <w:p w14:paraId="651E1475" w14:textId="38290C0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7" w:type="dxa"/>
            <w:tcBorders>
              <w:top w:val="nil"/>
              <w:left w:val="nil"/>
              <w:bottom w:val="single" w:sz="4" w:space="0" w:color="auto"/>
              <w:right w:val="single" w:sz="4" w:space="0" w:color="auto"/>
            </w:tcBorders>
            <w:shd w:val="clear" w:color="000000" w:fill="FFFFFF"/>
            <w:noWrap/>
            <w:vAlign w:val="bottom"/>
            <w:hideMark/>
          </w:tcPr>
          <w:p w14:paraId="4E03BBD9" w14:textId="343AC73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8" w:type="dxa"/>
            <w:tcBorders>
              <w:top w:val="nil"/>
              <w:left w:val="nil"/>
              <w:bottom w:val="single" w:sz="4" w:space="0" w:color="auto"/>
              <w:right w:val="single" w:sz="4" w:space="0" w:color="auto"/>
            </w:tcBorders>
            <w:shd w:val="clear" w:color="000000" w:fill="FFFFFF"/>
            <w:noWrap/>
            <w:vAlign w:val="bottom"/>
            <w:hideMark/>
          </w:tcPr>
          <w:p w14:paraId="004A4A87" w14:textId="7023688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19</w:t>
            </w:r>
          </w:p>
        </w:tc>
        <w:tc>
          <w:tcPr>
            <w:tcW w:w="1002" w:type="dxa"/>
            <w:tcBorders>
              <w:top w:val="nil"/>
              <w:left w:val="nil"/>
              <w:bottom w:val="single" w:sz="4" w:space="0" w:color="auto"/>
              <w:right w:val="single" w:sz="4" w:space="0" w:color="auto"/>
            </w:tcBorders>
            <w:shd w:val="clear" w:color="000000" w:fill="FFFFFF"/>
            <w:noWrap/>
            <w:vAlign w:val="bottom"/>
            <w:hideMark/>
          </w:tcPr>
          <w:p w14:paraId="3D19D697" w14:textId="56F99078"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21</w:t>
            </w:r>
          </w:p>
        </w:tc>
        <w:tc>
          <w:tcPr>
            <w:tcW w:w="997" w:type="dxa"/>
            <w:tcBorders>
              <w:top w:val="nil"/>
              <w:left w:val="nil"/>
              <w:bottom w:val="single" w:sz="4" w:space="0" w:color="auto"/>
              <w:right w:val="single" w:sz="4" w:space="0" w:color="auto"/>
            </w:tcBorders>
            <w:shd w:val="clear" w:color="000000" w:fill="FFFFFF"/>
            <w:noWrap/>
            <w:vAlign w:val="bottom"/>
            <w:hideMark/>
          </w:tcPr>
          <w:p w14:paraId="234A2584" w14:textId="020B86A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997" w:type="dxa"/>
            <w:tcBorders>
              <w:top w:val="nil"/>
              <w:left w:val="nil"/>
              <w:bottom w:val="single" w:sz="4" w:space="0" w:color="auto"/>
              <w:right w:val="single" w:sz="4" w:space="0" w:color="auto"/>
            </w:tcBorders>
            <w:shd w:val="clear" w:color="000000" w:fill="FFFFFF"/>
            <w:noWrap/>
            <w:vAlign w:val="bottom"/>
            <w:hideMark/>
          </w:tcPr>
          <w:p w14:paraId="6E8E05D4" w14:textId="52D19C22"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97" w:type="dxa"/>
            <w:tcBorders>
              <w:top w:val="nil"/>
              <w:left w:val="nil"/>
              <w:bottom w:val="single" w:sz="4" w:space="0" w:color="auto"/>
              <w:right w:val="single" w:sz="4" w:space="0" w:color="auto"/>
            </w:tcBorders>
            <w:shd w:val="clear" w:color="000000" w:fill="FFFFFF"/>
            <w:noWrap/>
            <w:vAlign w:val="bottom"/>
            <w:hideMark/>
          </w:tcPr>
          <w:p w14:paraId="4656327C" w14:textId="267287A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c>
          <w:tcPr>
            <w:tcW w:w="956" w:type="dxa"/>
            <w:tcBorders>
              <w:top w:val="nil"/>
              <w:left w:val="nil"/>
              <w:bottom w:val="single" w:sz="4" w:space="0" w:color="auto"/>
              <w:right w:val="single" w:sz="4" w:space="0" w:color="auto"/>
            </w:tcBorders>
            <w:shd w:val="clear" w:color="000000" w:fill="FFFFFF"/>
            <w:noWrap/>
            <w:vAlign w:val="bottom"/>
            <w:hideMark/>
          </w:tcPr>
          <w:p w14:paraId="1C6BF25E" w14:textId="205AED6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29</w:t>
            </w:r>
          </w:p>
        </w:tc>
      </w:tr>
      <w:tr w:rsidR="008D1421" w:rsidRPr="008D1421" w14:paraId="70C98711"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0263B86" w14:textId="77777777" w:rsidR="008D1421" w:rsidRPr="00881A72" w:rsidRDefault="008D1421" w:rsidP="00E03735">
            <w:pPr>
              <w:spacing w:after="0" w:line="240" w:lineRule="auto"/>
              <w:rPr>
                <w:rFonts w:ascii="Arial" w:eastAsia="Times New Roman" w:hAnsi="Arial" w:cs="Arial"/>
                <w:b/>
                <w:bCs/>
                <w:color w:val="000000"/>
                <w:sz w:val="20"/>
                <w:szCs w:val="20"/>
                <w:lang w:val="en-US"/>
              </w:rPr>
            </w:pPr>
            <w:r w:rsidRPr="00881A72">
              <w:rPr>
                <w:rFonts w:ascii="Arial" w:hAnsi="Arial" w:cs="Arial"/>
                <w:b/>
                <w:bCs/>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55C629F8" w14:textId="15D4F1BA"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171</w:t>
            </w:r>
          </w:p>
        </w:tc>
        <w:tc>
          <w:tcPr>
            <w:tcW w:w="877" w:type="dxa"/>
            <w:tcBorders>
              <w:top w:val="nil"/>
              <w:left w:val="nil"/>
              <w:bottom w:val="single" w:sz="4" w:space="0" w:color="auto"/>
              <w:right w:val="single" w:sz="4" w:space="0" w:color="auto"/>
            </w:tcBorders>
            <w:shd w:val="clear" w:color="000000" w:fill="FFFFFF"/>
            <w:noWrap/>
            <w:vAlign w:val="bottom"/>
            <w:hideMark/>
          </w:tcPr>
          <w:p w14:paraId="2E44E1F8" w14:textId="2B7C52D7"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176</w:t>
            </w:r>
          </w:p>
        </w:tc>
        <w:tc>
          <w:tcPr>
            <w:tcW w:w="877" w:type="dxa"/>
            <w:tcBorders>
              <w:top w:val="nil"/>
              <w:left w:val="nil"/>
              <w:bottom w:val="single" w:sz="4" w:space="0" w:color="auto"/>
              <w:right w:val="single" w:sz="4" w:space="0" w:color="auto"/>
            </w:tcBorders>
            <w:shd w:val="clear" w:color="000000" w:fill="FFFFFF"/>
            <w:noWrap/>
            <w:vAlign w:val="bottom"/>
            <w:hideMark/>
          </w:tcPr>
          <w:p w14:paraId="239DA4E9" w14:textId="411DDF8F"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180</w:t>
            </w:r>
          </w:p>
        </w:tc>
        <w:tc>
          <w:tcPr>
            <w:tcW w:w="878" w:type="dxa"/>
            <w:tcBorders>
              <w:top w:val="nil"/>
              <w:left w:val="nil"/>
              <w:bottom w:val="single" w:sz="4" w:space="0" w:color="auto"/>
              <w:right w:val="single" w:sz="4" w:space="0" w:color="auto"/>
            </w:tcBorders>
            <w:shd w:val="clear" w:color="000000" w:fill="FFFFFF"/>
            <w:noWrap/>
            <w:vAlign w:val="bottom"/>
            <w:hideMark/>
          </w:tcPr>
          <w:p w14:paraId="71CC52DC" w14:textId="1C17BADE"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186</w:t>
            </w:r>
          </w:p>
        </w:tc>
        <w:tc>
          <w:tcPr>
            <w:tcW w:w="1002" w:type="dxa"/>
            <w:tcBorders>
              <w:top w:val="nil"/>
              <w:left w:val="nil"/>
              <w:bottom w:val="single" w:sz="4" w:space="0" w:color="auto"/>
              <w:right w:val="single" w:sz="4" w:space="0" w:color="auto"/>
            </w:tcBorders>
            <w:shd w:val="clear" w:color="000000" w:fill="FFFFFF"/>
            <w:noWrap/>
            <w:vAlign w:val="bottom"/>
            <w:hideMark/>
          </w:tcPr>
          <w:p w14:paraId="4693C86B" w14:textId="295C1EB5"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190</w:t>
            </w:r>
          </w:p>
        </w:tc>
        <w:tc>
          <w:tcPr>
            <w:tcW w:w="997" w:type="dxa"/>
            <w:tcBorders>
              <w:top w:val="nil"/>
              <w:left w:val="nil"/>
              <w:bottom w:val="single" w:sz="4" w:space="0" w:color="auto"/>
              <w:right w:val="single" w:sz="4" w:space="0" w:color="auto"/>
            </w:tcBorders>
            <w:shd w:val="clear" w:color="000000" w:fill="FFFFFF"/>
            <w:noWrap/>
            <w:vAlign w:val="bottom"/>
            <w:hideMark/>
          </w:tcPr>
          <w:p w14:paraId="2E7C8C83" w14:textId="449FE153"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178</w:t>
            </w:r>
          </w:p>
        </w:tc>
        <w:tc>
          <w:tcPr>
            <w:tcW w:w="997" w:type="dxa"/>
            <w:tcBorders>
              <w:top w:val="nil"/>
              <w:left w:val="nil"/>
              <w:bottom w:val="single" w:sz="4" w:space="0" w:color="auto"/>
              <w:right w:val="single" w:sz="4" w:space="0" w:color="auto"/>
            </w:tcBorders>
            <w:shd w:val="clear" w:color="000000" w:fill="FFFFFF"/>
            <w:noWrap/>
            <w:vAlign w:val="bottom"/>
            <w:hideMark/>
          </w:tcPr>
          <w:p w14:paraId="7B2736AF" w14:textId="7AFD310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187</w:t>
            </w:r>
          </w:p>
        </w:tc>
        <w:tc>
          <w:tcPr>
            <w:tcW w:w="997" w:type="dxa"/>
            <w:tcBorders>
              <w:top w:val="nil"/>
              <w:left w:val="nil"/>
              <w:bottom w:val="single" w:sz="4" w:space="0" w:color="auto"/>
              <w:right w:val="single" w:sz="4" w:space="0" w:color="auto"/>
            </w:tcBorders>
            <w:shd w:val="clear" w:color="000000" w:fill="FFFFFF"/>
            <w:noWrap/>
            <w:vAlign w:val="bottom"/>
            <w:hideMark/>
          </w:tcPr>
          <w:p w14:paraId="1216B725" w14:textId="473ED526"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229</w:t>
            </w:r>
          </w:p>
        </w:tc>
        <w:tc>
          <w:tcPr>
            <w:tcW w:w="956" w:type="dxa"/>
            <w:tcBorders>
              <w:top w:val="nil"/>
              <w:left w:val="nil"/>
              <w:bottom w:val="single" w:sz="4" w:space="0" w:color="auto"/>
              <w:right w:val="single" w:sz="4" w:space="0" w:color="auto"/>
            </w:tcBorders>
            <w:shd w:val="clear" w:color="000000" w:fill="FFFFFF"/>
            <w:noWrap/>
            <w:vAlign w:val="bottom"/>
            <w:hideMark/>
          </w:tcPr>
          <w:p w14:paraId="1352F68F" w14:textId="6FA1382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282</w:t>
            </w:r>
          </w:p>
        </w:tc>
      </w:tr>
    </w:tbl>
    <w:p w14:paraId="151776B6" w14:textId="30727E35" w:rsidR="00881A72" w:rsidRDefault="00881A72">
      <w:pPr>
        <w:rPr>
          <w:color w:val="000000" w:themeColor="text1"/>
        </w:rPr>
      </w:pPr>
      <w:r w:rsidRPr="002B5730">
        <w:rPr>
          <w:bCs/>
          <w:noProof/>
          <w:color w:val="000000" w:themeColor="text1"/>
        </w:rPr>
        <mc:AlternateContent>
          <mc:Choice Requires="wps">
            <w:drawing>
              <wp:anchor distT="0" distB="0" distL="114300" distR="114300" simplePos="0" relativeHeight="252479488" behindDoc="0" locked="0" layoutInCell="1" allowOverlap="1" wp14:anchorId="5C622B4B" wp14:editId="3FA39D49">
                <wp:simplePos x="0" y="0"/>
                <wp:positionH relativeFrom="margin">
                  <wp:posOffset>2619375</wp:posOffset>
                </wp:positionH>
                <wp:positionV relativeFrom="paragraph">
                  <wp:posOffset>142240</wp:posOffset>
                </wp:positionV>
                <wp:extent cx="3905250" cy="391885"/>
                <wp:effectExtent l="0" t="0" r="0" b="0"/>
                <wp:wrapNone/>
                <wp:docPr id="1268" name="TextBox 22"/>
                <wp:cNvGraphicFramePr/>
                <a:graphic xmlns:a="http://schemas.openxmlformats.org/drawingml/2006/main">
                  <a:graphicData uri="http://schemas.microsoft.com/office/word/2010/wordprocessingShape">
                    <wps:wsp>
                      <wps:cNvSpPr txBox="1"/>
                      <wps:spPr>
                        <a:xfrm>
                          <a:off x="0" y="0"/>
                          <a:ext cx="3905250" cy="391885"/>
                        </a:xfrm>
                        <a:prstGeom prst="rect">
                          <a:avLst/>
                        </a:prstGeom>
                        <a:noFill/>
                      </wps:spPr>
                      <wps:txb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3C25C703"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0BA7099" w14:textId="7FB0C941" w:rsidR="008D1421" w:rsidRPr="00687E98" w:rsidRDefault="008D1421"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622B4B" id="_x0000_s1095" type="#_x0000_t202" style="position:absolute;margin-left:206.25pt;margin-top:11.2pt;width:307.5pt;height:30.8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" filled="f" stroked="f">
                <v:textbo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3C25C703"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0BA7099" w14:textId="7FB0C941" w:rsidR="008D1421" w:rsidRPr="00687E98" w:rsidRDefault="008D1421"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2723E8DF" w14:textId="77777777" w:rsidR="003B4B95" w:rsidRDefault="003B4B95" w:rsidP="003757E0">
      <w:pPr>
        <w:tabs>
          <w:tab w:val="left" w:pos="1530"/>
        </w:tabs>
        <w:spacing w:line="480" w:lineRule="auto"/>
        <w:rPr>
          <w:rFonts w:ascii="Arial" w:eastAsia="Arial" w:hAnsi="Arial" w:cs="Arial"/>
          <w:bCs/>
          <w:i/>
          <w:iCs/>
          <w:color w:val="000000" w:themeColor="text1"/>
          <w:sz w:val="18"/>
          <w:szCs w:val="18"/>
        </w:rPr>
      </w:pPr>
    </w:p>
    <w:p w14:paraId="0F250C59" w14:textId="5EACD2E8"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Europe</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81</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15</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7FF7EEA9" w14:textId="77777777" w:rsidR="003B4B95" w:rsidRDefault="003B4B95" w:rsidP="007B461A">
      <w:pPr>
        <w:spacing w:line="360" w:lineRule="auto"/>
        <w:textAlignment w:val="baseline"/>
        <w:rPr>
          <w:rFonts w:ascii="Arial" w:eastAsia="Verdana" w:hAnsi="Arial" w:cs="Arial"/>
          <w:b/>
          <w:bCs/>
          <w:color w:val="000000"/>
          <w:kern w:val="24"/>
          <w:sz w:val="24"/>
          <w:szCs w:val="24"/>
        </w:rPr>
      </w:pPr>
    </w:p>
    <w:p w14:paraId="1F109B61" w14:textId="10BEBA26"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lastRenderedPageBreak/>
        <w:t>Europe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7B4D9339"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258E8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DAF8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7212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38D5E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71F82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489F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29E2F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5C79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7F606B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6BF8F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3BD45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24A3D1C2"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A15E38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C6623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B2F6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AE401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DE56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A0AF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681D4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36FB7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58DF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7921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2BC7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r>
      <w:tr w:rsidR="007B461A" w:rsidRPr="00113DAD" w14:paraId="6A33A13B"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B2D6B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6E32E9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0804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C6CB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69DEE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997B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1ACBB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075B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575D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AB747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9F8E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189.61</w:t>
            </w:r>
          </w:p>
        </w:tc>
      </w:tr>
      <w:tr w:rsidR="007B461A" w:rsidRPr="00113DAD" w14:paraId="4C8C4FE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BD339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711B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48EE1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E211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0FB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6EA2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4B21F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61D8E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CA81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D575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0A27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281.95</w:t>
            </w:r>
          </w:p>
        </w:tc>
      </w:tr>
      <w:tr w:rsidR="007B461A" w:rsidRPr="00113DAD" w14:paraId="0FC76DD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E2BA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E29AD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EB2ED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7067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3FE7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EDA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64FE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7F2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FC6B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B3281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15EA3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3.86%</w:t>
            </w:r>
          </w:p>
        </w:tc>
      </w:tr>
      <w:tr w:rsidR="007B461A" w:rsidRPr="00113DAD" w14:paraId="7331413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CCADF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3B8C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7E00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D8B59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BBC2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5A55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750F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D485B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19CE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1A10C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032F0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-92.34</w:t>
            </w:r>
          </w:p>
        </w:tc>
      </w:tr>
    </w:tbl>
    <w:p w14:paraId="20962E60" w14:textId="40B4FF5C" w:rsidR="002B5C26"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3312" behindDoc="0" locked="0" layoutInCell="1" allowOverlap="1" wp14:anchorId="411C1C49" wp14:editId="358FBA73">
                <wp:simplePos x="0" y="0"/>
                <wp:positionH relativeFrom="column">
                  <wp:posOffset>2819400</wp:posOffset>
                </wp:positionH>
                <wp:positionV relativeFrom="paragraph">
                  <wp:posOffset>99061</wp:posOffset>
                </wp:positionV>
                <wp:extent cx="3533140" cy="266700"/>
                <wp:effectExtent l="0" t="0" r="0" b="0"/>
                <wp:wrapNone/>
                <wp:docPr id="11" name="TextBox 4"/>
                <wp:cNvGraphicFramePr/>
                <a:graphic xmlns:a="http://schemas.openxmlformats.org/drawingml/2006/main">
                  <a:graphicData uri="http://schemas.microsoft.com/office/word/2010/wordprocessingShape">
                    <wps:wsp>
                      <wps:cNvSpPr txBox="1"/>
                      <wps:spPr>
                        <a:xfrm>
                          <a:off x="0" y="0"/>
                          <a:ext cx="3533140" cy="266700"/>
                        </a:xfrm>
                        <a:prstGeom prst="rect">
                          <a:avLst/>
                        </a:prstGeom>
                        <a:noFill/>
                      </wps:spPr>
                      <wps:txbx>
                        <w:txbxContent>
                          <w:p w14:paraId="62730710"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588C71" w14:textId="02D5E306" w:rsidR="007B461A" w:rsidRPr="00E33B0C" w:rsidRDefault="007B461A"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1C1C49" id="_x0000_s1096" type="#_x0000_t202" style="position:absolute;left:0;text-align:left;margin-left:222pt;margin-top:7.8pt;width:278.2pt;height:21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" filled="f" stroked="f">
                <v:textbox>
                  <w:txbxContent>
                    <w:p w14:paraId="62730710"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588C71" w14:textId="02D5E306" w:rsidR="007B461A" w:rsidRPr="00E33B0C" w:rsidRDefault="007B461A"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3709CC24" w14:textId="77777777"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3.2.3.5. Demand By Sales Channel</w:t>
      </w:r>
    </w:p>
    <w:p w14:paraId="736B365B" w14:textId="0E77D435"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9E3EC7D" w14:textId="7CAF62A1"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Sales Channel, By Volume</w:t>
      </w:r>
      <w:r w:rsidR="007C5B32">
        <w:rPr>
          <w:rFonts w:ascii="Arial" w:hAnsi="Arial" w:cs="Arial"/>
          <w:b/>
          <w:bCs/>
          <w:sz w:val="24"/>
          <w:szCs w:val="24"/>
        </w:rPr>
        <w:t xml:space="preserve"> (000’ Tonnes)</w:t>
      </w:r>
      <w:r w:rsidRPr="0061645E">
        <w:rPr>
          <w:rFonts w:ascii="Arial" w:hAnsi="Arial" w:cs="Arial"/>
          <w:b/>
          <w:bCs/>
          <w:sz w:val="24"/>
          <w:szCs w:val="24"/>
        </w:rPr>
        <w:t>, 2015–2020</w:t>
      </w:r>
    </w:p>
    <w:p w14:paraId="4ABAD24C" w14:textId="69AF19AB" w:rsidR="00023038" w:rsidRDefault="00E03735">
      <w:pPr>
        <w:rPr>
          <w:color w:val="000000" w:themeColor="text1"/>
        </w:rPr>
      </w:pPr>
      <w:r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671465BD">
                <wp:simplePos x="0" y="0"/>
                <wp:positionH relativeFrom="column">
                  <wp:posOffset>2590800</wp:posOffset>
                </wp:positionH>
                <wp:positionV relativeFrom="paragraph">
                  <wp:posOffset>2324100</wp:posOffset>
                </wp:positionV>
                <wp:extent cx="3616960" cy="2762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3616960" cy="276225"/>
                        </a:xfrm>
                        <a:prstGeom prst="rect">
                          <a:avLst/>
                        </a:prstGeom>
                        <a:noFill/>
                      </wps:spPr>
                      <wps:txbx>
                        <w:txbxContent>
                          <w:p w14:paraId="5C38AB9F"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90B8765" w14:textId="65F0A6B7" w:rsidR="00AB7B64" w:rsidRPr="00687E98" w:rsidRDefault="00AB7B64" w:rsidP="00AB7B64">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FF9D87" id="_x0000_s1097" type="#_x0000_t202" style="position:absolute;margin-left:204pt;margin-top:183pt;width:284.8pt;height:21.7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" filled="f" stroked="f">
                <v:textbox>
                  <w:txbxContent>
                    <w:p w14:paraId="5C38AB9F"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90B8765" w14:textId="65F0A6B7" w:rsidR="00AB7B64" w:rsidRPr="00687E98" w:rsidRDefault="00AB7B64" w:rsidP="00AB7B64">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13644D" w:rsidRPr="002B5730">
        <w:rPr>
          <w:noProof/>
          <w:color w:val="000000" w:themeColor="text1"/>
        </w:rPr>
        <w:drawing>
          <wp:inline distT="0" distB="0" distL="0" distR="0" wp14:anchorId="10E33AFE" wp14:editId="49BE7461">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0EB0B2" w14:textId="2F6B7D7D" w:rsidR="00E03735" w:rsidRDefault="00E03735">
      <w:pPr>
        <w:rPr>
          <w:color w:val="000000" w:themeColor="text1"/>
        </w:rPr>
      </w:pPr>
    </w:p>
    <w:tbl>
      <w:tblPr>
        <w:tblW w:w="10380" w:type="dxa"/>
        <w:tblInd w:w="-185" w:type="dxa"/>
        <w:tblLook w:val="04A0" w:firstRow="1" w:lastRow="0" w:firstColumn="1" w:lastColumn="0" w:noHBand="0" w:noVBand="1"/>
      </w:tblPr>
      <w:tblGrid>
        <w:gridCol w:w="2767"/>
        <w:gridCol w:w="1212"/>
        <w:gridCol w:w="1212"/>
        <w:gridCol w:w="1212"/>
        <w:gridCol w:w="1214"/>
        <w:gridCol w:w="1385"/>
        <w:gridCol w:w="1378"/>
      </w:tblGrid>
      <w:tr w:rsidR="00630962" w:rsidRPr="008D1421" w14:paraId="2F6D6FF0" w14:textId="77777777" w:rsidTr="00630962">
        <w:trPr>
          <w:trHeight w:val="235"/>
        </w:trPr>
        <w:tc>
          <w:tcPr>
            <w:tcW w:w="276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087F6B3" w14:textId="35096713"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5B102BAF"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1668BFAE"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12" w:type="dxa"/>
            <w:tcBorders>
              <w:top w:val="single" w:sz="4" w:space="0" w:color="auto"/>
              <w:left w:val="nil"/>
              <w:bottom w:val="single" w:sz="4" w:space="0" w:color="auto"/>
              <w:right w:val="single" w:sz="4" w:space="0" w:color="auto"/>
            </w:tcBorders>
            <w:shd w:val="clear" w:color="auto" w:fill="C00000"/>
            <w:noWrap/>
            <w:vAlign w:val="bottom"/>
            <w:hideMark/>
          </w:tcPr>
          <w:p w14:paraId="4B8E274A"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4" w:type="dxa"/>
            <w:tcBorders>
              <w:top w:val="single" w:sz="4" w:space="0" w:color="auto"/>
              <w:left w:val="nil"/>
              <w:bottom w:val="single" w:sz="4" w:space="0" w:color="auto"/>
              <w:right w:val="single" w:sz="4" w:space="0" w:color="auto"/>
            </w:tcBorders>
            <w:shd w:val="clear" w:color="auto" w:fill="C00000"/>
            <w:noWrap/>
            <w:vAlign w:val="bottom"/>
            <w:hideMark/>
          </w:tcPr>
          <w:p w14:paraId="27861AC0"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5" w:type="dxa"/>
            <w:tcBorders>
              <w:top w:val="single" w:sz="4" w:space="0" w:color="auto"/>
              <w:left w:val="nil"/>
              <w:bottom w:val="single" w:sz="4" w:space="0" w:color="auto"/>
              <w:right w:val="single" w:sz="4" w:space="0" w:color="auto"/>
            </w:tcBorders>
            <w:shd w:val="clear" w:color="auto" w:fill="C00000"/>
            <w:noWrap/>
            <w:vAlign w:val="bottom"/>
            <w:hideMark/>
          </w:tcPr>
          <w:p w14:paraId="5EBCFB8F"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8" w:type="dxa"/>
            <w:tcBorders>
              <w:top w:val="single" w:sz="4" w:space="0" w:color="auto"/>
              <w:left w:val="nil"/>
              <w:bottom w:val="single" w:sz="4" w:space="0" w:color="auto"/>
              <w:right w:val="single" w:sz="4" w:space="0" w:color="auto"/>
            </w:tcBorders>
            <w:shd w:val="clear" w:color="auto" w:fill="C00000"/>
            <w:noWrap/>
            <w:vAlign w:val="bottom"/>
            <w:hideMark/>
          </w:tcPr>
          <w:p w14:paraId="130B858D"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6D7C300C"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46C157E"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1814B4F" w14:textId="67170368"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140</w:t>
            </w:r>
          </w:p>
        </w:tc>
        <w:tc>
          <w:tcPr>
            <w:tcW w:w="1212" w:type="dxa"/>
            <w:tcBorders>
              <w:top w:val="nil"/>
              <w:left w:val="nil"/>
              <w:bottom w:val="single" w:sz="4" w:space="0" w:color="auto"/>
              <w:right w:val="single" w:sz="4" w:space="0" w:color="auto"/>
            </w:tcBorders>
            <w:shd w:val="clear" w:color="000000" w:fill="FFFFFF"/>
            <w:noWrap/>
            <w:vAlign w:val="bottom"/>
            <w:hideMark/>
          </w:tcPr>
          <w:p w14:paraId="2832C295" w14:textId="5D4BD01C"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144</w:t>
            </w:r>
          </w:p>
        </w:tc>
        <w:tc>
          <w:tcPr>
            <w:tcW w:w="1212" w:type="dxa"/>
            <w:tcBorders>
              <w:top w:val="nil"/>
              <w:left w:val="nil"/>
              <w:bottom w:val="single" w:sz="4" w:space="0" w:color="auto"/>
              <w:right w:val="single" w:sz="4" w:space="0" w:color="auto"/>
            </w:tcBorders>
            <w:shd w:val="clear" w:color="000000" w:fill="FFFFFF"/>
            <w:noWrap/>
            <w:vAlign w:val="bottom"/>
            <w:hideMark/>
          </w:tcPr>
          <w:p w14:paraId="3E5FA067" w14:textId="62DD5C96"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148</w:t>
            </w:r>
          </w:p>
        </w:tc>
        <w:tc>
          <w:tcPr>
            <w:tcW w:w="1214" w:type="dxa"/>
            <w:tcBorders>
              <w:top w:val="nil"/>
              <w:left w:val="nil"/>
              <w:bottom w:val="single" w:sz="4" w:space="0" w:color="auto"/>
              <w:right w:val="single" w:sz="4" w:space="0" w:color="auto"/>
            </w:tcBorders>
            <w:shd w:val="clear" w:color="000000" w:fill="FFFFFF"/>
            <w:noWrap/>
            <w:vAlign w:val="bottom"/>
            <w:hideMark/>
          </w:tcPr>
          <w:p w14:paraId="759953D3" w14:textId="67737F4A"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152</w:t>
            </w:r>
          </w:p>
        </w:tc>
        <w:tc>
          <w:tcPr>
            <w:tcW w:w="1385" w:type="dxa"/>
            <w:tcBorders>
              <w:top w:val="nil"/>
              <w:left w:val="nil"/>
              <w:bottom w:val="single" w:sz="4" w:space="0" w:color="auto"/>
              <w:right w:val="single" w:sz="4" w:space="0" w:color="auto"/>
            </w:tcBorders>
            <w:shd w:val="clear" w:color="000000" w:fill="FFFFFF"/>
            <w:noWrap/>
            <w:vAlign w:val="bottom"/>
            <w:hideMark/>
          </w:tcPr>
          <w:p w14:paraId="1631BFA3" w14:textId="41B85D30"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156</w:t>
            </w:r>
          </w:p>
        </w:tc>
        <w:tc>
          <w:tcPr>
            <w:tcW w:w="1378" w:type="dxa"/>
            <w:tcBorders>
              <w:top w:val="nil"/>
              <w:left w:val="nil"/>
              <w:bottom w:val="single" w:sz="4" w:space="0" w:color="auto"/>
              <w:right w:val="single" w:sz="4" w:space="0" w:color="auto"/>
            </w:tcBorders>
            <w:shd w:val="clear" w:color="000000" w:fill="FFFFFF"/>
            <w:noWrap/>
            <w:vAlign w:val="bottom"/>
            <w:hideMark/>
          </w:tcPr>
          <w:p w14:paraId="0D919EF8" w14:textId="034646A9"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146</w:t>
            </w:r>
          </w:p>
        </w:tc>
      </w:tr>
      <w:tr w:rsidR="00630962" w:rsidRPr="008D1421" w14:paraId="4C2A8E6B"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504C1FDD"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36F4385" w14:textId="4A6CE44F"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31</w:t>
            </w:r>
          </w:p>
        </w:tc>
        <w:tc>
          <w:tcPr>
            <w:tcW w:w="1212" w:type="dxa"/>
            <w:tcBorders>
              <w:top w:val="nil"/>
              <w:left w:val="nil"/>
              <w:bottom w:val="single" w:sz="4" w:space="0" w:color="auto"/>
              <w:right w:val="single" w:sz="4" w:space="0" w:color="auto"/>
            </w:tcBorders>
            <w:shd w:val="clear" w:color="000000" w:fill="FFFFFF"/>
            <w:noWrap/>
            <w:vAlign w:val="bottom"/>
            <w:hideMark/>
          </w:tcPr>
          <w:p w14:paraId="2E7DFDD0" w14:textId="0AB96E9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2" w:type="dxa"/>
            <w:tcBorders>
              <w:top w:val="nil"/>
              <w:left w:val="nil"/>
              <w:bottom w:val="single" w:sz="4" w:space="0" w:color="auto"/>
              <w:right w:val="single" w:sz="4" w:space="0" w:color="auto"/>
            </w:tcBorders>
            <w:shd w:val="clear" w:color="000000" w:fill="FFFFFF"/>
            <w:noWrap/>
            <w:vAlign w:val="bottom"/>
            <w:hideMark/>
          </w:tcPr>
          <w:p w14:paraId="327EECC1" w14:textId="093FC85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4" w:type="dxa"/>
            <w:tcBorders>
              <w:top w:val="nil"/>
              <w:left w:val="nil"/>
              <w:bottom w:val="single" w:sz="4" w:space="0" w:color="auto"/>
              <w:right w:val="single" w:sz="4" w:space="0" w:color="auto"/>
            </w:tcBorders>
            <w:shd w:val="clear" w:color="000000" w:fill="FFFFFF"/>
            <w:noWrap/>
            <w:vAlign w:val="bottom"/>
            <w:hideMark/>
          </w:tcPr>
          <w:p w14:paraId="4A4D79EF" w14:textId="43DAE721"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85" w:type="dxa"/>
            <w:tcBorders>
              <w:top w:val="nil"/>
              <w:left w:val="nil"/>
              <w:bottom w:val="single" w:sz="4" w:space="0" w:color="auto"/>
              <w:right w:val="single" w:sz="4" w:space="0" w:color="auto"/>
            </w:tcBorders>
            <w:shd w:val="clear" w:color="000000" w:fill="FFFFFF"/>
            <w:noWrap/>
            <w:vAlign w:val="bottom"/>
            <w:hideMark/>
          </w:tcPr>
          <w:p w14:paraId="194BAD27" w14:textId="51A2AF8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78" w:type="dxa"/>
            <w:tcBorders>
              <w:top w:val="nil"/>
              <w:left w:val="nil"/>
              <w:bottom w:val="single" w:sz="4" w:space="0" w:color="auto"/>
              <w:right w:val="single" w:sz="4" w:space="0" w:color="auto"/>
            </w:tcBorders>
            <w:shd w:val="clear" w:color="000000" w:fill="FFFFFF"/>
            <w:noWrap/>
            <w:vAlign w:val="bottom"/>
            <w:hideMark/>
          </w:tcPr>
          <w:p w14:paraId="073E7728" w14:textId="1113F5DB"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r>
      <w:tr w:rsidR="00630962" w:rsidRPr="008D1421" w14:paraId="1CFAE2F5"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7A67CE9" w14:textId="77777777" w:rsidR="00630962" w:rsidRPr="00B36DA0" w:rsidRDefault="00630962" w:rsidP="00E2530D">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12" w:type="dxa"/>
            <w:tcBorders>
              <w:top w:val="nil"/>
              <w:left w:val="nil"/>
              <w:bottom w:val="single" w:sz="4" w:space="0" w:color="auto"/>
              <w:right w:val="single" w:sz="4" w:space="0" w:color="auto"/>
            </w:tcBorders>
            <w:shd w:val="clear" w:color="000000" w:fill="FFFFFF"/>
            <w:noWrap/>
            <w:vAlign w:val="bottom"/>
            <w:hideMark/>
          </w:tcPr>
          <w:p w14:paraId="6912BF8C" w14:textId="2BA85B8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171</w:t>
            </w:r>
          </w:p>
        </w:tc>
        <w:tc>
          <w:tcPr>
            <w:tcW w:w="1212" w:type="dxa"/>
            <w:tcBorders>
              <w:top w:val="nil"/>
              <w:left w:val="nil"/>
              <w:bottom w:val="single" w:sz="4" w:space="0" w:color="auto"/>
              <w:right w:val="single" w:sz="4" w:space="0" w:color="auto"/>
            </w:tcBorders>
            <w:shd w:val="clear" w:color="000000" w:fill="FFFFFF"/>
            <w:noWrap/>
            <w:vAlign w:val="bottom"/>
            <w:hideMark/>
          </w:tcPr>
          <w:p w14:paraId="0F4B53F3" w14:textId="57529DB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176</w:t>
            </w:r>
          </w:p>
        </w:tc>
        <w:tc>
          <w:tcPr>
            <w:tcW w:w="1212" w:type="dxa"/>
            <w:tcBorders>
              <w:top w:val="nil"/>
              <w:left w:val="nil"/>
              <w:bottom w:val="single" w:sz="4" w:space="0" w:color="auto"/>
              <w:right w:val="single" w:sz="4" w:space="0" w:color="auto"/>
            </w:tcBorders>
            <w:shd w:val="clear" w:color="000000" w:fill="FFFFFF"/>
            <w:noWrap/>
            <w:vAlign w:val="bottom"/>
            <w:hideMark/>
          </w:tcPr>
          <w:p w14:paraId="57E04EF1" w14:textId="2C566D36"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180</w:t>
            </w:r>
          </w:p>
        </w:tc>
        <w:tc>
          <w:tcPr>
            <w:tcW w:w="1214" w:type="dxa"/>
            <w:tcBorders>
              <w:top w:val="nil"/>
              <w:left w:val="nil"/>
              <w:bottom w:val="single" w:sz="4" w:space="0" w:color="auto"/>
              <w:right w:val="single" w:sz="4" w:space="0" w:color="auto"/>
            </w:tcBorders>
            <w:shd w:val="clear" w:color="000000" w:fill="FFFFFF"/>
            <w:noWrap/>
            <w:vAlign w:val="bottom"/>
            <w:hideMark/>
          </w:tcPr>
          <w:p w14:paraId="53416032" w14:textId="7A4570AE"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186</w:t>
            </w:r>
          </w:p>
        </w:tc>
        <w:tc>
          <w:tcPr>
            <w:tcW w:w="1385" w:type="dxa"/>
            <w:tcBorders>
              <w:top w:val="nil"/>
              <w:left w:val="nil"/>
              <w:bottom w:val="single" w:sz="4" w:space="0" w:color="auto"/>
              <w:right w:val="single" w:sz="4" w:space="0" w:color="auto"/>
            </w:tcBorders>
            <w:shd w:val="clear" w:color="000000" w:fill="FFFFFF"/>
            <w:noWrap/>
            <w:vAlign w:val="bottom"/>
            <w:hideMark/>
          </w:tcPr>
          <w:p w14:paraId="0E14468B" w14:textId="170B25A4"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190</w:t>
            </w:r>
          </w:p>
        </w:tc>
        <w:tc>
          <w:tcPr>
            <w:tcW w:w="1378" w:type="dxa"/>
            <w:tcBorders>
              <w:top w:val="nil"/>
              <w:left w:val="nil"/>
              <w:bottom w:val="single" w:sz="4" w:space="0" w:color="auto"/>
              <w:right w:val="single" w:sz="4" w:space="0" w:color="auto"/>
            </w:tcBorders>
            <w:shd w:val="clear" w:color="000000" w:fill="FFFFFF"/>
            <w:noWrap/>
            <w:vAlign w:val="bottom"/>
            <w:hideMark/>
          </w:tcPr>
          <w:p w14:paraId="3AE2F6F2" w14:textId="6DB05D32"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178</w:t>
            </w:r>
          </w:p>
        </w:tc>
      </w:tr>
    </w:tbl>
    <w:p w14:paraId="47752F75" w14:textId="49B9F269" w:rsidR="00E03735" w:rsidRDefault="008D1421">
      <w:pPr>
        <w:rPr>
          <w:color w:val="000000" w:themeColor="text1"/>
        </w:rPr>
      </w:pPr>
      <w:r w:rsidRPr="002B5730">
        <w:rPr>
          <w:noProof/>
          <w:color w:val="000000" w:themeColor="text1"/>
        </w:rPr>
        <mc:AlternateContent>
          <mc:Choice Requires="wps">
            <w:drawing>
              <wp:anchor distT="0" distB="0" distL="114300" distR="114300" simplePos="0" relativeHeight="252481536" behindDoc="0" locked="0" layoutInCell="1" allowOverlap="1" wp14:anchorId="59D1C6ED" wp14:editId="4939C833">
                <wp:simplePos x="0" y="0"/>
                <wp:positionH relativeFrom="column">
                  <wp:posOffset>2400300</wp:posOffset>
                </wp:positionH>
                <wp:positionV relativeFrom="paragraph">
                  <wp:posOffset>79375</wp:posOffset>
                </wp:positionV>
                <wp:extent cx="4076065" cy="333375"/>
                <wp:effectExtent l="0" t="0" r="0" b="0"/>
                <wp:wrapNone/>
                <wp:docPr id="1269" name="TextBox 4"/>
                <wp:cNvGraphicFramePr/>
                <a:graphic xmlns:a="http://schemas.openxmlformats.org/drawingml/2006/main">
                  <a:graphicData uri="http://schemas.microsoft.com/office/word/2010/wordprocessingShape">
                    <wps:wsp>
                      <wps:cNvSpPr txBox="1"/>
                      <wps:spPr>
                        <a:xfrm>
                          <a:off x="0" y="0"/>
                          <a:ext cx="4076065" cy="333375"/>
                        </a:xfrm>
                        <a:prstGeom prst="rect">
                          <a:avLst/>
                        </a:prstGeom>
                        <a:noFill/>
                      </wps:spPr>
                      <wps:txbx>
                        <w:txbxContent>
                          <w:p w14:paraId="73642D4B"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9CBD7F2" w14:textId="14900032" w:rsidR="008D1421" w:rsidRPr="00687E98" w:rsidRDefault="008D1421" w:rsidP="008D1421">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D1C6ED" id="_x0000_s1098" type="#_x0000_t202" style="position:absolute;margin-left:189pt;margin-top:6.25pt;width:320.95pt;height:26.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" filled="f" stroked="f">
                <v:textbox>
                  <w:txbxContent>
                    <w:p w14:paraId="73642D4B"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9CBD7F2" w14:textId="14900032" w:rsidR="008D1421" w:rsidRPr="00687E98" w:rsidRDefault="008D1421" w:rsidP="008D1421">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20949CC5" w14:textId="77777777" w:rsidR="0097059C" w:rsidRDefault="0097059C" w:rsidP="00555BDB">
      <w:pPr>
        <w:spacing w:line="360" w:lineRule="auto"/>
        <w:textAlignment w:val="baseline"/>
        <w:rPr>
          <w:rFonts w:ascii="Arial" w:hAnsi="Arial" w:cs="Arial"/>
          <w:b/>
          <w:bCs/>
          <w:sz w:val="24"/>
          <w:szCs w:val="24"/>
        </w:rPr>
      </w:pPr>
    </w:p>
    <w:p w14:paraId="6AD04722" w14:textId="6F015130"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3.2.3.6. Sales By Company</w:t>
      </w:r>
    </w:p>
    <w:p w14:paraId="10EEC966" w14:textId="0BB6A276"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Sales, By Company, By Volume</w:t>
      </w:r>
      <w:r w:rsidR="007C5B32">
        <w:rPr>
          <w:rFonts w:ascii="Arial" w:hAnsi="Arial" w:cs="Arial"/>
          <w:b/>
          <w:bCs/>
          <w:sz w:val="24"/>
          <w:szCs w:val="24"/>
        </w:rPr>
        <w:t xml:space="preserve"> (000’ Tonnes)</w:t>
      </w:r>
      <w:r w:rsidR="00F81BEE">
        <w:rPr>
          <w:rFonts w:ascii="Arial" w:hAnsi="Arial" w:cs="Arial"/>
          <w:b/>
          <w:bCs/>
          <w:sz w:val="24"/>
          <w:szCs w:val="24"/>
        </w:rPr>
        <w:t xml:space="preserve"> (%)</w:t>
      </w:r>
      <w:r w:rsidRPr="0061645E">
        <w:rPr>
          <w:rFonts w:ascii="Arial" w:hAnsi="Arial" w:cs="Arial"/>
          <w:b/>
          <w:bCs/>
          <w:sz w:val="24"/>
          <w:szCs w:val="24"/>
        </w:rPr>
        <w:t>, 2020</w:t>
      </w:r>
    </w:p>
    <w:p w14:paraId="7DA38A01" w14:textId="77777777" w:rsidR="00C77616" w:rsidRDefault="00C77616" w:rsidP="00C77616">
      <w:pPr>
        <w:rPr>
          <w:rFonts w:ascii="Arial" w:eastAsia="Arial" w:hAnsi="Arial" w:cs="Arial"/>
          <w:color w:val="000000" w:themeColor="text1"/>
          <w:sz w:val="24"/>
          <w:szCs w:val="24"/>
        </w:rPr>
      </w:pPr>
    </w:p>
    <w:p w14:paraId="05F23995" w14:textId="004F0591"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34E201B6">
            <wp:extent cx="6457950" cy="1533525"/>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295308A" w14:textId="39708DEE" w:rsidR="0097059C" w:rsidRDefault="0097059C"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604DF009">
                <wp:simplePos x="0" y="0"/>
                <wp:positionH relativeFrom="margin">
                  <wp:posOffset>2419350</wp:posOffset>
                </wp:positionH>
                <wp:positionV relativeFrom="paragraph">
                  <wp:posOffset>30480</wp:posOffset>
                </wp:positionV>
                <wp:extent cx="4075237" cy="504825"/>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504825"/>
                        </a:xfrm>
                        <a:prstGeom prst="rect">
                          <a:avLst/>
                        </a:prstGeom>
                        <a:noFill/>
                      </wps:spPr>
                      <wps:txb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5DF896C8" w14:textId="77777777" w:rsidR="00FF76FD" w:rsidRPr="005858C1" w:rsidRDefault="00C77616" w:rsidP="00FF76FD">
                            <w:pPr>
                              <w:jc w:val="right"/>
                              <w:textAlignment w:val="baseline"/>
                              <w:rPr>
                                <w:rFonts w:ascii="Verdana" w:eastAsia="Verdana" w:hAnsi="Verdana" w:cs="Verdana"/>
                                <w:i/>
                                <w:iCs/>
                                <w:color w:val="3F3F3F"/>
                                <w:kern w:val="24"/>
                                <w:sz w:val="12"/>
                                <w:szCs w:val="12"/>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FF76FD" w:rsidRPr="005858C1">
                              <w:rPr>
                                <w:rFonts w:ascii="Verdana" w:eastAsia="Verdana" w:hAnsi="Verdana" w:cs="Verdana"/>
                                <w:i/>
                                <w:iCs/>
                                <w:color w:val="3F3F3F"/>
                                <w:kern w:val="24"/>
                                <w:sz w:val="12"/>
                                <w:szCs w:val="12"/>
                              </w:rPr>
                              <w:t>Source: TechSci Research</w:t>
                            </w:r>
                            <w:ins w:id="116" w:author="Hardik Malhotra" w:date="2021-12-02T20:58:00Z">
                              <w:r w:rsidR="00FF76FD">
                                <w:rPr>
                                  <w:rFonts w:ascii="Verdana" w:eastAsia="Verdana" w:hAnsi="Verdana" w:cs="Verdana"/>
                                  <w:i/>
                                  <w:iCs/>
                                  <w:color w:val="3F3F3F"/>
                                  <w:kern w:val="24"/>
                                  <w:sz w:val="12"/>
                                  <w:szCs w:val="12"/>
                                </w:rPr>
                                <w:t xml:space="preserve"> based on exhaustive primary and secondary research</w:t>
                              </w:r>
                            </w:ins>
                          </w:p>
                          <w:p w14:paraId="21EF2F77" w14:textId="24BD5871"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V relativeFrom="margin">
                  <wp14:pctHeight>0</wp14:pctHeight>
                </wp14:sizeRelV>
              </wp:anchor>
            </w:drawing>
          </mc:Choice>
          <mc:Fallback>
            <w:pict>
              <v:shape w14:anchorId="663E3152" id="_x0000_s1099" type="#_x0000_t202" style="position:absolute;margin-left:190.5pt;margin-top:2.4pt;width:320.9pt;height:39.75pt;z-index:252280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" filled="f" stroked="f">
                <v:textbo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5DF896C8" w14:textId="77777777" w:rsidR="00FF76FD" w:rsidRPr="005858C1" w:rsidRDefault="00C77616" w:rsidP="00FF76FD">
                      <w:pPr>
                        <w:jc w:val="right"/>
                        <w:textAlignment w:val="baseline"/>
                        <w:rPr>
                          <w:rFonts w:ascii="Verdana" w:eastAsia="Verdana" w:hAnsi="Verdana" w:cs="Verdana"/>
                          <w:i/>
                          <w:iCs/>
                          <w:color w:val="3F3F3F"/>
                          <w:kern w:val="24"/>
                          <w:sz w:val="12"/>
                          <w:szCs w:val="12"/>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FF76FD" w:rsidRPr="005858C1">
                        <w:rPr>
                          <w:rFonts w:ascii="Verdana" w:eastAsia="Verdana" w:hAnsi="Verdana" w:cs="Verdana"/>
                          <w:i/>
                          <w:iCs/>
                          <w:color w:val="3F3F3F"/>
                          <w:kern w:val="24"/>
                          <w:sz w:val="12"/>
                          <w:szCs w:val="12"/>
                        </w:rPr>
                        <w:t>Source: TechSci Research</w:t>
                      </w:r>
                      <w:ins w:id="155" w:author="Hardik Malhotra" w:date="2021-12-02T20:58:00Z">
                        <w:r w:rsidR="00FF76FD">
                          <w:rPr>
                            <w:rFonts w:ascii="Verdana" w:eastAsia="Verdana" w:hAnsi="Verdana" w:cs="Verdana"/>
                            <w:i/>
                            <w:iCs/>
                            <w:color w:val="3F3F3F"/>
                            <w:kern w:val="24"/>
                            <w:sz w:val="12"/>
                            <w:szCs w:val="12"/>
                          </w:rPr>
                          <w:t xml:space="preserve"> based on exhaustive primary and secondary research</w:t>
                        </w:r>
                      </w:ins>
                    </w:p>
                    <w:p w14:paraId="21EF2F77" w14:textId="24BD5871"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5E195346" w14:textId="1E719588" w:rsidR="0097059C" w:rsidRDefault="0097059C" w:rsidP="00C77616">
      <w:pPr>
        <w:rPr>
          <w:rFonts w:ascii="Arial" w:eastAsia="Arial" w:hAnsi="Arial" w:cs="Arial"/>
          <w:color w:val="000000" w:themeColor="text1"/>
          <w:sz w:val="24"/>
          <w:szCs w:val="24"/>
        </w:rPr>
      </w:pPr>
    </w:p>
    <w:p w14:paraId="0682440C" w14:textId="77777777" w:rsidR="0097059C" w:rsidRDefault="0097059C" w:rsidP="00C77616">
      <w:pPr>
        <w:rPr>
          <w:rFonts w:ascii="Arial" w:eastAsia="Arial" w:hAnsi="Arial" w:cs="Arial"/>
          <w:color w:val="000000" w:themeColor="text1"/>
          <w:sz w:val="24"/>
          <w:szCs w:val="24"/>
        </w:rPr>
      </w:pPr>
    </w:p>
    <w:p w14:paraId="1A1F8152" w14:textId="2870E432" w:rsidR="0097059C" w:rsidRPr="0097059C" w:rsidRDefault="0097059C" w:rsidP="0097059C">
      <w:pPr>
        <w:rPr>
          <w:rFonts w:ascii="Arial" w:eastAsia="Arial" w:hAnsi="Arial" w:cs="Arial"/>
          <w:b/>
          <w:bCs/>
          <w:color w:val="000000" w:themeColor="text1"/>
          <w:sz w:val="24"/>
          <w:szCs w:val="24"/>
        </w:rPr>
      </w:pPr>
      <w:r w:rsidRPr="0097059C">
        <w:rPr>
          <w:rFonts w:ascii="Arial" w:eastAsia="Arial" w:hAnsi="Arial" w:cs="Arial"/>
          <w:b/>
          <w:bCs/>
          <w:color w:val="000000" w:themeColor="text1"/>
          <w:sz w:val="24"/>
          <w:szCs w:val="24"/>
        </w:rPr>
        <w:t>Europe Market Insights</w:t>
      </w:r>
    </w:p>
    <w:p w14:paraId="29F105A0" w14:textId="77777777" w:rsidR="0097059C" w:rsidRDefault="0097059C" w:rsidP="0097059C">
      <w:pPr>
        <w:rPr>
          <w:rFonts w:ascii="Arial" w:eastAsia="Arial" w:hAnsi="Arial" w:cs="Arial"/>
          <w:color w:val="000000" w:themeColor="text1"/>
          <w:sz w:val="24"/>
          <w:szCs w:val="24"/>
        </w:rPr>
      </w:pPr>
    </w:p>
    <w:p w14:paraId="45B0EA99" w14:textId="78391FB1"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VER demand in Europe has registered a CAGR of around 0.75% from 2015-2020. It is expected to grow at a substantial pace with a CAGR of 4.66% from 2021-2030 driven by its increasing preference in pipes and marine components owing to the effective chemical and corrosion resistance offered.</w:t>
      </w:r>
    </w:p>
    <w:p w14:paraId="2F24D82F" w14:textId="6D9F653E"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 xml:space="preserve">European VER market is </w:t>
      </w:r>
      <w:r w:rsidR="00C62BA4">
        <w:rPr>
          <w:rFonts w:ascii="Arial" w:eastAsia="Arial" w:hAnsi="Arial" w:cs="Arial"/>
          <w:color w:val="000000" w:themeColor="text1"/>
          <w:sz w:val="24"/>
          <w:szCs w:val="24"/>
        </w:rPr>
        <w:t xml:space="preserve">being controlled by </w:t>
      </w:r>
      <w:r w:rsidRPr="0097059C">
        <w:rPr>
          <w:rFonts w:ascii="Arial" w:eastAsia="Arial" w:hAnsi="Arial" w:cs="Arial"/>
          <w:color w:val="000000" w:themeColor="text1"/>
          <w:sz w:val="24"/>
          <w:szCs w:val="24"/>
        </w:rPr>
        <w:t>INEOS Composites and Hexion Inc. each having 30KTPA capacity.</w:t>
      </w:r>
    </w:p>
    <w:p w14:paraId="1271F40A" w14:textId="56BE9596" w:rsidR="0097059C" w:rsidRDefault="0097059C" w:rsidP="00C77616">
      <w:pPr>
        <w:rPr>
          <w:rFonts w:ascii="Arial" w:eastAsia="Arial" w:hAnsi="Arial" w:cs="Arial"/>
          <w:color w:val="000000" w:themeColor="text1"/>
          <w:sz w:val="24"/>
          <w:szCs w:val="24"/>
        </w:rPr>
      </w:pPr>
    </w:p>
    <w:p w14:paraId="1228C263" w14:textId="40B615E0" w:rsidR="0097059C" w:rsidRDefault="0097059C" w:rsidP="00C77616">
      <w:pPr>
        <w:rPr>
          <w:rFonts w:ascii="Arial" w:eastAsia="Arial" w:hAnsi="Arial" w:cs="Arial"/>
          <w:color w:val="000000" w:themeColor="text1"/>
          <w:sz w:val="24"/>
          <w:szCs w:val="24"/>
        </w:rPr>
      </w:pPr>
    </w:p>
    <w:p w14:paraId="5545A6D3" w14:textId="3928D466" w:rsidR="00A63DF1" w:rsidRPr="002B5730" w:rsidRDefault="00A63DF1" w:rsidP="00A63DF1">
      <w:pPr>
        <w:rPr>
          <w:color w:val="000000" w:themeColor="text1"/>
        </w:rPr>
      </w:pPr>
    </w:p>
    <w:p w14:paraId="6C1DC763" w14:textId="29C3C551" w:rsidR="00A63DF1" w:rsidRPr="002B5730" w:rsidRDefault="00A63DF1" w:rsidP="00A63DF1">
      <w:pPr>
        <w:rPr>
          <w:color w:val="000000" w:themeColor="text1"/>
        </w:rPr>
      </w:pPr>
    </w:p>
    <w:p w14:paraId="4D771FE5" w14:textId="77A07866" w:rsidR="00A63DF1" w:rsidRDefault="00A63DF1" w:rsidP="00A63DF1">
      <w:pPr>
        <w:rPr>
          <w:color w:val="000000" w:themeColor="text1"/>
        </w:rPr>
      </w:pPr>
    </w:p>
    <w:p w14:paraId="586D5983" w14:textId="69B8848D" w:rsidR="00A93F5E" w:rsidRDefault="00A93F5E" w:rsidP="00A63DF1">
      <w:pPr>
        <w:rPr>
          <w:color w:val="000000" w:themeColor="text1"/>
        </w:rPr>
      </w:pPr>
    </w:p>
    <w:p w14:paraId="6B639D57" w14:textId="5CA22B82" w:rsidR="00A93F5E" w:rsidRDefault="00A93F5E" w:rsidP="00A63DF1">
      <w:pPr>
        <w:rPr>
          <w:color w:val="000000" w:themeColor="text1"/>
        </w:rPr>
      </w:pPr>
    </w:p>
    <w:p w14:paraId="6E10FBA2" w14:textId="17B56007" w:rsidR="00A93F5E" w:rsidRDefault="00A93F5E" w:rsidP="00A63DF1">
      <w:pPr>
        <w:rPr>
          <w:color w:val="000000" w:themeColor="text1"/>
        </w:rPr>
      </w:pPr>
    </w:p>
    <w:p w14:paraId="4B86728E" w14:textId="3D4E327A" w:rsidR="00A93F5E" w:rsidRDefault="00A93F5E" w:rsidP="00A63DF1">
      <w:pPr>
        <w:rPr>
          <w:color w:val="000000" w:themeColor="text1"/>
        </w:rPr>
      </w:pPr>
    </w:p>
    <w:p w14:paraId="715A6044" w14:textId="182EF8E1" w:rsidR="00A93F5E" w:rsidRDefault="00A93F5E" w:rsidP="00A63DF1">
      <w:pPr>
        <w:rPr>
          <w:color w:val="000000" w:themeColor="text1"/>
        </w:rPr>
      </w:pPr>
    </w:p>
    <w:p w14:paraId="00E872B1" w14:textId="5D0E7FC4" w:rsidR="00A93F5E" w:rsidRDefault="00FF76FD"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10486C9B">
            <wp:simplePos x="0" y="0"/>
            <wp:positionH relativeFrom="page">
              <wp:align>right</wp:align>
            </wp:positionH>
            <wp:positionV relativeFrom="paragraph">
              <wp:posOffset>-1213485</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BA4"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63EC2EDB">
                <wp:simplePos x="0" y="0"/>
                <wp:positionH relativeFrom="page">
                  <wp:posOffset>1428475</wp:posOffset>
                </wp:positionH>
                <wp:positionV relativeFrom="paragraph">
                  <wp:posOffset>108633</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100" type="#_x0000_t202" style="position:absolute;margin-left:112.5pt;margin-top:8.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" filled="f" stroked="f">
                <v:textbox inset="2.30908mm,1.1546mm,2.30908mm,1.1546mm">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0655196" w14:textId="5D6854F2" w:rsidR="00A93F5E" w:rsidRDefault="00A93F5E" w:rsidP="00A63DF1">
      <w:pPr>
        <w:rPr>
          <w:color w:val="000000" w:themeColor="text1"/>
        </w:rPr>
      </w:pPr>
    </w:p>
    <w:p w14:paraId="35FFD3BC" w14:textId="249C759B" w:rsidR="00A93F5E" w:rsidRPr="002B5730" w:rsidRDefault="00A93F5E" w:rsidP="00A63DF1">
      <w:pPr>
        <w:rPr>
          <w:color w:val="000000" w:themeColor="text1"/>
        </w:rPr>
      </w:pPr>
    </w:p>
    <w:p w14:paraId="6E0F62A4" w14:textId="718BCE1D" w:rsidR="00A63DF1" w:rsidRPr="002B5730" w:rsidRDefault="00A63DF1" w:rsidP="00A63DF1">
      <w:pPr>
        <w:rPr>
          <w:color w:val="000000" w:themeColor="text1"/>
        </w:rPr>
      </w:pPr>
    </w:p>
    <w:p w14:paraId="5F480E3C" w14:textId="10E7DA9A"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1BFAD266"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70954B17">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24D50A5A" w:rsidR="00A63DF1" w:rsidRPr="002B5730" w:rsidRDefault="00A63DF1" w:rsidP="00A63DF1">
      <w:pPr>
        <w:rPr>
          <w:color w:val="000000" w:themeColor="text1"/>
        </w:rPr>
      </w:pPr>
    </w:p>
    <w:p w14:paraId="585E2496" w14:textId="5FE8B3A2" w:rsidR="00A63DF1" w:rsidRDefault="00A63DF1" w:rsidP="00A63DF1">
      <w:pPr>
        <w:rPr>
          <w:color w:val="000000" w:themeColor="text1"/>
        </w:rPr>
      </w:pPr>
    </w:p>
    <w:p w14:paraId="7D402B5C" w14:textId="21CC5CA3" w:rsidR="009531BD" w:rsidRDefault="009531BD" w:rsidP="00A63DF1">
      <w:pPr>
        <w:rPr>
          <w:color w:val="000000" w:themeColor="text1"/>
        </w:rPr>
      </w:pPr>
    </w:p>
    <w:p w14:paraId="380AA891" w14:textId="0BF183DE" w:rsidR="009531BD" w:rsidRDefault="009531BD" w:rsidP="00A63DF1">
      <w:pPr>
        <w:rPr>
          <w:color w:val="000000" w:themeColor="text1"/>
        </w:rPr>
      </w:pPr>
    </w:p>
    <w:p w14:paraId="4B5C902C" w14:textId="3913CE7D" w:rsidR="009531BD" w:rsidRDefault="009531BD" w:rsidP="00A63DF1">
      <w:pPr>
        <w:rPr>
          <w:color w:val="000000" w:themeColor="text1"/>
        </w:rPr>
      </w:pPr>
    </w:p>
    <w:p w14:paraId="47E55778" w14:textId="44596A10" w:rsidR="009531BD" w:rsidRDefault="009531BD" w:rsidP="00A63DF1">
      <w:pPr>
        <w:rPr>
          <w:color w:val="000000" w:themeColor="text1"/>
        </w:rPr>
      </w:pPr>
    </w:p>
    <w:p w14:paraId="3546CEFD" w14:textId="787F9E51" w:rsidR="009531BD" w:rsidRDefault="009531BD" w:rsidP="00A63DF1">
      <w:pPr>
        <w:rPr>
          <w:color w:val="000000" w:themeColor="text1"/>
        </w:rPr>
      </w:pPr>
    </w:p>
    <w:p w14:paraId="52E98488" w14:textId="1133453F" w:rsidR="009531BD" w:rsidRDefault="009531BD" w:rsidP="00A63DF1">
      <w:pPr>
        <w:rPr>
          <w:color w:val="000000" w:themeColor="text1"/>
        </w:rPr>
      </w:pPr>
    </w:p>
    <w:p w14:paraId="76F447CB" w14:textId="147322A5" w:rsidR="00C62BA4" w:rsidRDefault="00C62BA4" w:rsidP="00A63DF1">
      <w:pPr>
        <w:rPr>
          <w:color w:val="000000" w:themeColor="text1"/>
        </w:rPr>
      </w:pPr>
    </w:p>
    <w:p w14:paraId="2004DD00" w14:textId="759F004B" w:rsidR="00C62BA4" w:rsidRDefault="00C62BA4" w:rsidP="00A63DF1">
      <w:pPr>
        <w:rPr>
          <w:color w:val="000000" w:themeColor="text1"/>
        </w:rPr>
      </w:pPr>
    </w:p>
    <w:p w14:paraId="6FDB3F65" w14:textId="491BF329" w:rsidR="00C62BA4" w:rsidRDefault="00C62BA4" w:rsidP="00A63DF1">
      <w:pPr>
        <w:rPr>
          <w:color w:val="000000" w:themeColor="text1"/>
        </w:rPr>
      </w:pPr>
    </w:p>
    <w:p w14:paraId="504C5445" w14:textId="1B49B5E2" w:rsidR="00C62BA4" w:rsidRDefault="00C62BA4" w:rsidP="00A63DF1">
      <w:pPr>
        <w:rPr>
          <w:color w:val="000000" w:themeColor="text1"/>
        </w:rPr>
      </w:pPr>
    </w:p>
    <w:p w14:paraId="75D35845" w14:textId="47EE3F9C" w:rsidR="00C62BA4" w:rsidRDefault="00C62BA4" w:rsidP="00A63DF1">
      <w:pPr>
        <w:rPr>
          <w:color w:val="000000" w:themeColor="text1"/>
        </w:rPr>
      </w:pPr>
    </w:p>
    <w:p w14:paraId="1A0B16EB" w14:textId="367B07A5" w:rsidR="00C62BA4" w:rsidRDefault="00C62BA4" w:rsidP="00A63DF1">
      <w:pPr>
        <w:rPr>
          <w:color w:val="000000" w:themeColor="text1"/>
        </w:rPr>
      </w:pPr>
    </w:p>
    <w:p w14:paraId="28E1095A" w14:textId="5C309550" w:rsidR="00C62BA4" w:rsidRDefault="00C62BA4" w:rsidP="00A63DF1">
      <w:pPr>
        <w:rPr>
          <w:color w:val="000000" w:themeColor="text1"/>
        </w:rPr>
      </w:pPr>
    </w:p>
    <w:p w14:paraId="4EDD132D" w14:textId="12357B85" w:rsidR="00C62BA4" w:rsidRDefault="00C62BA4" w:rsidP="00A63DF1">
      <w:pPr>
        <w:rPr>
          <w:color w:val="000000" w:themeColor="text1"/>
        </w:rPr>
      </w:pPr>
    </w:p>
    <w:p w14:paraId="28D04C73" w14:textId="5A1194EB" w:rsidR="00C62BA4" w:rsidRDefault="00C62BA4" w:rsidP="00A63DF1">
      <w:pPr>
        <w:rPr>
          <w:color w:val="000000" w:themeColor="text1"/>
        </w:rPr>
      </w:pPr>
    </w:p>
    <w:p w14:paraId="6F8ADD99" w14:textId="77777777" w:rsidR="00C62BA4" w:rsidRDefault="00C62BA4" w:rsidP="00A63DF1">
      <w:pPr>
        <w:rPr>
          <w:color w:val="000000" w:themeColor="text1"/>
        </w:rPr>
      </w:pPr>
    </w:p>
    <w:p w14:paraId="633B3896" w14:textId="71F6CFD8" w:rsidR="009531BD" w:rsidRDefault="009531BD" w:rsidP="00A63DF1">
      <w:pPr>
        <w:rPr>
          <w:color w:val="000000" w:themeColor="text1"/>
        </w:rPr>
      </w:pPr>
    </w:p>
    <w:p w14:paraId="6183B5C2" w14:textId="216E0F57" w:rsidR="009531BD" w:rsidRPr="0022076A" w:rsidRDefault="009531BD" w:rsidP="009531BD">
      <w:pPr>
        <w:spacing w:line="360" w:lineRule="auto"/>
        <w:textAlignment w:val="baseline"/>
        <w:rPr>
          <w:rFonts w:ascii="Arial" w:hAnsi="Arial" w:cs="Arial"/>
          <w:b/>
          <w:bCs/>
          <w:sz w:val="24"/>
          <w:szCs w:val="24"/>
        </w:rPr>
        <w:sectPr w:rsidR="009531BD"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North America</w:t>
      </w:r>
      <w:r w:rsidRPr="0022076A">
        <w:rPr>
          <w:rFonts w:ascii="Arial" w:hAnsi="Arial" w:cs="Arial"/>
          <w:b/>
          <w:bCs/>
          <w:sz w:val="24"/>
          <w:szCs w:val="24"/>
        </w:rPr>
        <w:t xml:space="preserve"> </w:t>
      </w:r>
      <w:r>
        <w:rPr>
          <w:rFonts w:ascii="Arial" w:hAnsi="Arial" w:cs="Arial"/>
          <w:b/>
          <w:bCs/>
          <w:sz w:val="24"/>
          <w:szCs w:val="24"/>
        </w:rPr>
        <w:t xml:space="preserve">Vinyl Ester Resin </w:t>
      </w:r>
      <w:r w:rsidRPr="00257590">
        <w:rPr>
          <w:rFonts w:ascii="Arial" w:hAnsi="Arial" w:cs="Arial"/>
          <w:b/>
          <w:bCs/>
          <w:sz w:val="24"/>
          <w:szCs w:val="24"/>
        </w:rPr>
        <w:t>Capacity</w:t>
      </w:r>
      <w:r>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(000’ Tonnes), 2015 - 2030F (Thousand Tonnes) </w:t>
      </w:r>
    </w:p>
    <w:p w14:paraId="7020EB00" w14:textId="053561E2"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5696" behindDoc="0" locked="0" layoutInCell="1" allowOverlap="1" wp14:anchorId="5D5D361E" wp14:editId="4E67E294">
                <wp:simplePos x="0" y="0"/>
                <wp:positionH relativeFrom="column">
                  <wp:posOffset>2428875</wp:posOffset>
                </wp:positionH>
                <wp:positionV relativeFrom="paragraph">
                  <wp:posOffset>2995930</wp:posOffset>
                </wp:positionV>
                <wp:extent cx="4051935" cy="361950"/>
                <wp:effectExtent l="0" t="0" r="0" b="0"/>
                <wp:wrapNone/>
                <wp:docPr id="1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1935" cy="361950"/>
                        </a:xfrm>
                        <a:prstGeom prst="rect">
                          <a:avLst/>
                        </a:prstGeom>
                        <a:noFill/>
                      </wps:spPr>
                      <wps:txbx>
                        <w:txbxContent>
                          <w:p w14:paraId="20975A59"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DDBDA00" w14:textId="457B2716" w:rsidR="00A93F5E" w:rsidRPr="005858C1" w:rsidRDefault="00A93F5E" w:rsidP="00A93F5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5D5D361E" id="_x0000_s1101" type="#_x0000_t202" style="position:absolute;left:0;text-align:left;margin-left:191.25pt;margin-top:235.9pt;width:319.05pt;height:28.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" filled="f" stroked="f">
                <v:textbox>
                  <w:txbxContent>
                    <w:p w14:paraId="20975A59"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DDBDA00" w14:textId="457B2716" w:rsidR="00A93F5E" w:rsidRPr="005858C1" w:rsidRDefault="00A93F5E" w:rsidP="00A93F5E">
                      <w:pPr>
                        <w:jc w:val="right"/>
                        <w:textAlignment w:val="baseline"/>
                        <w:rPr>
                          <w:rFonts w:ascii="Verdana" w:eastAsia="Verdana" w:hAnsi="Verdana" w:cs="Verdana"/>
                          <w:i/>
                          <w:iCs/>
                          <w:color w:val="3F3F3F"/>
                          <w:kern w:val="24"/>
                          <w:sz w:val="12"/>
                          <w:szCs w:val="12"/>
                        </w:rPr>
                      </w:pPr>
                    </w:p>
                  </w:txbxContent>
                </v:textbox>
              </v:shape>
            </w:pict>
          </mc:Fallback>
        </mc:AlternateContent>
      </w:r>
      <w:r w:rsidRPr="002B5730">
        <w:rPr>
          <w:noProof/>
          <w:color w:val="000000" w:themeColor="text1"/>
        </w:rPr>
        <w:drawing>
          <wp:inline distT="0" distB="0" distL="0" distR="0" wp14:anchorId="59A72A6E" wp14:editId="471E7550">
            <wp:extent cx="6457950" cy="3609975"/>
            <wp:effectExtent l="0" t="0" r="0" b="0"/>
            <wp:docPr id="208" name="Chart 208">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W w:w="10062" w:type="dxa"/>
        <w:tblLook w:val="04A0" w:firstRow="1" w:lastRow="0" w:firstColumn="1" w:lastColumn="0" w:noHBand="0" w:noVBand="1"/>
      </w:tblPr>
      <w:tblGrid>
        <w:gridCol w:w="3522"/>
        <w:gridCol w:w="2727"/>
        <w:gridCol w:w="1271"/>
        <w:gridCol w:w="1271"/>
        <w:gridCol w:w="1271"/>
      </w:tblGrid>
      <w:tr w:rsidR="002679BF" w:rsidRPr="002679BF" w14:paraId="2216A156" w14:textId="77777777" w:rsidTr="002679BF">
        <w:trPr>
          <w:trHeight w:val="334"/>
        </w:trPr>
        <w:tc>
          <w:tcPr>
            <w:tcW w:w="352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0BEAC6F" w14:textId="77777777" w:rsidR="002679BF" w:rsidRPr="002679BF" w:rsidRDefault="002679BF" w:rsidP="002679BF">
            <w:pPr>
              <w:spacing w:after="0" w:line="240" w:lineRule="auto"/>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Company</w:t>
            </w:r>
          </w:p>
        </w:tc>
        <w:tc>
          <w:tcPr>
            <w:tcW w:w="2727" w:type="dxa"/>
            <w:tcBorders>
              <w:top w:val="single" w:sz="8" w:space="0" w:color="auto"/>
              <w:left w:val="nil"/>
              <w:bottom w:val="single" w:sz="8" w:space="0" w:color="auto"/>
              <w:right w:val="single" w:sz="8" w:space="0" w:color="auto"/>
            </w:tcBorders>
            <w:shd w:val="clear" w:color="000000" w:fill="C00000"/>
            <w:noWrap/>
            <w:vAlign w:val="center"/>
            <w:hideMark/>
          </w:tcPr>
          <w:p w14:paraId="7DE9E14F"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eastAsia="en-IN"/>
              </w:rPr>
              <w:t>Location</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10757C61"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2015</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06313F47"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2020</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2A553673"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2030F</w:t>
            </w:r>
          </w:p>
        </w:tc>
      </w:tr>
      <w:tr w:rsidR="002679BF" w:rsidRPr="002679BF" w14:paraId="5B49CCFD"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93825A0"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 xml:space="preserve">AOC - </w:t>
            </w:r>
            <w:proofErr w:type="spellStart"/>
            <w:r w:rsidRPr="002679BF">
              <w:rPr>
                <w:rFonts w:ascii="Arial" w:eastAsia="Times New Roman" w:hAnsi="Arial" w:cs="Arial"/>
                <w:color w:val="000000"/>
                <w:sz w:val="20"/>
                <w:szCs w:val="20"/>
                <w:lang w:eastAsia="en-IN"/>
              </w:rPr>
              <w:t>Aliancys</w:t>
            </w:r>
            <w:proofErr w:type="spellEnd"/>
          </w:p>
        </w:tc>
        <w:tc>
          <w:tcPr>
            <w:tcW w:w="2727" w:type="dxa"/>
            <w:tcBorders>
              <w:top w:val="nil"/>
              <w:left w:val="nil"/>
              <w:bottom w:val="single" w:sz="8" w:space="0" w:color="auto"/>
              <w:right w:val="single" w:sz="8" w:space="0" w:color="auto"/>
            </w:tcBorders>
            <w:shd w:val="clear" w:color="auto" w:fill="auto"/>
            <w:noWrap/>
            <w:vAlign w:val="center"/>
            <w:hideMark/>
          </w:tcPr>
          <w:p w14:paraId="5A084C9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0B6FBC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60</w:t>
            </w:r>
          </w:p>
        </w:tc>
        <w:tc>
          <w:tcPr>
            <w:tcW w:w="1271" w:type="dxa"/>
            <w:tcBorders>
              <w:top w:val="nil"/>
              <w:left w:val="nil"/>
              <w:bottom w:val="single" w:sz="8" w:space="0" w:color="auto"/>
              <w:right w:val="single" w:sz="8" w:space="0" w:color="auto"/>
            </w:tcBorders>
            <w:shd w:val="clear" w:color="auto" w:fill="auto"/>
            <w:noWrap/>
            <w:vAlign w:val="center"/>
            <w:hideMark/>
          </w:tcPr>
          <w:p w14:paraId="58943E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c>
          <w:tcPr>
            <w:tcW w:w="1271" w:type="dxa"/>
            <w:tcBorders>
              <w:top w:val="nil"/>
              <w:left w:val="nil"/>
              <w:bottom w:val="single" w:sz="8" w:space="0" w:color="auto"/>
              <w:right w:val="single" w:sz="8" w:space="0" w:color="auto"/>
            </w:tcBorders>
            <w:shd w:val="clear" w:color="auto" w:fill="auto"/>
            <w:noWrap/>
            <w:vAlign w:val="center"/>
            <w:hideMark/>
          </w:tcPr>
          <w:p w14:paraId="4A34811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r>
      <w:tr w:rsidR="002679BF" w:rsidRPr="002679BF" w14:paraId="459B7FC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3949DA21"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Polynt-Reichhold</w:t>
            </w:r>
            <w:proofErr w:type="spellEnd"/>
          </w:p>
        </w:tc>
        <w:tc>
          <w:tcPr>
            <w:tcW w:w="2727" w:type="dxa"/>
            <w:tcBorders>
              <w:top w:val="nil"/>
              <w:left w:val="nil"/>
              <w:bottom w:val="single" w:sz="8" w:space="0" w:color="auto"/>
              <w:right w:val="single" w:sz="8" w:space="0" w:color="auto"/>
            </w:tcBorders>
            <w:shd w:val="clear" w:color="auto" w:fill="auto"/>
            <w:noWrap/>
            <w:vAlign w:val="center"/>
            <w:hideMark/>
          </w:tcPr>
          <w:p w14:paraId="6142041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CA4F4D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1F511B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1271" w:type="dxa"/>
            <w:tcBorders>
              <w:top w:val="nil"/>
              <w:left w:val="nil"/>
              <w:bottom w:val="single" w:sz="8" w:space="0" w:color="auto"/>
              <w:right w:val="single" w:sz="8" w:space="0" w:color="auto"/>
            </w:tcBorders>
            <w:shd w:val="clear" w:color="auto" w:fill="auto"/>
            <w:noWrap/>
            <w:vAlign w:val="center"/>
            <w:hideMark/>
          </w:tcPr>
          <w:p w14:paraId="058B21C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r>
      <w:tr w:rsidR="002679BF" w:rsidRPr="002679BF" w14:paraId="74F09165"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7981966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INEOS Composites</w:t>
            </w:r>
          </w:p>
        </w:tc>
        <w:tc>
          <w:tcPr>
            <w:tcW w:w="2727" w:type="dxa"/>
            <w:tcBorders>
              <w:top w:val="nil"/>
              <w:left w:val="nil"/>
              <w:bottom w:val="single" w:sz="8" w:space="0" w:color="auto"/>
              <w:right w:val="single" w:sz="8" w:space="0" w:color="auto"/>
            </w:tcBorders>
            <w:shd w:val="clear" w:color="auto" w:fill="auto"/>
            <w:noWrap/>
            <w:vAlign w:val="center"/>
            <w:hideMark/>
          </w:tcPr>
          <w:p w14:paraId="7B741EE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0D3296A"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2FE88DB8"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079186E4"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r>
      <w:tr w:rsidR="002679BF" w:rsidRPr="002679BF" w14:paraId="549AD51B"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4C06D537"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Interplastic</w:t>
            </w:r>
            <w:proofErr w:type="spellEnd"/>
            <w:r w:rsidRPr="002679BF">
              <w:rPr>
                <w:rFonts w:ascii="Arial" w:eastAsia="Times New Roman" w:hAnsi="Arial" w:cs="Arial"/>
                <w:color w:val="000000"/>
                <w:sz w:val="20"/>
                <w:szCs w:val="20"/>
                <w:lang w:eastAsia="en-IN"/>
              </w:rPr>
              <w:t xml:space="preserve"> Corporation</w:t>
            </w:r>
          </w:p>
        </w:tc>
        <w:tc>
          <w:tcPr>
            <w:tcW w:w="2727" w:type="dxa"/>
            <w:tcBorders>
              <w:top w:val="nil"/>
              <w:left w:val="nil"/>
              <w:bottom w:val="single" w:sz="8" w:space="0" w:color="auto"/>
              <w:right w:val="single" w:sz="8" w:space="0" w:color="auto"/>
            </w:tcBorders>
            <w:shd w:val="clear" w:color="auto" w:fill="auto"/>
            <w:noWrap/>
            <w:vAlign w:val="center"/>
            <w:hideMark/>
          </w:tcPr>
          <w:p w14:paraId="3D2E6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911F6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0130454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33DD87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r>
      <w:tr w:rsidR="002679BF" w:rsidRPr="002679BF" w14:paraId="5201002E"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2EE41E4"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Ashland Global Holdings Inc.</w:t>
            </w:r>
          </w:p>
        </w:tc>
        <w:tc>
          <w:tcPr>
            <w:tcW w:w="2727" w:type="dxa"/>
            <w:tcBorders>
              <w:top w:val="nil"/>
              <w:left w:val="nil"/>
              <w:bottom w:val="single" w:sz="8" w:space="0" w:color="auto"/>
              <w:right w:val="single" w:sz="8" w:space="0" w:color="auto"/>
            </w:tcBorders>
            <w:shd w:val="clear" w:color="auto" w:fill="auto"/>
            <w:noWrap/>
            <w:vAlign w:val="center"/>
            <w:hideMark/>
          </w:tcPr>
          <w:p w14:paraId="1962982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7673DF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30</w:t>
            </w:r>
          </w:p>
        </w:tc>
        <w:tc>
          <w:tcPr>
            <w:tcW w:w="1271" w:type="dxa"/>
            <w:tcBorders>
              <w:top w:val="nil"/>
              <w:left w:val="nil"/>
              <w:bottom w:val="single" w:sz="8" w:space="0" w:color="auto"/>
              <w:right w:val="single" w:sz="8" w:space="0" w:color="auto"/>
            </w:tcBorders>
            <w:shd w:val="clear" w:color="auto" w:fill="auto"/>
            <w:noWrap/>
            <w:vAlign w:val="center"/>
            <w:hideMark/>
          </w:tcPr>
          <w:p w14:paraId="5647330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047D325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r>
      <w:tr w:rsidR="002679BF" w:rsidRPr="002679BF" w14:paraId="472D955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0B70D6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2727" w:type="dxa"/>
            <w:tcBorders>
              <w:top w:val="nil"/>
              <w:left w:val="nil"/>
              <w:bottom w:val="single" w:sz="8" w:space="0" w:color="auto"/>
              <w:right w:val="single" w:sz="8" w:space="0" w:color="auto"/>
            </w:tcBorders>
            <w:shd w:val="clear" w:color="auto" w:fill="auto"/>
            <w:noWrap/>
            <w:vAlign w:val="center"/>
            <w:hideMark/>
          </w:tcPr>
          <w:p w14:paraId="02F40EBD"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Rest of North America</w:t>
            </w:r>
          </w:p>
        </w:tc>
        <w:tc>
          <w:tcPr>
            <w:tcW w:w="1271" w:type="dxa"/>
            <w:tcBorders>
              <w:top w:val="nil"/>
              <w:left w:val="nil"/>
              <w:bottom w:val="single" w:sz="8" w:space="0" w:color="auto"/>
              <w:right w:val="single" w:sz="8" w:space="0" w:color="auto"/>
            </w:tcBorders>
            <w:shd w:val="clear" w:color="auto" w:fill="auto"/>
            <w:noWrap/>
            <w:vAlign w:val="center"/>
            <w:hideMark/>
          </w:tcPr>
          <w:p w14:paraId="67E61AEF"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01A43E76"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14FCF41C"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r>
      <w:tr w:rsidR="002679BF" w:rsidRPr="002679BF" w14:paraId="3F468DE6" w14:textId="77777777" w:rsidTr="002679BF">
        <w:trPr>
          <w:trHeight w:val="334"/>
        </w:trPr>
        <w:tc>
          <w:tcPr>
            <w:tcW w:w="3522" w:type="dxa"/>
            <w:tcBorders>
              <w:top w:val="nil"/>
              <w:left w:val="single" w:sz="8" w:space="0" w:color="auto"/>
              <w:bottom w:val="single" w:sz="8" w:space="0" w:color="auto"/>
              <w:right w:val="single" w:sz="8" w:space="0" w:color="auto"/>
            </w:tcBorders>
            <w:shd w:val="clear" w:color="000000" w:fill="C00000"/>
            <w:noWrap/>
            <w:vAlign w:val="center"/>
            <w:hideMark/>
          </w:tcPr>
          <w:p w14:paraId="3AC6EE4E" w14:textId="77777777" w:rsidR="002679BF" w:rsidRPr="002679BF" w:rsidRDefault="002679BF" w:rsidP="002679BF">
            <w:pPr>
              <w:spacing w:after="0" w:line="240" w:lineRule="auto"/>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val="en-US" w:eastAsia="en-IN"/>
              </w:rPr>
              <w:t>Total</w:t>
            </w:r>
          </w:p>
        </w:tc>
        <w:tc>
          <w:tcPr>
            <w:tcW w:w="2727" w:type="dxa"/>
            <w:tcBorders>
              <w:top w:val="nil"/>
              <w:left w:val="nil"/>
              <w:bottom w:val="single" w:sz="8" w:space="0" w:color="auto"/>
              <w:right w:val="single" w:sz="8" w:space="0" w:color="auto"/>
            </w:tcBorders>
            <w:shd w:val="clear" w:color="000000" w:fill="C00000"/>
            <w:noWrap/>
            <w:vAlign w:val="center"/>
            <w:hideMark/>
          </w:tcPr>
          <w:p w14:paraId="7CB0F143" w14:textId="77777777" w:rsidR="002679BF" w:rsidRPr="002679BF" w:rsidRDefault="002679BF" w:rsidP="002679BF">
            <w:pPr>
              <w:spacing w:after="0" w:line="240" w:lineRule="auto"/>
              <w:jc w:val="center"/>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eastAsia="en-IN"/>
              </w:rPr>
              <w:t> </w:t>
            </w:r>
          </w:p>
        </w:tc>
        <w:tc>
          <w:tcPr>
            <w:tcW w:w="1271" w:type="dxa"/>
            <w:tcBorders>
              <w:top w:val="nil"/>
              <w:left w:val="nil"/>
              <w:bottom w:val="single" w:sz="8" w:space="0" w:color="auto"/>
              <w:right w:val="single" w:sz="8" w:space="0" w:color="auto"/>
            </w:tcBorders>
            <w:shd w:val="clear" w:color="000000" w:fill="C00000"/>
            <w:noWrap/>
            <w:vAlign w:val="center"/>
            <w:hideMark/>
          </w:tcPr>
          <w:p w14:paraId="2B2489C2" w14:textId="77777777" w:rsidR="002679BF" w:rsidRPr="002679BF" w:rsidRDefault="002679BF" w:rsidP="002679BF">
            <w:pPr>
              <w:spacing w:after="0" w:line="240" w:lineRule="auto"/>
              <w:jc w:val="center"/>
              <w:rPr>
                <w:rFonts w:ascii="Calibri" w:eastAsia="Times New Roman" w:hAnsi="Calibri" w:cs="Calibri"/>
                <w:b/>
                <w:bCs/>
                <w:color w:val="FFFFFF"/>
                <w:lang w:eastAsia="en-IN"/>
              </w:rPr>
            </w:pPr>
            <w:r w:rsidRPr="002679BF">
              <w:rPr>
                <w:rFonts w:ascii="Calibri" w:eastAsia="Times New Roman" w:hAnsi="Calibri" w:cs="Calibri"/>
                <w:b/>
                <w:bCs/>
                <w:color w:val="FFFFFF"/>
                <w:lang w:eastAsia="en-IN"/>
              </w:rPr>
              <w:t>200</w:t>
            </w:r>
          </w:p>
        </w:tc>
        <w:tc>
          <w:tcPr>
            <w:tcW w:w="1271" w:type="dxa"/>
            <w:tcBorders>
              <w:top w:val="nil"/>
              <w:left w:val="nil"/>
              <w:bottom w:val="single" w:sz="8" w:space="0" w:color="auto"/>
              <w:right w:val="single" w:sz="8" w:space="0" w:color="auto"/>
            </w:tcBorders>
            <w:shd w:val="clear" w:color="000000" w:fill="C00000"/>
            <w:noWrap/>
            <w:vAlign w:val="center"/>
            <w:hideMark/>
          </w:tcPr>
          <w:p w14:paraId="33C5990A"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c>
          <w:tcPr>
            <w:tcW w:w="1271" w:type="dxa"/>
            <w:tcBorders>
              <w:top w:val="nil"/>
              <w:left w:val="nil"/>
              <w:bottom w:val="single" w:sz="8" w:space="0" w:color="auto"/>
              <w:right w:val="single" w:sz="8" w:space="0" w:color="auto"/>
            </w:tcBorders>
            <w:shd w:val="clear" w:color="000000" w:fill="C00000"/>
            <w:noWrap/>
            <w:vAlign w:val="center"/>
            <w:hideMark/>
          </w:tcPr>
          <w:p w14:paraId="3E8CEC00"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r>
    </w:tbl>
    <w:p w14:paraId="73C53890" w14:textId="05548E5F" w:rsidR="00A93F5E" w:rsidRDefault="002679BF" w:rsidP="00A93F5E">
      <w:pPr>
        <w:jc w:val="both"/>
        <w:rPr>
          <w:rFonts w:ascii="Arial" w:hAnsi="Arial" w:cs="Arial"/>
          <w:sz w:val="24"/>
          <w:szCs w:val="24"/>
        </w:rPr>
      </w:pPr>
      <w:r>
        <w:rPr>
          <w:noProof/>
        </w:rPr>
        <mc:AlternateContent>
          <mc:Choice Requires="wps">
            <w:drawing>
              <wp:anchor distT="0" distB="0" distL="114300" distR="114300" simplePos="0" relativeHeight="252528640" behindDoc="0" locked="0" layoutInCell="1" allowOverlap="1" wp14:anchorId="0D0BBE33" wp14:editId="115AF527">
                <wp:simplePos x="0" y="0"/>
                <wp:positionH relativeFrom="column">
                  <wp:posOffset>3028950</wp:posOffset>
                </wp:positionH>
                <wp:positionV relativeFrom="paragraph">
                  <wp:posOffset>35561</wp:posOffset>
                </wp:positionV>
                <wp:extent cx="3337560" cy="285750"/>
                <wp:effectExtent l="0" t="0" r="0" b="0"/>
                <wp:wrapNone/>
                <wp:docPr id="219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560" cy="285750"/>
                        </a:xfrm>
                        <a:prstGeom prst="rect">
                          <a:avLst/>
                        </a:prstGeom>
                        <a:noFill/>
                      </wps:spPr>
                      <wps:txbx>
                        <w:txbxContent>
                          <w:p w14:paraId="0ADEB723"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B64903" w14:textId="026C2BF3" w:rsidR="00881A72" w:rsidRPr="005858C1" w:rsidRDefault="00881A72" w:rsidP="00881A7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D0BBE33" id="_x0000_s1102" type="#_x0000_t202" style="position:absolute;left:0;text-align:left;margin-left:238.5pt;margin-top:2.8pt;width:262.8pt;height:22.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" filled="f" stroked="f">
                <v:textbox>
                  <w:txbxContent>
                    <w:p w14:paraId="0ADEB723"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B64903" w14:textId="026C2BF3" w:rsidR="00881A72" w:rsidRPr="005858C1" w:rsidRDefault="00881A72" w:rsidP="00881A72">
                      <w:pPr>
                        <w:jc w:val="right"/>
                        <w:textAlignment w:val="baseline"/>
                        <w:rPr>
                          <w:rFonts w:ascii="Verdana" w:eastAsia="Verdana" w:hAnsi="Verdana" w:cs="Verdana"/>
                          <w:i/>
                          <w:iCs/>
                          <w:color w:val="3F3F3F"/>
                          <w:kern w:val="24"/>
                          <w:sz w:val="12"/>
                          <w:szCs w:val="12"/>
                        </w:rPr>
                      </w:pPr>
                    </w:p>
                  </w:txbxContent>
                </v:textbox>
              </v:shape>
            </w:pict>
          </mc:Fallback>
        </mc:AlternateContent>
      </w:r>
    </w:p>
    <w:p w14:paraId="1AAE4CF1" w14:textId="77777777" w:rsidR="007E1CA0" w:rsidRPr="007E1CA0" w:rsidRDefault="007E1CA0" w:rsidP="007E1CA0">
      <w:pPr>
        <w:spacing w:line="360" w:lineRule="auto"/>
        <w:textAlignment w:val="baseline"/>
        <w:rPr>
          <w:rFonts w:ascii="Arial" w:hAnsi="Arial" w:cs="Arial"/>
          <w:b/>
          <w:bCs/>
          <w:sz w:val="24"/>
          <w:szCs w:val="24"/>
        </w:rPr>
      </w:pPr>
      <w:r w:rsidRPr="007E1CA0">
        <w:rPr>
          <w:rFonts w:ascii="Arial" w:hAnsi="Arial" w:cs="Arial"/>
          <w:b/>
          <w:bCs/>
          <w:sz w:val="24"/>
          <w:szCs w:val="24"/>
        </w:rPr>
        <w:t>Capacity and Production by Company</w:t>
      </w:r>
    </w:p>
    <w:p w14:paraId="2BCA7D5D" w14:textId="5E9DB4C4"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 xml:space="preserve">The total installed capacity in North America region stood at 225 thousand tonnes in 2020. The key market players in the region are AOC – </w:t>
      </w:r>
      <w:proofErr w:type="spellStart"/>
      <w:r w:rsidRPr="007E1CA0">
        <w:rPr>
          <w:rFonts w:ascii="Arial" w:hAnsi="Arial" w:cs="Arial"/>
          <w:sz w:val="24"/>
          <w:szCs w:val="24"/>
        </w:rPr>
        <w:t>Aliancys</w:t>
      </w:r>
      <w:proofErr w:type="spellEnd"/>
      <w:r w:rsidRPr="007E1CA0">
        <w:rPr>
          <w:rFonts w:ascii="Arial" w:hAnsi="Arial" w:cs="Arial"/>
          <w:sz w:val="24"/>
          <w:szCs w:val="24"/>
        </w:rPr>
        <w:t xml:space="preserve">, </w:t>
      </w:r>
      <w:proofErr w:type="spellStart"/>
      <w:r w:rsidRPr="007E1CA0">
        <w:rPr>
          <w:rFonts w:ascii="Arial" w:hAnsi="Arial" w:cs="Arial"/>
          <w:sz w:val="24"/>
          <w:szCs w:val="24"/>
        </w:rPr>
        <w:t>Polynt-Reichhold</w:t>
      </w:r>
      <w:proofErr w:type="spellEnd"/>
      <w:r w:rsidRPr="007E1CA0">
        <w:rPr>
          <w:rFonts w:ascii="Arial" w:hAnsi="Arial" w:cs="Arial"/>
          <w:sz w:val="24"/>
          <w:szCs w:val="24"/>
        </w:rPr>
        <w:t xml:space="preserve">, INEOS composites, and </w:t>
      </w:r>
      <w:proofErr w:type="spellStart"/>
      <w:r w:rsidRPr="007E1CA0">
        <w:rPr>
          <w:rFonts w:ascii="Arial" w:hAnsi="Arial" w:cs="Arial"/>
          <w:sz w:val="24"/>
          <w:szCs w:val="24"/>
        </w:rPr>
        <w:t>Interplastics</w:t>
      </w:r>
      <w:proofErr w:type="spellEnd"/>
      <w:r w:rsidRPr="007E1CA0">
        <w:rPr>
          <w:rFonts w:ascii="Arial" w:hAnsi="Arial" w:cs="Arial"/>
          <w:sz w:val="24"/>
          <w:szCs w:val="24"/>
        </w:rPr>
        <w:t xml:space="preserve"> Corporation. AOC – </w:t>
      </w:r>
      <w:proofErr w:type="spellStart"/>
      <w:r w:rsidRPr="007E1CA0">
        <w:rPr>
          <w:rFonts w:ascii="Arial" w:hAnsi="Arial" w:cs="Arial"/>
          <w:sz w:val="24"/>
          <w:szCs w:val="24"/>
        </w:rPr>
        <w:t>Aliancys</w:t>
      </w:r>
      <w:proofErr w:type="spellEnd"/>
      <w:r w:rsidRPr="007E1CA0">
        <w:rPr>
          <w:rFonts w:ascii="Arial" w:hAnsi="Arial" w:cs="Arial"/>
          <w:sz w:val="24"/>
          <w:szCs w:val="24"/>
        </w:rPr>
        <w:t xml:space="preserve"> and </w:t>
      </w:r>
      <w:proofErr w:type="spellStart"/>
      <w:r w:rsidRPr="007E1CA0">
        <w:rPr>
          <w:rFonts w:ascii="Arial" w:hAnsi="Arial" w:cs="Arial"/>
          <w:sz w:val="24"/>
          <w:szCs w:val="24"/>
        </w:rPr>
        <w:t>Polynt-Reichhold</w:t>
      </w:r>
      <w:proofErr w:type="spellEnd"/>
      <w:r w:rsidRPr="007E1CA0">
        <w:rPr>
          <w:rFonts w:ascii="Arial" w:hAnsi="Arial" w:cs="Arial"/>
          <w:sz w:val="24"/>
          <w:szCs w:val="24"/>
        </w:rPr>
        <w:t xml:space="preserve"> together contribute to 51% of the total installed capacities. </w:t>
      </w:r>
    </w:p>
    <w:p w14:paraId="18AB0218" w14:textId="77777777" w:rsidR="007E1CA0" w:rsidRDefault="007E1CA0" w:rsidP="007E1CA0">
      <w:pPr>
        <w:spacing w:line="360" w:lineRule="auto"/>
        <w:jc w:val="both"/>
        <w:textAlignment w:val="baseline"/>
        <w:rPr>
          <w:rFonts w:ascii="Arial" w:hAnsi="Arial" w:cs="Arial"/>
          <w:sz w:val="24"/>
          <w:szCs w:val="24"/>
        </w:rPr>
      </w:pPr>
    </w:p>
    <w:p w14:paraId="12381B06" w14:textId="43CC88DB"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lastRenderedPageBreak/>
        <w:t>In 2019, INEOS composites took complete acquisition of Ashland Global Holdings taking over its 30 thousand tonnes per annum of vinyl ester resin capacity.</w:t>
      </w:r>
    </w:p>
    <w:p w14:paraId="0D717E8A" w14:textId="77777777"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production of vinyl ester resin in 2020 volumed to 181 thousand tonnes, which was lower than its production of 194 thousand tonnes in 2019 due to the subdued operations in the pandemic period.</w:t>
      </w:r>
    </w:p>
    <w:p w14:paraId="3B0F8BDC" w14:textId="561020F0" w:rsidR="009531BD"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increasing demand in the end-user industries is going to propel the companies to produce higher volumes of vinyl ester resin which is expected to rise to 200 thousand tonnes by 2030.</w:t>
      </w:r>
    </w:p>
    <w:p w14:paraId="539A122D" w14:textId="5930DB5A" w:rsidR="009531BD" w:rsidRPr="007E1CA0" w:rsidRDefault="009531BD" w:rsidP="007E1CA0">
      <w:pPr>
        <w:spacing w:line="360" w:lineRule="auto"/>
        <w:jc w:val="both"/>
        <w:textAlignment w:val="baseline"/>
        <w:rPr>
          <w:rFonts w:ascii="Arial" w:hAnsi="Arial" w:cs="Arial"/>
          <w:sz w:val="24"/>
          <w:szCs w:val="24"/>
        </w:rPr>
      </w:pPr>
    </w:p>
    <w:p w14:paraId="2EBBD24E" w14:textId="77777777" w:rsidR="009531BD" w:rsidRDefault="009531BD" w:rsidP="00555BDB">
      <w:pPr>
        <w:spacing w:line="360" w:lineRule="auto"/>
        <w:textAlignment w:val="baseline"/>
        <w:rPr>
          <w:rFonts w:ascii="Arial" w:hAnsi="Arial" w:cs="Arial"/>
          <w:b/>
          <w:bCs/>
          <w:sz w:val="24"/>
          <w:szCs w:val="24"/>
        </w:rPr>
      </w:pPr>
    </w:p>
    <w:p w14:paraId="488F1226" w14:textId="7C2EC14D"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 North America Vinyl Ester Resin Demand Supply Outlook</w:t>
      </w:r>
    </w:p>
    <w:p w14:paraId="0A5A0141" w14:textId="0A9AB0CB"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5B042715" w14:textId="562348B0" w:rsidR="00023038" w:rsidRDefault="00881A72">
      <w:pPr>
        <w:rPr>
          <w:color w:val="000000" w:themeColor="text1"/>
        </w:rPr>
      </w:pPr>
      <w:r>
        <w:rPr>
          <w:noProof/>
        </w:rPr>
        <mc:AlternateContent>
          <mc:Choice Requires="wps">
            <w:drawing>
              <wp:anchor distT="0" distB="0" distL="114300" distR="114300" simplePos="0" relativeHeight="252530688" behindDoc="0" locked="0" layoutInCell="1" allowOverlap="1" wp14:anchorId="088A68A4" wp14:editId="3AC33CAA">
                <wp:simplePos x="0" y="0"/>
                <wp:positionH relativeFrom="margin">
                  <wp:align>right</wp:align>
                </wp:positionH>
                <wp:positionV relativeFrom="paragraph">
                  <wp:posOffset>2277745</wp:posOffset>
                </wp:positionV>
                <wp:extent cx="3509010" cy="333375"/>
                <wp:effectExtent l="0" t="0" r="0" b="0"/>
                <wp:wrapNone/>
                <wp:docPr id="21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9010" cy="333375"/>
                        </a:xfrm>
                        <a:prstGeom prst="rect">
                          <a:avLst/>
                        </a:prstGeom>
                        <a:noFill/>
                      </wps:spPr>
                      <wps:txbx>
                        <w:txbxContent>
                          <w:p w14:paraId="44D21BF9"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E8AFF5" w14:textId="697B9363" w:rsidR="00881A72" w:rsidRPr="005858C1" w:rsidRDefault="00881A72" w:rsidP="00881A7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88A68A4" id="_x0000_s1103" type="#_x0000_t202" style="position:absolute;margin-left:225.1pt;margin-top:179.35pt;width:276.3pt;height:26.25pt;z-index:25253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" filled="f" stroked="f">
                <v:textbox>
                  <w:txbxContent>
                    <w:p w14:paraId="44D21BF9" w14:textId="77777777" w:rsidR="00FF76FD" w:rsidRPr="005858C1" w:rsidRDefault="00FF76FD"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E8AFF5" w14:textId="697B9363" w:rsidR="00881A72" w:rsidRPr="005858C1" w:rsidRDefault="00881A72" w:rsidP="00881A72">
                      <w:pPr>
                        <w:jc w:val="right"/>
                        <w:textAlignment w:val="baseline"/>
                        <w:rPr>
                          <w:rFonts w:ascii="Verdana" w:eastAsia="Verdana" w:hAnsi="Verdana" w:cs="Verdana"/>
                          <w:i/>
                          <w:iCs/>
                          <w:color w:val="3F3F3F"/>
                          <w:kern w:val="24"/>
                          <w:sz w:val="12"/>
                          <w:szCs w:val="12"/>
                        </w:rPr>
                      </w:pPr>
                    </w:p>
                  </w:txbxContent>
                </v:textbox>
                <w10:wrap anchorx="margin"/>
              </v:shape>
            </w:pict>
          </mc:Fallback>
        </mc:AlternateContent>
      </w:r>
      <w:r w:rsidR="002A5D60" w:rsidRPr="002B5730">
        <w:rPr>
          <w:noProof/>
          <w:color w:val="000000" w:themeColor="text1"/>
        </w:rPr>
        <w:drawing>
          <wp:inline distT="0" distB="0" distL="0" distR="0" wp14:anchorId="7B4135F3" wp14:editId="2876D89E">
            <wp:extent cx="6410325" cy="2238375"/>
            <wp:effectExtent l="0" t="0" r="0" b="952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9F0649" w14:textId="6D73807F" w:rsidR="00BF7D58" w:rsidRDefault="00BF7D58" w:rsidP="00AB7B64">
      <w:pPr>
        <w:spacing w:line="360" w:lineRule="auto"/>
        <w:jc w:val="both"/>
        <w:rPr>
          <w:rFonts w:ascii="Arial" w:hAnsi="Arial" w:cs="Arial"/>
          <w:color w:val="000000" w:themeColor="text1"/>
          <w:sz w:val="24"/>
          <w:szCs w:val="24"/>
        </w:rPr>
      </w:pPr>
    </w:p>
    <w:p w14:paraId="5A9183F1"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vinyl ester resin market in North America has grown at a steady pace in the historical years. However, limitations in the downstream sectors owing to operation halts and lockdown constraints restricted the market growth in 2020 which stood at 164 thousand tonnes.</w:t>
      </w:r>
    </w:p>
    <w:p w14:paraId="1B7F9BF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With revival of infrastructural projects post-COVID19 period and increasing investment in renewables are expected to drive the vinyl ester resin market growth at a quite healthy CAGR of 5.3% by 2030.</w:t>
      </w:r>
    </w:p>
    <w:p w14:paraId="098EAC98" w14:textId="5475AD2C" w:rsidR="00143C36"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p w14:paraId="1811F2F9" w14:textId="77777777" w:rsidR="00C22CE3" w:rsidRPr="00C22CE3"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lastRenderedPageBreak/>
        <w:t xml:space="preserve">This increase in demand is attributed to growing infrastructure projects and increasing investment in renewable energy sector. </w:t>
      </w:r>
    </w:p>
    <w:p w14:paraId="01564CC2" w14:textId="6C72E20C" w:rsidR="00143C36"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tbl>
      <w:tblPr>
        <w:tblW w:w="10160" w:type="dxa"/>
        <w:tblLook w:val="04A0" w:firstRow="1" w:lastRow="0" w:firstColumn="1" w:lastColumn="0" w:noHBand="0" w:noVBand="1"/>
      </w:tblPr>
      <w:tblGrid>
        <w:gridCol w:w="3493"/>
        <w:gridCol w:w="3075"/>
        <w:gridCol w:w="1209"/>
        <w:gridCol w:w="1002"/>
        <w:gridCol w:w="1381"/>
      </w:tblGrid>
      <w:tr w:rsidR="00DF72B5" w:rsidRPr="00DF72B5" w14:paraId="2C11036A" w14:textId="77777777" w:rsidTr="00DF72B5">
        <w:trPr>
          <w:trHeight w:val="341"/>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6173A1BF"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3F04F19"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23BCC9F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75" w:type="dxa"/>
            <w:tcBorders>
              <w:top w:val="nil"/>
              <w:left w:val="nil"/>
              <w:bottom w:val="single" w:sz="8" w:space="0" w:color="auto"/>
              <w:right w:val="single" w:sz="8" w:space="0" w:color="auto"/>
            </w:tcBorders>
            <w:shd w:val="clear" w:color="000000" w:fill="ACB9CA"/>
            <w:noWrap/>
            <w:vAlign w:val="center"/>
            <w:hideMark/>
          </w:tcPr>
          <w:p w14:paraId="1C9D7F2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09" w:type="dxa"/>
            <w:tcBorders>
              <w:top w:val="nil"/>
              <w:left w:val="nil"/>
              <w:bottom w:val="single" w:sz="8" w:space="0" w:color="auto"/>
              <w:right w:val="single" w:sz="8" w:space="0" w:color="auto"/>
            </w:tcBorders>
            <w:shd w:val="clear" w:color="000000" w:fill="ACB9CA"/>
            <w:noWrap/>
            <w:vAlign w:val="center"/>
            <w:hideMark/>
          </w:tcPr>
          <w:p w14:paraId="61247E6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5012BAF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799C803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A57B87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351728B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75" w:type="dxa"/>
            <w:tcBorders>
              <w:top w:val="nil"/>
              <w:left w:val="nil"/>
              <w:bottom w:val="single" w:sz="8" w:space="0" w:color="auto"/>
              <w:right w:val="single" w:sz="8" w:space="0" w:color="auto"/>
            </w:tcBorders>
            <w:shd w:val="clear" w:color="auto" w:fill="auto"/>
            <w:noWrap/>
            <w:vAlign w:val="center"/>
            <w:hideMark/>
          </w:tcPr>
          <w:p w14:paraId="54816B3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03F9FC9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85AD7E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4.70%</w:t>
            </w:r>
          </w:p>
        </w:tc>
        <w:tc>
          <w:tcPr>
            <w:tcW w:w="1381" w:type="dxa"/>
            <w:tcBorders>
              <w:top w:val="nil"/>
              <w:left w:val="nil"/>
              <w:bottom w:val="single" w:sz="8" w:space="0" w:color="auto"/>
              <w:right w:val="single" w:sz="8" w:space="0" w:color="auto"/>
            </w:tcBorders>
            <w:shd w:val="clear" w:color="auto" w:fill="auto"/>
            <w:noWrap/>
            <w:vAlign w:val="center"/>
            <w:hideMark/>
          </w:tcPr>
          <w:p w14:paraId="4019D6F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450BC558"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24C69B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75" w:type="dxa"/>
            <w:tcBorders>
              <w:top w:val="nil"/>
              <w:left w:val="nil"/>
              <w:bottom w:val="single" w:sz="8" w:space="0" w:color="auto"/>
              <w:right w:val="single" w:sz="8" w:space="0" w:color="auto"/>
            </w:tcBorders>
            <w:shd w:val="clear" w:color="auto" w:fill="auto"/>
            <w:noWrap/>
            <w:vAlign w:val="center"/>
            <w:hideMark/>
          </w:tcPr>
          <w:p w14:paraId="587FC1E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383EBED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A2D1F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3.26%</w:t>
            </w:r>
          </w:p>
        </w:tc>
        <w:tc>
          <w:tcPr>
            <w:tcW w:w="1381" w:type="dxa"/>
            <w:tcBorders>
              <w:top w:val="nil"/>
              <w:left w:val="nil"/>
              <w:bottom w:val="single" w:sz="8" w:space="0" w:color="auto"/>
              <w:right w:val="single" w:sz="8" w:space="0" w:color="auto"/>
            </w:tcBorders>
            <w:shd w:val="clear" w:color="auto" w:fill="auto"/>
            <w:noWrap/>
            <w:vAlign w:val="center"/>
            <w:hideMark/>
          </w:tcPr>
          <w:p w14:paraId="101D09C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2.00%</w:t>
            </w:r>
          </w:p>
        </w:tc>
      </w:tr>
      <w:tr w:rsidR="00DF72B5" w:rsidRPr="00DF72B5" w14:paraId="2D5D0A9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F9E9C7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75" w:type="dxa"/>
            <w:tcBorders>
              <w:top w:val="nil"/>
              <w:left w:val="nil"/>
              <w:bottom w:val="single" w:sz="8" w:space="0" w:color="auto"/>
              <w:right w:val="single" w:sz="8" w:space="0" w:color="auto"/>
            </w:tcBorders>
            <w:shd w:val="clear" w:color="auto" w:fill="auto"/>
            <w:noWrap/>
            <w:vAlign w:val="center"/>
            <w:hideMark/>
          </w:tcPr>
          <w:p w14:paraId="32E5060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725060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0263DE1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3.20%</w:t>
            </w:r>
          </w:p>
        </w:tc>
        <w:tc>
          <w:tcPr>
            <w:tcW w:w="1381" w:type="dxa"/>
            <w:tcBorders>
              <w:top w:val="nil"/>
              <w:left w:val="nil"/>
              <w:bottom w:val="single" w:sz="8" w:space="0" w:color="auto"/>
              <w:right w:val="single" w:sz="8" w:space="0" w:color="auto"/>
            </w:tcBorders>
            <w:shd w:val="clear" w:color="auto" w:fill="auto"/>
            <w:noWrap/>
            <w:vAlign w:val="center"/>
            <w:hideMark/>
          </w:tcPr>
          <w:p w14:paraId="4C4C7CD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8D2598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56BF0D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75" w:type="dxa"/>
            <w:tcBorders>
              <w:top w:val="nil"/>
              <w:left w:val="nil"/>
              <w:bottom w:val="single" w:sz="8" w:space="0" w:color="auto"/>
              <w:right w:val="single" w:sz="8" w:space="0" w:color="auto"/>
            </w:tcBorders>
            <w:shd w:val="clear" w:color="auto" w:fill="auto"/>
            <w:noWrap/>
            <w:vAlign w:val="center"/>
            <w:hideMark/>
          </w:tcPr>
          <w:p w14:paraId="790415FD"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2CCC849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3D07947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6.40%</w:t>
            </w:r>
          </w:p>
        </w:tc>
        <w:tc>
          <w:tcPr>
            <w:tcW w:w="1381" w:type="dxa"/>
            <w:tcBorders>
              <w:top w:val="nil"/>
              <w:left w:val="nil"/>
              <w:bottom w:val="single" w:sz="8" w:space="0" w:color="auto"/>
              <w:right w:val="single" w:sz="8" w:space="0" w:color="auto"/>
            </w:tcBorders>
            <w:shd w:val="clear" w:color="auto" w:fill="auto"/>
            <w:noWrap/>
            <w:vAlign w:val="center"/>
            <w:hideMark/>
          </w:tcPr>
          <w:p w14:paraId="66D7332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22.00%</w:t>
            </w:r>
          </w:p>
        </w:tc>
      </w:tr>
      <w:tr w:rsidR="00DF72B5" w:rsidRPr="00DF72B5" w14:paraId="15E3FC7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8C15B4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75" w:type="dxa"/>
            <w:tcBorders>
              <w:top w:val="nil"/>
              <w:left w:val="nil"/>
              <w:bottom w:val="single" w:sz="8" w:space="0" w:color="auto"/>
              <w:right w:val="single" w:sz="8" w:space="0" w:color="auto"/>
            </w:tcBorders>
            <w:shd w:val="clear" w:color="auto" w:fill="auto"/>
            <w:noWrap/>
            <w:vAlign w:val="center"/>
            <w:hideMark/>
          </w:tcPr>
          <w:p w14:paraId="5CD74DF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4AD7E0A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6D1C57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c>
          <w:tcPr>
            <w:tcW w:w="1381" w:type="dxa"/>
            <w:tcBorders>
              <w:top w:val="nil"/>
              <w:left w:val="nil"/>
              <w:bottom w:val="single" w:sz="8" w:space="0" w:color="auto"/>
              <w:right w:val="single" w:sz="8" w:space="0" w:color="auto"/>
            </w:tcBorders>
            <w:shd w:val="clear" w:color="auto" w:fill="auto"/>
            <w:noWrap/>
            <w:vAlign w:val="center"/>
            <w:hideMark/>
          </w:tcPr>
          <w:p w14:paraId="4891A14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560B1625"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659A13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75" w:type="dxa"/>
            <w:tcBorders>
              <w:top w:val="nil"/>
              <w:left w:val="nil"/>
              <w:bottom w:val="single" w:sz="8" w:space="0" w:color="auto"/>
              <w:right w:val="single" w:sz="8" w:space="0" w:color="auto"/>
            </w:tcBorders>
            <w:shd w:val="clear" w:color="auto" w:fill="auto"/>
            <w:noWrap/>
            <w:vAlign w:val="center"/>
            <w:hideMark/>
          </w:tcPr>
          <w:p w14:paraId="1789E2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FD400F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336775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7.03%</w:t>
            </w:r>
          </w:p>
        </w:tc>
        <w:tc>
          <w:tcPr>
            <w:tcW w:w="1381" w:type="dxa"/>
            <w:tcBorders>
              <w:top w:val="nil"/>
              <w:left w:val="nil"/>
              <w:bottom w:val="single" w:sz="8" w:space="0" w:color="auto"/>
              <w:right w:val="single" w:sz="8" w:space="0" w:color="auto"/>
            </w:tcBorders>
            <w:shd w:val="clear" w:color="auto" w:fill="auto"/>
            <w:noWrap/>
            <w:vAlign w:val="center"/>
            <w:hideMark/>
          </w:tcPr>
          <w:p w14:paraId="7B8C72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0B1C659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025D7F9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75" w:type="dxa"/>
            <w:tcBorders>
              <w:top w:val="nil"/>
              <w:left w:val="nil"/>
              <w:bottom w:val="single" w:sz="8" w:space="0" w:color="auto"/>
              <w:right w:val="single" w:sz="8" w:space="0" w:color="000000"/>
            </w:tcBorders>
            <w:shd w:val="clear" w:color="auto" w:fill="auto"/>
            <w:noWrap/>
            <w:vAlign w:val="center"/>
            <w:hideMark/>
          </w:tcPr>
          <w:p w14:paraId="57F521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7224031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6A96EFA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1.40%</w:t>
            </w:r>
          </w:p>
        </w:tc>
        <w:tc>
          <w:tcPr>
            <w:tcW w:w="1381" w:type="dxa"/>
            <w:tcBorders>
              <w:top w:val="nil"/>
              <w:left w:val="nil"/>
              <w:bottom w:val="single" w:sz="8" w:space="0" w:color="auto"/>
              <w:right w:val="single" w:sz="8" w:space="0" w:color="auto"/>
            </w:tcBorders>
            <w:shd w:val="clear" w:color="auto" w:fill="auto"/>
            <w:noWrap/>
            <w:vAlign w:val="center"/>
            <w:hideMark/>
          </w:tcPr>
          <w:p w14:paraId="3B74CE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450157EE"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B728CCD"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549075BB"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5.30%</w:t>
            </w:r>
          </w:p>
        </w:tc>
      </w:tr>
    </w:tbl>
    <w:p w14:paraId="0634CFFD"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0E56C5E5" w14:textId="7D26D909" w:rsidR="00C22CE3" w:rsidRPr="00C22CE3" w:rsidRDefault="00C22CE3" w:rsidP="00C22CE3">
      <w:pPr>
        <w:spacing w:line="360" w:lineRule="auto"/>
        <w:jc w:val="both"/>
        <w:rPr>
          <w:rFonts w:ascii="Arial" w:hAnsi="Arial" w:cs="Arial"/>
        </w:rPr>
      </w:pPr>
      <w:r w:rsidRPr="001543F7">
        <w:rPr>
          <w:rFonts w:ascii="Arial" w:hAnsi="Arial" w:cs="Arial"/>
          <w:b/>
          <w:bCs/>
          <w:noProof/>
          <w:sz w:val="24"/>
          <w:szCs w:val="24"/>
        </w:rPr>
        <mc:AlternateContent>
          <mc:Choice Requires="wps">
            <w:drawing>
              <wp:anchor distT="45720" distB="45720" distL="114300" distR="114300" simplePos="0" relativeHeight="252914688" behindDoc="0" locked="0" layoutInCell="1" allowOverlap="1" wp14:anchorId="2FD85678" wp14:editId="15C60E6A">
                <wp:simplePos x="0" y="0"/>
                <wp:positionH relativeFrom="margin">
                  <wp:align>left</wp:align>
                </wp:positionH>
                <wp:positionV relativeFrom="paragraph">
                  <wp:posOffset>397850</wp:posOffset>
                </wp:positionV>
                <wp:extent cx="6560185" cy="1404620"/>
                <wp:effectExtent l="0" t="0" r="12065" b="19050"/>
                <wp:wrapSquare wrapText="bothSides"/>
                <wp:docPr id="2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C20CE99"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D85678" id="_x0000_s1104" type="#_x0000_t202" style="position:absolute;left:0;text-align:left;margin-left:0;margin-top:31.35pt;width:516.55pt;height:110.6pt;z-index:25291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" fillcolor="#1f4d78 [1608]">
                <v:textbox style="mso-fit-shape-to-text:t">
                  <w:txbxContent>
                    <w:p w14:paraId="0C20CE99"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6E4D28C" w14:textId="77777777" w:rsidR="00C22CE3" w:rsidRDefault="00C22CE3" w:rsidP="00555BDB">
      <w:pPr>
        <w:spacing w:line="360" w:lineRule="auto"/>
        <w:textAlignment w:val="baseline"/>
        <w:rPr>
          <w:rFonts w:ascii="Arial" w:hAnsi="Arial" w:cs="Arial"/>
          <w:b/>
          <w:bCs/>
          <w:sz w:val="24"/>
          <w:szCs w:val="24"/>
        </w:rPr>
      </w:pPr>
    </w:p>
    <w:p w14:paraId="6FA3341A" w14:textId="1B6669A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3.2.4.2. Operating Efficiency</w:t>
      </w:r>
    </w:p>
    <w:p w14:paraId="772067F4" w14:textId="68A8BDBA" w:rsidR="002679BF" w:rsidRPr="00672393" w:rsidRDefault="008D1421" w:rsidP="00672393">
      <w:pPr>
        <w:spacing w:line="360" w:lineRule="auto"/>
        <w:textAlignment w:val="baseline"/>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2E9A0CC0">
                <wp:simplePos x="0" y="0"/>
                <wp:positionH relativeFrom="column">
                  <wp:posOffset>2724150</wp:posOffset>
                </wp:positionH>
                <wp:positionV relativeFrom="paragraph">
                  <wp:posOffset>2259966</wp:posOffset>
                </wp:positionV>
                <wp:extent cx="3645535" cy="285750"/>
                <wp:effectExtent l="0" t="0" r="0" b="0"/>
                <wp:wrapNone/>
                <wp:docPr id="171" name="TextBox 4"/>
                <wp:cNvGraphicFramePr/>
                <a:graphic xmlns:a="http://schemas.openxmlformats.org/drawingml/2006/main">
                  <a:graphicData uri="http://schemas.microsoft.com/office/word/2010/wordprocessingShape">
                    <wps:wsp>
                      <wps:cNvSpPr txBox="1"/>
                      <wps:spPr>
                        <a:xfrm>
                          <a:off x="0" y="0"/>
                          <a:ext cx="3645535" cy="285750"/>
                        </a:xfrm>
                        <a:prstGeom prst="rect">
                          <a:avLst/>
                        </a:prstGeom>
                        <a:noFill/>
                      </wps:spPr>
                      <wps:txbx>
                        <w:txbxContent>
                          <w:p w14:paraId="1F0538F4"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77394" w14:textId="3BFE1F58" w:rsidR="00AB7B64" w:rsidRPr="00687E98" w:rsidRDefault="00AB7B64" w:rsidP="00AB7B64">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D9FAA9" id="_x0000_s1105" type="#_x0000_t202" style="position:absolute;margin-left:214.5pt;margin-top:177.95pt;width:287.05pt;height:22.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" filled="f" stroked="f">
                <v:textbox>
                  <w:txbxContent>
                    <w:p w14:paraId="1F0538F4"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77394" w14:textId="3BFE1F58" w:rsidR="00AB7B64" w:rsidRPr="00687E98" w:rsidRDefault="00AB7B64" w:rsidP="00AB7B64">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555BDB" w:rsidRPr="0061645E">
        <w:rPr>
          <w:rFonts w:ascii="Arial" w:hAnsi="Arial" w:cs="Arial"/>
          <w:b/>
          <w:bCs/>
          <w:sz w:val="24"/>
          <w:szCs w:val="24"/>
        </w:rPr>
        <w:t>North America Vinyl Ester Resin Operating Efficiency (Percentage), 2015-2030F</w:t>
      </w:r>
      <w:r w:rsidR="002A5D60" w:rsidRPr="002B5730">
        <w:rPr>
          <w:noProof/>
          <w:color w:val="000000" w:themeColor="text1"/>
        </w:rPr>
        <w:drawing>
          <wp:inline distT="0" distB="0" distL="0" distR="0" wp14:anchorId="58CC8384" wp14:editId="0DBBF0EA">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6F3FD80" w14:textId="77777777" w:rsidR="00143C36" w:rsidRDefault="00143C36" w:rsidP="00143C36">
      <w:pPr>
        <w:spacing w:line="360" w:lineRule="auto"/>
        <w:jc w:val="both"/>
        <w:rPr>
          <w:rFonts w:ascii="Arial" w:hAnsi="Arial" w:cs="Arial"/>
          <w:color w:val="000000" w:themeColor="text1"/>
          <w:sz w:val="24"/>
          <w:szCs w:val="24"/>
        </w:rPr>
      </w:pPr>
    </w:p>
    <w:p w14:paraId="0287C09A" w14:textId="6F883206"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Majority of the vinyl ester resin producers operate at 84-86% utilization rate. The operating rates declined to 80% in 2020 owing to limited demand and operational constraints due the outbreak of COVID19 pandemic.</w:t>
      </w:r>
    </w:p>
    <w:p w14:paraId="79B2FF65" w14:textId="2CF4760A" w:rsidR="00143C36" w:rsidRDefault="00143C36" w:rsidP="00143C36">
      <w:pPr>
        <w:spacing w:line="360" w:lineRule="auto"/>
        <w:rPr>
          <w:rFonts w:ascii="Arial" w:hAnsi="Arial" w:cs="Arial"/>
          <w:b/>
          <w:bCs/>
          <w:sz w:val="24"/>
          <w:szCs w:val="24"/>
        </w:rPr>
      </w:pPr>
      <w:r w:rsidRPr="00672393">
        <w:rPr>
          <w:rFonts w:ascii="Arial" w:hAnsi="Arial" w:cs="Arial"/>
          <w:color w:val="000000" w:themeColor="text1"/>
          <w:sz w:val="24"/>
          <w:szCs w:val="24"/>
        </w:rPr>
        <w:t>With recovering operational activities in 2021 in North America, the companies have regained pace of operating at 86% rate which is expected to further rise to almost 89% in 2030 with rise in epoxy resin demand in the end-user industries.</w:t>
      </w:r>
    </w:p>
    <w:p w14:paraId="615E673E" w14:textId="77777777" w:rsidR="00143C36" w:rsidRDefault="00143C36" w:rsidP="0061645E">
      <w:pPr>
        <w:spacing w:line="360" w:lineRule="auto"/>
        <w:rPr>
          <w:rFonts w:ascii="Arial" w:hAnsi="Arial" w:cs="Arial"/>
          <w:b/>
          <w:bCs/>
          <w:sz w:val="24"/>
          <w:szCs w:val="24"/>
        </w:rPr>
      </w:pPr>
    </w:p>
    <w:p w14:paraId="14D4B3AE" w14:textId="6950F1F0"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3.2.4.3. Demand By Application</w:t>
      </w:r>
    </w:p>
    <w:p w14:paraId="756A42A9" w14:textId="0A0819C1" w:rsidR="00F112AA"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North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FCA1370" w14:textId="410C12EB"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6A475D12"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28A99D3" w14:textId="66E7EBA1"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106"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6A475D12"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28A99D3" w14:textId="66E7EBA1"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h</w:t>
                      </w:r>
                    </w:p>
                  </w:txbxContent>
                </v:textbox>
                <w10:wrap anchorx="margin"/>
              </v:shape>
            </w:pict>
          </mc:Fallback>
        </mc:AlternateContent>
      </w:r>
      <w:r w:rsidR="0069198A" w:rsidRPr="002B5730">
        <w:rPr>
          <w:noProof/>
          <w:color w:val="000000" w:themeColor="text1"/>
        </w:rPr>
        <w:drawing>
          <wp:inline distT="0" distB="0" distL="0" distR="0" wp14:anchorId="0C1B9794" wp14:editId="4985C2B4">
            <wp:extent cx="6419850" cy="292133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bl>
      <w:tblPr>
        <w:tblW w:w="10118" w:type="dxa"/>
        <w:tblLook w:val="04A0" w:firstRow="1" w:lastRow="0" w:firstColumn="1" w:lastColumn="0" w:noHBand="0" w:noVBand="1"/>
      </w:tblPr>
      <w:tblGrid>
        <w:gridCol w:w="2167"/>
        <w:gridCol w:w="1678"/>
        <w:gridCol w:w="782"/>
        <w:gridCol w:w="782"/>
        <w:gridCol w:w="782"/>
        <w:gridCol w:w="782"/>
        <w:gridCol w:w="782"/>
        <w:gridCol w:w="795"/>
        <w:gridCol w:w="784"/>
        <w:gridCol w:w="784"/>
      </w:tblGrid>
      <w:tr w:rsidR="002679BF" w:rsidRPr="002679BF" w14:paraId="4D02B099" w14:textId="77777777" w:rsidTr="00672393">
        <w:trPr>
          <w:trHeight w:val="345"/>
        </w:trPr>
        <w:tc>
          <w:tcPr>
            <w:tcW w:w="21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E201EB8"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 xml:space="preserve">Demand by Application </w:t>
            </w:r>
          </w:p>
        </w:tc>
        <w:tc>
          <w:tcPr>
            <w:tcW w:w="1678" w:type="dxa"/>
            <w:tcBorders>
              <w:top w:val="single" w:sz="8" w:space="0" w:color="auto"/>
              <w:left w:val="nil"/>
              <w:bottom w:val="single" w:sz="8" w:space="0" w:color="auto"/>
              <w:right w:val="single" w:sz="8" w:space="0" w:color="auto"/>
            </w:tcBorders>
            <w:shd w:val="clear" w:color="000000" w:fill="C00000"/>
            <w:noWrap/>
            <w:vAlign w:val="center"/>
            <w:hideMark/>
          </w:tcPr>
          <w:p w14:paraId="714756E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DCCE0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29D7D54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1EDC1D"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32EF2904"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1C05482F"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795" w:type="dxa"/>
            <w:tcBorders>
              <w:top w:val="single" w:sz="8" w:space="0" w:color="auto"/>
              <w:left w:val="nil"/>
              <w:bottom w:val="single" w:sz="8" w:space="0" w:color="auto"/>
              <w:right w:val="single" w:sz="8" w:space="0" w:color="auto"/>
            </w:tcBorders>
            <w:shd w:val="clear" w:color="000000" w:fill="C00000"/>
            <w:noWrap/>
            <w:vAlign w:val="center"/>
            <w:hideMark/>
          </w:tcPr>
          <w:p w14:paraId="11AF02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02085046"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13FC3179"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72FAB44A"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7B3DAC8E"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Pipes &amp; Tanks</w:t>
            </w:r>
          </w:p>
        </w:tc>
        <w:tc>
          <w:tcPr>
            <w:tcW w:w="1678" w:type="dxa"/>
            <w:tcBorders>
              <w:top w:val="nil"/>
              <w:left w:val="nil"/>
              <w:bottom w:val="single" w:sz="8" w:space="0" w:color="auto"/>
              <w:right w:val="single" w:sz="8" w:space="0" w:color="auto"/>
            </w:tcBorders>
            <w:shd w:val="clear" w:color="000000" w:fill="FFFFFF"/>
            <w:noWrap/>
            <w:vAlign w:val="center"/>
            <w:hideMark/>
          </w:tcPr>
          <w:p w14:paraId="0811AEA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91</w:t>
            </w:r>
          </w:p>
        </w:tc>
        <w:tc>
          <w:tcPr>
            <w:tcW w:w="782" w:type="dxa"/>
            <w:tcBorders>
              <w:top w:val="nil"/>
              <w:left w:val="nil"/>
              <w:bottom w:val="single" w:sz="8" w:space="0" w:color="auto"/>
              <w:right w:val="single" w:sz="8" w:space="0" w:color="auto"/>
            </w:tcBorders>
            <w:shd w:val="clear" w:color="000000" w:fill="FFFFFF"/>
            <w:noWrap/>
            <w:vAlign w:val="center"/>
            <w:hideMark/>
          </w:tcPr>
          <w:p w14:paraId="2966529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93</w:t>
            </w:r>
          </w:p>
        </w:tc>
        <w:tc>
          <w:tcPr>
            <w:tcW w:w="782" w:type="dxa"/>
            <w:tcBorders>
              <w:top w:val="nil"/>
              <w:left w:val="nil"/>
              <w:bottom w:val="single" w:sz="8" w:space="0" w:color="auto"/>
              <w:right w:val="single" w:sz="8" w:space="0" w:color="auto"/>
            </w:tcBorders>
            <w:shd w:val="clear" w:color="000000" w:fill="FFFFFF"/>
            <w:noWrap/>
            <w:vAlign w:val="center"/>
            <w:hideMark/>
          </w:tcPr>
          <w:p w14:paraId="557BA32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96</w:t>
            </w:r>
          </w:p>
        </w:tc>
        <w:tc>
          <w:tcPr>
            <w:tcW w:w="782" w:type="dxa"/>
            <w:tcBorders>
              <w:top w:val="nil"/>
              <w:left w:val="nil"/>
              <w:bottom w:val="single" w:sz="8" w:space="0" w:color="auto"/>
              <w:right w:val="single" w:sz="8" w:space="0" w:color="auto"/>
            </w:tcBorders>
            <w:shd w:val="clear" w:color="000000" w:fill="FFFFFF"/>
            <w:noWrap/>
            <w:vAlign w:val="center"/>
            <w:hideMark/>
          </w:tcPr>
          <w:p w14:paraId="032FEF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101</w:t>
            </w:r>
          </w:p>
        </w:tc>
        <w:tc>
          <w:tcPr>
            <w:tcW w:w="782" w:type="dxa"/>
            <w:tcBorders>
              <w:top w:val="nil"/>
              <w:left w:val="nil"/>
              <w:bottom w:val="single" w:sz="8" w:space="0" w:color="auto"/>
              <w:right w:val="single" w:sz="8" w:space="0" w:color="auto"/>
            </w:tcBorders>
            <w:shd w:val="clear" w:color="000000" w:fill="FFFFFF"/>
            <w:noWrap/>
            <w:vAlign w:val="center"/>
            <w:hideMark/>
          </w:tcPr>
          <w:p w14:paraId="60FA7E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104</w:t>
            </w:r>
          </w:p>
        </w:tc>
        <w:tc>
          <w:tcPr>
            <w:tcW w:w="782" w:type="dxa"/>
            <w:tcBorders>
              <w:top w:val="nil"/>
              <w:left w:val="nil"/>
              <w:bottom w:val="single" w:sz="8" w:space="0" w:color="auto"/>
              <w:right w:val="single" w:sz="8" w:space="0" w:color="auto"/>
            </w:tcBorders>
            <w:shd w:val="clear" w:color="000000" w:fill="FFFFFF"/>
            <w:noWrap/>
            <w:vAlign w:val="center"/>
            <w:hideMark/>
          </w:tcPr>
          <w:p w14:paraId="04DDB2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97</w:t>
            </w:r>
          </w:p>
        </w:tc>
        <w:tc>
          <w:tcPr>
            <w:tcW w:w="795" w:type="dxa"/>
            <w:tcBorders>
              <w:top w:val="nil"/>
              <w:left w:val="nil"/>
              <w:bottom w:val="single" w:sz="8" w:space="0" w:color="auto"/>
              <w:right w:val="single" w:sz="8" w:space="0" w:color="auto"/>
            </w:tcBorders>
            <w:shd w:val="clear" w:color="000000" w:fill="FFFFFF"/>
            <w:noWrap/>
            <w:vAlign w:val="center"/>
            <w:hideMark/>
          </w:tcPr>
          <w:p w14:paraId="481FF55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103</w:t>
            </w:r>
          </w:p>
        </w:tc>
        <w:tc>
          <w:tcPr>
            <w:tcW w:w="784" w:type="dxa"/>
            <w:tcBorders>
              <w:top w:val="nil"/>
              <w:left w:val="nil"/>
              <w:bottom w:val="single" w:sz="8" w:space="0" w:color="auto"/>
              <w:right w:val="single" w:sz="8" w:space="0" w:color="auto"/>
            </w:tcBorders>
            <w:shd w:val="clear" w:color="000000" w:fill="FFFFFF"/>
            <w:noWrap/>
            <w:vAlign w:val="center"/>
            <w:hideMark/>
          </w:tcPr>
          <w:p w14:paraId="0D134F1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129</w:t>
            </w:r>
          </w:p>
        </w:tc>
        <w:tc>
          <w:tcPr>
            <w:tcW w:w="784" w:type="dxa"/>
            <w:tcBorders>
              <w:top w:val="nil"/>
              <w:left w:val="nil"/>
              <w:bottom w:val="single" w:sz="8" w:space="0" w:color="auto"/>
              <w:right w:val="single" w:sz="8" w:space="0" w:color="auto"/>
            </w:tcBorders>
            <w:shd w:val="clear" w:color="000000" w:fill="FFFFFF"/>
            <w:noWrap/>
            <w:vAlign w:val="center"/>
            <w:hideMark/>
          </w:tcPr>
          <w:p w14:paraId="38CED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167</w:t>
            </w:r>
          </w:p>
        </w:tc>
      </w:tr>
      <w:tr w:rsidR="002679BF" w:rsidRPr="002679BF" w14:paraId="1A122AEE"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16E35DB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Marine Components</w:t>
            </w:r>
          </w:p>
        </w:tc>
        <w:tc>
          <w:tcPr>
            <w:tcW w:w="1678" w:type="dxa"/>
            <w:tcBorders>
              <w:top w:val="nil"/>
              <w:left w:val="nil"/>
              <w:bottom w:val="single" w:sz="8" w:space="0" w:color="auto"/>
              <w:right w:val="single" w:sz="8" w:space="0" w:color="auto"/>
            </w:tcBorders>
            <w:shd w:val="clear" w:color="000000" w:fill="FFFFFF"/>
            <w:noWrap/>
            <w:vAlign w:val="center"/>
            <w:hideMark/>
          </w:tcPr>
          <w:p w14:paraId="2B8EFF7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782" w:type="dxa"/>
            <w:tcBorders>
              <w:top w:val="nil"/>
              <w:left w:val="nil"/>
              <w:bottom w:val="single" w:sz="8" w:space="0" w:color="auto"/>
              <w:right w:val="single" w:sz="8" w:space="0" w:color="auto"/>
            </w:tcBorders>
            <w:shd w:val="clear" w:color="000000" w:fill="FFFFFF"/>
            <w:noWrap/>
            <w:vAlign w:val="center"/>
            <w:hideMark/>
          </w:tcPr>
          <w:p w14:paraId="27EA29E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32</w:t>
            </w:r>
          </w:p>
        </w:tc>
        <w:tc>
          <w:tcPr>
            <w:tcW w:w="782" w:type="dxa"/>
            <w:tcBorders>
              <w:top w:val="nil"/>
              <w:left w:val="nil"/>
              <w:bottom w:val="single" w:sz="8" w:space="0" w:color="auto"/>
              <w:right w:val="single" w:sz="8" w:space="0" w:color="auto"/>
            </w:tcBorders>
            <w:shd w:val="clear" w:color="000000" w:fill="FFFFFF"/>
            <w:noWrap/>
            <w:vAlign w:val="center"/>
            <w:hideMark/>
          </w:tcPr>
          <w:p w14:paraId="5D556D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82" w:type="dxa"/>
            <w:tcBorders>
              <w:top w:val="nil"/>
              <w:left w:val="nil"/>
              <w:bottom w:val="single" w:sz="8" w:space="0" w:color="auto"/>
              <w:right w:val="single" w:sz="8" w:space="0" w:color="auto"/>
            </w:tcBorders>
            <w:shd w:val="clear" w:color="000000" w:fill="FFFFFF"/>
            <w:noWrap/>
            <w:vAlign w:val="center"/>
            <w:hideMark/>
          </w:tcPr>
          <w:p w14:paraId="31542D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c>
          <w:tcPr>
            <w:tcW w:w="782" w:type="dxa"/>
            <w:tcBorders>
              <w:top w:val="nil"/>
              <w:left w:val="nil"/>
              <w:bottom w:val="single" w:sz="8" w:space="0" w:color="auto"/>
              <w:right w:val="single" w:sz="8" w:space="0" w:color="auto"/>
            </w:tcBorders>
            <w:shd w:val="clear" w:color="000000" w:fill="FFFFFF"/>
            <w:noWrap/>
            <w:vAlign w:val="center"/>
            <w:hideMark/>
          </w:tcPr>
          <w:p w14:paraId="0557746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2" w:type="dxa"/>
            <w:tcBorders>
              <w:top w:val="nil"/>
              <w:left w:val="nil"/>
              <w:bottom w:val="single" w:sz="8" w:space="0" w:color="auto"/>
              <w:right w:val="single" w:sz="8" w:space="0" w:color="auto"/>
            </w:tcBorders>
            <w:shd w:val="clear" w:color="000000" w:fill="FFFFFF"/>
            <w:noWrap/>
            <w:vAlign w:val="center"/>
            <w:hideMark/>
          </w:tcPr>
          <w:p w14:paraId="0719F3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95" w:type="dxa"/>
            <w:tcBorders>
              <w:top w:val="nil"/>
              <w:left w:val="nil"/>
              <w:bottom w:val="single" w:sz="8" w:space="0" w:color="auto"/>
              <w:right w:val="single" w:sz="8" w:space="0" w:color="auto"/>
            </w:tcBorders>
            <w:shd w:val="clear" w:color="000000" w:fill="FFFFFF"/>
            <w:noWrap/>
            <w:vAlign w:val="center"/>
            <w:hideMark/>
          </w:tcPr>
          <w:p w14:paraId="09A9068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4" w:type="dxa"/>
            <w:tcBorders>
              <w:top w:val="nil"/>
              <w:left w:val="nil"/>
              <w:bottom w:val="single" w:sz="8" w:space="0" w:color="auto"/>
              <w:right w:val="single" w:sz="8" w:space="0" w:color="auto"/>
            </w:tcBorders>
            <w:shd w:val="clear" w:color="000000" w:fill="FFFFFF"/>
            <w:noWrap/>
            <w:vAlign w:val="center"/>
            <w:hideMark/>
          </w:tcPr>
          <w:p w14:paraId="346B89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44</w:t>
            </w:r>
          </w:p>
        </w:tc>
        <w:tc>
          <w:tcPr>
            <w:tcW w:w="784" w:type="dxa"/>
            <w:tcBorders>
              <w:top w:val="nil"/>
              <w:left w:val="nil"/>
              <w:bottom w:val="single" w:sz="8" w:space="0" w:color="auto"/>
              <w:right w:val="single" w:sz="8" w:space="0" w:color="auto"/>
            </w:tcBorders>
            <w:shd w:val="clear" w:color="000000" w:fill="FFFFFF"/>
            <w:noWrap/>
            <w:vAlign w:val="center"/>
            <w:hideMark/>
          </w:tcPr>
          <w:p w14:paraId="1C8449D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r>
      <w:tr w:rsidR="002679BF" w:rsidRPr="002679BF" w14:paraId="3EEEC2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4605B42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Renewables</w:t>
            </w:r>
          </w:p>
        </w:tc>
        <w:tc>
          <w:tcPr>
            <w:tcW w:w="1678" w:type="dxa"/>
            <w:tcBorders>
              <w:top w:val="nil"/>
              <w:left w:val="nil"/>
              <w:bottom w:val="single" w:sz="8" w:space="0" w:color="auto"/>
              <w:right w:val="single" w:sz="8" w:space="0" w:color="auto"/>
            </w:tcBorders>
            <w:shd w:val="clear" w:color="000000" w:fill="FFFFFF"/>
            <w:noWrap/>
            <w:vAlign w:val="center"/>
            <w:hideMark/>
          </w:tcPr>
          <w:p w14:paraId="63DDA8F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49A6FEC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2689720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01E897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52FFD6E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3BE5506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95" w:type="dxa"/>
            <w:tcBorders>
              <w:top w:val="nil"/>
              <w:left w:val="nil"/>
              <w:bottom w:val="single" w:sz="8" w:space="0" w:color="auto"/>
              <w:right w:val="single" w:sz="8" w:space="0" w:color="auto"/>
            </w:tcBorders>
            <w:shd w:val="clear" w:color="000000" w:fill="FFFFFF"/>
            <w:noWrap/>
            <w:vAlign w:val="center"/>
            <w:hideMark/>
          </w:tcPr>
          <w:p w14:paraId="6749D45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4" w:type="dxa"/>
            <w:tcBorders>
              <w:top w:val="nil"/>
              <w:left w:val="nil"/>
              <w:bottom w:val="single" w:sz="8" w:space="0" w:color="auto"/>
              <w:right w:val="single" w:sz="8" w:space="0" w:color="auto"/>
            </w:tcBorders>
            <w:shd w:val="clear" w:color="000000" w:fill="FFFFFF"/>
            <w:noWrap/>
            <w:vAlign w:val="center"/>
            <w:hideMark/>
          </w:tcPr>
          <w:p w14:paraId="1663B01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w:t>
            </w:r>
          </w:p>
        </w:tc>
        <w:tc>
          <w:tcPr>
            <w:tcW w:w="784" w:type="dxa"/>
            <w:tcBorders>
              <w:top w:val="nil"/>
              <w:left w:val="nil"/>
              <w:bottom w:val="single" w:sz="8" w:space="0" w:color="auto"/>
              <w:right w:val="single" w:sz="8" w:space="0" w:color="auto"/>
            </w:tcBorders>
            <w:shd w:val="clear" w:color="000000" w:fill="FFFFFF"/>
            <w:noWrap/>
            <w:vAlign w:val="center"/>
            <w:hideMark/>
          </w:tcPr>
          <w:p w14:paraId="096691A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18</w:t>
            </w:r>
          </w:p>
        </w:tc>
      </w:tr>
      <w:tr w:rsidR="002679BF" w:rsidRPr="002679BF" w14:paraId="1873DB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689C4A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1678" w:type="dxa"/>
            <w:tcBorders>
              <w:top w:val="nil"/>
              <w:left w:val="nil"/>
              <w:bottom w:val="single" w:sz="8" w:space="0" w:color="auto"/>
              <w:right w:val="single" w:sz="8" w:space="0" w:color="auto"/>
            </w:tcBorders>
            <w:shd w:val="clear" w:color="000000" w:fill="FFFFFF"/>
            <w:noWrap/>
            <w:vAlign w:val="center"/>
            <w:hideMark/>
          </w:tcPr>
          <w:p w14:paraId="4EF56B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21</w:t>
            </w:r>
          </w:p>
        </w:tc>
        <w:tc>
          <w:tcPr>
            <w:tcW w:w="782" w:type="dxa"/>
            <w:tcBorders>
              <w:top w:val="nil"/>
              <w:left w:val="nil"/>
              <w:bottom w:val="single" w:sz="8" w:space="0" w:color="auto"/>
              <w:right w:val="single" w:sz="8" w:space="0" w:color="auto"/>
            </w:tcBorders>
            <w:shd w:val="clear" w:color="000000" w:fill="FFFFFF"/>
            <w:noWrap/>
            <w:vAlign w:val="center"/>
            <w:hideMark/>
          </w:tcPr>
          <w:p w14:paraId="3819CDA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22</w:t>
            </w:r>
          </w:p>
        </w:tc>
        <w:tc>
          <w:tcPr>
            <w:tcW w:w="782" w:type="dxa"/>
            <w:tcBorders>
              <w:top w:val="nil"/>
              <w:left w:val="nil"/>
              <w:bottom w:val="single" w:sz="8" w:space="0" w:color="auto"/>
              <w:right w:val="single" w:sz="8" w:space="0" w:color="auto"/>
            </w:tcBorders>
            <w:shd w:val="clear" w:color="000000" w:fill="FFFFFF"/>
            <w:noWrap/>
            <w:vAlign w:val="center"/>
            <w:hideMark/>
          </w:tcPr>
          <w:p w14:paraId="50F4903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514E299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3E9E268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2" w:type="dxa"/>
            <w:tcBorders>
              <w:top w:val="nil"/>
              <w:left w:val="nil"/>
              <w:bottom w:val="single" w:sz="8" w:space="0" w:color="auto"/>
              <w:right w:val="single" w:sz="8" w:space="0" w:color="auto"/>
            </w:tcBorders>
            <w:shd w:val="clear" w:color="000000" w:fill="FFFFFF"/>
            <w:noWrap/>
            <w:vAlign w:val="center"/>
            <w:hideMark/>
          </w:tcPr>
          <w:p w14:paraId="5438C4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95" w:type="dxa"/>
            <w:tcBorders>
              <w:top w:val="nil"/>
              <w:left w:val="nil"/>
              <w:bottom w:val="single" w:sz="8" w:space="0" w:color="auto"/>
              <w:right w:val="single" w:sz="8" w:space="0" w:color="auto"/>
            </w:tcBorders>
            <w:shd w:val="clear" w:color="000000" w:fill="FFFFFF"/>
            <w:noWrap/>
            <w:vAlign w:val="center"/>
            <w:hideMark/>
          </w:tcPr>
          <w:p w14:paraId="20C47F0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4" w:type="dxa"/>
            <w:tcBorders>
              <w:top w:val="nil"/>
              <w:left w:val="nil"/>
              <w:bottom w:val="single" w:sz="8" w:space="0" w:color="auto"/>
              <w:right w:val="single" w:sz="8" w:space="0" w:color="auto"/>
            </w:tcBorders>
            <w:shd w:val="clear" w:color="000000" w:fill="FFFFFF"/>
            <w:noWrap/>
            <w:vAlign w:val="center"/>
            <w:hideMark/>
          </w:tcPr>
          <w:p w14:paraId="2D4B1F5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28</w:t>
            </w:r>
          </w:p>
        </w:tc>
        <w:tc>
          <w:tcPr>
            <w:tcW w:w="784" w:type="dxa"/>
            <w:tcBorders>
              <w:top w:val="nil"/>
              <w:left w:val="nil"/>
              <w:bottom w:val="single" w:sz="8" w:space="0" w:color="auto"/>
              <w:right w:val="single" w:sz="8" w:space="0" w:color="auto"/>
            </w:tcBorders>
            <w:shd w:val="clear" w:color="000000" w:fill="FFFFFF"/>
            <w:noWrap/>
            <w:vAlign w:val="center"/>
            <w:hideMark/>
          </w:tcPr>
          <w:p w14:paraId="35FF26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r>
      <w:tr w:rsidR="002679BF" w:rsidRPr="002679BF" w14:paraId="35049941"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2FAC4AC7"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1678" w:type="dxa"/>
            <w:tcBorders>
              <w:top w:val="nil"/>
              <w:left w:val="nil"/>
              <w:bottom w:val="single" w:sz="8" w:space="0" w:color="auto"/>
              <w:right w:val="single" w:sz="8" w:space="0" w:color="auto"/>
            </w:tcBorders>
            <w:shd w:val="clear" w:color="000000" w:fill="FFFFFF"/>
            <w:noWrap/>
            <w:vAlign w:val="center"/>
            <w:hideMark/>
          </w:tcPr>
          <w:p w14:paraId="7FBD90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782" w:type="dxa"/>
            <w:tcBorders>
              <w:top w:val="nil"/>
              <w:left w:val="nil"/>
              <w:bottom w:val="single" w:sz="8" w:space="0" w:color="auto"/>
              <w:right w:val="single" w:sz="8" w:space="0" w:color="auto"/>
            </w:tcBorders>
            <w:shd w:val="clear" w:color="000000" w:fill="FFFFFF"/>
            <w:noWrap/>
            <w:vAlign w:val="center"/>
            <w:hideMark/>
          </w:tcPr>
          <w:p w14:paraId="26643BA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782" w:type="dxa"/>
            <w:tcBorders>
              <w:top w:val="nil"/>
              <w:left w:val="nil"/>
              <w:bottom w:val="single" w:sz="8" w:space="0" w:color="auto"/>
              <w:right w:val="single" w:sz="8" w:space="0" w:color="auto"/>
            </w:tcBorders>
            <w:shd w:val="clear" w:color="000000" w:fill="FFFFFF"/>
            <w:noWrap/>
            <w:vAlign w:val="center"/>
            <w:hideMark/>
          </w:tcPr>
          <w:p w14:paraId="6E504FD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782" w:type="dxa"/>
            <w:tcBorders>
              <w:top w:val="nil"/>
              <w:left w:val="nil"/>
              <w:bottom w:val="single" w:sz="8" w:space="0" w:color="auto"/>
              <w:right w:val="single" w:sz="8" w:space="0" w:color="auto"/>
            </w:tcBorders>
            <w:shd w:val="clear" w:color="000000" w:fill="FFFFFF"/>
            <w:noWrap/>
            <w:vAlign w:val="center"/>
            <w:hideMark/>
          </w:tcPr>
          <w:p w14:paraId="1A14392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782" w:type="dxa"/>
            <w:tcBorders>
              <w:top w:val="nil"/>
              <w:left w:val="nil"/>
              <w:bottom w:val="single" w:sz="8" w:space="0" w:color="auto"/>
              <w:right w:val="single" w:sz="8" w:space="0" w:color="auto"/>
            </w:tcBorders>
            <w:shd w:val="clear" w:color="000000" w:fill="FFFFFF"/>
            <w:noWrap/>
            <w:vAlign w:val="center"/>
            <w:hideMark/>
          </w:tcPr>
          <w:p w14:paraId="14E1A127"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782" w:type="dxa"/>
            <w:tcBorders>
              <w:top w:val="nil"/>
              <w:left w:val="nil"/>
              <w:bottom w:val="single" w:sz="8" w:space="0" w:color="auto"/>
              <w:right w:val="single" w:sz="8" w:space="0" w:color="auto"/>
            </w:tcBorders>
            <w:shd w:val="clear" w:color="000000" w:fill="FFFFFF"/>
            <w:noWrap/>
            <w:vAlign w:val="center"/>
            <w:hideMark/>
          </w:tcPr>
          <w:p w14:paraId="2EF0250B"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795" w:type="dxa"/>
            <w:tcBorders>
              <w:top w:val="nil"/>
              <w:left w:val="nil"/>
              <w:bottom w:val="single" w:sz="8" w:space="0" w:color="auto"/>
              <w:right w:val="single" w:sz="8" w:space="0" w:color="auto"/>
            </w:tcBorders>
            <w:shd w:val="clear" w:color="000000" w:fill="FFFFFF"/>
            <w:noWrap/>
            <w:vAlign w:val="center"/>
            <w:hideMark/>
          </w:tcPr>
          <w:p w14:paraId="4DC9E29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784" w:type="dxa"/>
            <w:tcBorders>
              <w:top w:val="nil"/>
              <w:left w:val="nil"/>
              <w:bottom w:val="single" w:sz="8" w:space="0" w:color="auto"/>
              <w:right w:val="single" w:sz="8" w:space="0" w:color="auto"/>
            </w:tcBorders>
            <w:shd w:val="clear" w:color="000000" w:fill="FFFFFF"/>
            <w:noWrap/>
            <w:vAlign w:val="center"/>
            <w:hideMark/>
          </w:tcPr>
          <w:p w14:paraId="5506EBFC"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784" w:type="dxa"/>
            <w:tcBorders>
              <w:top w:val="nil"/>
              <w:left w:val="nil"/>
              <w:bottom w:val="single" w:sz="8" w:space="0" w:color="auto"/>
              <w:right w:val="single" w:sz="8" w:space="0" w:color="auto"/>
            </w:tcBorders>
            <w:shd w:val="clear" w:color="000000" w:fill="FFFFFF"/>
            <w:noWrap/>
            <w:vAlign w:val="center"/>
            <w:hideMark/>
          </w:tcPr>
          <w:p w14:paraId="05980B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3C357753" w14:textId="1C7D2A56" w:rsidR="009531BD" w:rsidRDefault="00672393"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83584" behindDoc="0" locked="0" layoutInCell="1" allowOverlap="1" wp14:anchorId="08928A63" wp14:editId="4DF1C9FD">
                <wp:simplePos x="0" y="0"/>
                <wp:positionH relativeFrom="margin">
                  <wp:posOffset>3303905</wp:posOffset>
                </wp:positionH>
                <wp:positionV relativeFrom="paragraph">
                  <wp:posOffset>55880</wp:posOffset>
                </wp:positionV>
                <wp:extent cx="3259455" cy="409575"/>
                <wp:effectExtent l="0" t="0" r="0" b="0"/>
                <wp:wrapNone/>
                <wp:docPr id="1270"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839625C"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A17F37A" w14:textId="4ECA76B8" w:rsidR="008D1421" w:rsidRPr="00687E98" w:rsidRDefault="008D1421" w:rsidP="00414A15">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28A63" id="_x0000_s1107" type="#_x0000_t202" style="position:absolute;left:0;text-align:left;margin-left:260.15pt;margin-top:4.4pt;width:256.65pt;height:32.2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" filled="f" stroked="f">
                <v:textbo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839625C"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A17F37A" w14:textId="4ECA76B8" w:rsidR="008D1421" w:rsidRPr="00687E98" w:rsidRDefault="008D1421" w:rsidP="00414A15">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1C280C22"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The application of vinyl ester resins in tanks and pipes for corrosion resistance materials and coatings holds the highest demand share rounding to 59.5%. It is widely used to manufacture tanks and vessels in Fiberglass Reinforced Plastics (FRP) coating and lining Industry.</w:t>
      </w:r>
    </w:p>
    <w:p w14:paraId="4766417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corrosion resistance ability attracts its application in marine industry that accounts for 20% of the total demand share. Application in Renewables hold 6% market share.</w:t>
      </w:r>
    </w:p>
    <w:p w14:paraId="7CDFEB1F" w14:textId="7807EC68" w:rsidR="00143C36" w:rsidRDefault="00143C36" w:rsidP="006721C8">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increasing industrialization will drive the use of vinyl ester resins in tanks and pipes manufacturing which will dominate the vinyl ester resins market by taking a volume share of 167 thousand tonnes in 2030 rising from 97 thousand tonnes in 2020.</w:t>
      </w:r>
    </w:p>
    <w:p w14:paraId="3DFDC286" w14:textId="77777777" w:rsidR="00143C36" w:rsidRDefault="00143C36" w:rsidP="006721C8">
      <w:pPr>
        <w:spacing w:line="360" w:lineRule="auto"/>
        <w:jc w:val="both"/>
        <w:rPr>
          <w:rFonts w:ascii="Arial" w:hAnsi="Arial" w:cs="Arial"/>
          <w:color w:val="000000" w:themeColor="text1"/>
          <w:sz w:val="24"/>
          <w:szCs w:val="24"/>
        </w:rPr>
      </w:pPr>
    </w:p>
    <w:p w14:paraId="3316C860" w14:textId="5A545524"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3.2.4.4. Demand By Type</w:t>
      </w:r>
    </w:p>
    <w:p w14:paraId="56B6839E" w14:textId="4587BD47" w:rsidR="006721C8"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24F28EB" w14:textId="3FA23EDA" w:rsidR="00755D0C" w:rsidRPr="002B5730" w:rsidRDefault="00755D0C" w:rsidP="00447C32">
      <w:pPr>
        <w:rPr>
          <w:color w:val="000000" w:themeColor="text1"/>
        </w:rPr>
      </w:pP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6B06B3A0">
                <wp:simplePos x="0" y="0"/>
                <wp:positionH relativeFrom="margin">
                  <wp:posOffset>-85725</wp:posOffset>
                </wp:positionH>
                <wp:positionV relativeFrom="paragraph">
                  <wp:posOffset>165736</wp:posOffset>
                </wp:positionV>
                <wp:extent cx="6543675" cy="3562350"/>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562350"/>
                        </a:xfrm>
                        <a:prstGeom prst="rect">
                          <a:avLst/>
                        </a:prstGeom>
                        <a:noFill/>
                      </wps:spPr>
                      <wps:txb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TextBox 13" o:spid="_x0000_s1108" type="#_x0000_t202" style="position:absolute;margin-left:-6.75pt;margin-top:13.05pt;width:515.25pt;height:28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" filled="f" stroked="f">
                <v:textbo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xbxContent>
                </v:textbox>
                <w10:wrap anchorx="margin"/>
              </v:shape>
            </w:pict>
          </mc:Fallback>
        </mc:AlternateContent>
      </w: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3D7F4FF6" w:rsidR="00755D0C" w:rsidRPr="002B5730" w:rsidRDefault="00755D0C" w:rsidP="00447C32">
      <w:pPr>
        <w:rPr>
          <w:color w:val="000000" w:themeColor="text1"/>
        </w:rPr>
      </w:pPr>
    </w:p>
    <w:p w14:paraId="2EC7979B" w14:textId="743939DE" w:rsidR="00755D0C" w:rsidRPr="002B5730" w:rsidRDefault="00755D0C" w:rsidP="00447C32">
      <w:pPr>
        <w:rPr>
          <w:color w:val="000000" w:themeColor="text1"/>
        </w:rPr>
      </w:pPr>
    </w:p>
    <w:p w14:paraId="0F34038B" w14:textId="526DEB77" w:rsidR="00755D0C" w:rsidRPr="002B5730" w:rsidRDefault="00F81BEE"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536999D0">
                <wp:simplePos x="0" y="0"/>
                <wp:positionH relativeFrom="margin">
                  <wp:posOffset>1933575</wp:posOffset>
                </wp:positionH>
                <wp:positionV relativeFrom="paragraph">
                  <wp:posOffset>193675</wp:posOffset>
                </wp:positionV>
                <wp:extent cx="4400550" cy="41910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41910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96F18BA"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2D35231" w14:textId="5C7F4461" w:rsidR="0062149D" w:rsidRPr="00687E98" w:rsidRDefault="0062149D" w:rsidP="00414A15">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65830" id="_x0000_s1109" type="#_x0000_t202" style="position:absolute;margin-left:152.25pt;margin-top:15.25pt;width:346.5pt;height:33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" filled="f" stroked="f">
                <v:textbo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96F18BA"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2D35231" w14:textId="5C7F4461" w:rsidR="0062149D" w:rsidRPr="00687E98" w:rsidRDefault="0062149D" w:rsidP="00414A15">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54EA5F1E" w:rsidR="00755D0C" w:rsidRDefault="00755D0C" w:rsidP="00447C32">
      <w:pPr>
        <w:rPr>
          <w:color w:val="000000" w:themeColor="text1"/>
        </w:rPr>
      </w:pPr>
    </w:p>
    <w:tbl>
      <w:tblPr>
        <w:tblW w:w="9996" w:type="dxa"/>
        <w:tblLook w:val="04A0" w:firstRow="1" w:lastRow="0" w:firstColumn="1" w:lastColumn="0" w:noHBand="0" w:noVBand="1"/>
      </w:tblPr>
      <w:tblGrid>
        <w:gridCol w:w="2526"/>
        <w:gridCol w:w="830"/>
        <w:gridCol w:w="830"/>
        <w:gridCol w:w="830"/>
        <w:gridCol w:w="830"/>
        <w:gridCol w:w="830"/>
        <w:gridCol w:w="830"/>
        <w:gridCol w:w="830"/>
        <w:gridCol w:w="830"/>
        <w:gridCol w:w="830"/>
      </w:tblGrid>
      <w:tr w:rsidR="002679BF" w:rsidRPr="002679BF" w14:paraId="01777390" w14:textId="77777777" w:rsidTr="002679BF">
        <w:trPr>
          <w:trHeight w:val="367"/>
        </w:trPr>
        <w:tc>
          <w:tcPr>
            <w:tcW w:w="252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D64496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Demand by Type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4B61D7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039DE173"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ADEBB5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DC4D14B"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29DECE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F9759A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C563002"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17C913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2DCF387"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153D6BDC"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5E9915E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Bisphenol-</w:t>
            </w:r>
            <w:proofErr w:type="gramStart"/>
            <w:r w:rsidRPr="002679BF">
              <w:rPr>
                <w:rFonts w:ascii="Arial" w:eastAsia="Times New Roman" w:hAnsi="Arial" w:cs="Arial"/>
                <w:color w:val="000000"/>
                <w:sz w:val="20"/>
                <w:szCs w:val="20"/>
                <w:lang w:eastAsia="en-IN"/>
              </w:rPr>
              <w:t>A,F</w:t>
            </w:r>
            <w:proofErr w:type="gramEnd"/>
            <w:r w:rsidRPr="002679BF">
              <w:rPr>
                <w:rFonts w:ascii="Arial" w:eastAsia="Times New Roman" w:hAnsi="Arial" w:cs="Arial"/>
                <w:color w:val="000000"/>
                <w:sz w:val="20"/>
                <w:szCs w:val="20"/>
                <w:lang w:eastAsia="en-IN"/>
              </w:rPr>
              <w:t>,S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31EA40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77</w:t>
            </w:r>
          </w:p>
        </w:tc>
        <w:tc>
          <w:tcPr>
            <w:tcW w:w="830" w:type="dxa"/>
            <w:tcBorders>
              <w:top w:val="nil"/>
              <w:left w:val="nil"/>
              <w:bottom w:val="single" w:sz="8" w:space="0" w:color="auto"/>
              <w:right w:val="single" w:sz="8" w:space="0" w:color="auto"/>
            </w:tcBorders>
            <w:shd w:val="clear" w:color="000000" w:fill="FFFFFF"/>
            <w:noWrap/>
            <w:vAlign w:val="center"/>
            <w:hideMark/>
          </w:tcPr>
          <w:p w14:paraId="02C3A28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79</w:t>
            </w:r>
          </w:p>
        </w:tc>
        <w:tc>
          <w:tcPr>
            <w:tcW w:w="830" w:type="dxa"/>
            <w:tcBorders>
              <w:top w:val="nil"/>
              <w:left w:val="nil"/>
              <w:bottom w:val="single" w:sz="8" w:space="0" w:color="auto"/>
              <w:right w:val="single" w:sz="8" w:space="0" w:color="auto"/>
            </w:tcBorders>
            <w:shd w:val="clear" w:color="000000" w:fill="FFFFFF"/>
            <w:noWrap/>
            <w:vAlign w:val="center"/>
            <w:hideMark/>
          </w:tcPr>
          <w:p w14:paraId="263FE50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81</w:t>
            </w:r>
          </w:p>
        </w:tc>
        <w:tc>
          <w:tcPr>
            <w:tcW w:w="830" w:type="dxa"/>
            <w:tcBorders>
              <w:top w:val="nil"/>
              <w:left w:val="nil"/>
              <w:bottom w:val="single" w:sz="8" w:space="0" w:color="auto"/>
              <w:right w:val="single" w:sz="8" w:space="0" w:color="auto"/>
            </w:tcBorders>
            <w:shd w:val="clear" w:color="000000" w:fill="FFFFFF"/>
            <w:noWrap/>
            <w:vAlign w:val="center"/>
            <w:hideMark/>
          </w:tcPr>
          <w:p w14:paraId="7C41DCF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85</w:t>
            </w:r>
          </w:p>
        </w:tc>
        <w:tc>
          <w:tcPr>
            <w:tcW w:w="830" w:type="dxa"/>
            <w:tcBorders>
              <w:top w:val="nil"/>
              <w:left w:val="nil"/>
              <w:bottom w:val="single" w:sz="8" w:space="0" w:color="auto"/>
              <w:right w:val="single" w:sz="8" w:space="0" w:color="auto"/>
            </w:tcBorders>
            <w:shd w:val="clear" w:color="000000" w:fill="FFFFFF"/>
            <w:noWrap/>
            <w:vAlign w:val="center"/>
            <w:hideMark/>
          </w:tcPr>
          <w:p w14:paraId="05C5D82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88</w:t>
            </w:r>
          </w:p>
        </w:tc>
        <w:tc>
          <w:tcPr>
            <w:tcW w:w="830" w:type="dxa"/>
            <w:tcBorders>
              <w:top w:val="nil"/>
              <w:left w:val="nil"/>
              <w:bottom w:val="single" w:sz="8" w:space="0" w:color="auto"/>
              <w:right w:val="single" w:sz="8" w:space="0" w:color="auto"/>
            </w:tcBorders>
            <w:shd w:val="clear" w:color="000000" w:fill="FFFFFF"/>
            <w:noWrap/>
            <w:vAlign w:val="center"/>
            <w:hideMark/>
          </w:tcPr>
          <w:p w14:paraId="120218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83</w:t>
            </w:r>
          </w:p>
        </w:tc>
        <w:tc>
          <w:tcPr>
            <w:tcW w:w="830" w:type="dxa"/>
            <w:tcBorders>
              <w:top w:val="nil"/>
              <w:left w:val="nil"/>
              <w:bottom w:val="single" w:sz="8" w:space="0" w:color="auto"/>
              <w:right w:val="single" w:sz="8" w:space="0" w:color="auto"/>
            </w:tcBorders>
            <w:shd w:val="clear" w:color="000000" w:fill="FFFFFF"/>
            <w:noWrap/>
            <w:vAlign w:val="center"/>
            <w:hideMark/>
          </w:tcPr>
          <w:p w14:paraId="7571BEA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87</w:t>
            </w:r>
          </w:p>
        </w:tc>
        <w:tc>
          <w:tcPr>
            <w:tcW w:w="830" w:type="dxa"/>
            <w:tcBorders>
              <w:top w:val="nil"/>
              <w:left w:val="nil"/>
              <w:bottom w:val="single" w:sz="8" w:space="0" w:color="auto"/>
              <w:right w:val="single" w:sz="8" w:space="0" w:color="auto"/>
            </w:tcBorders>
            <w:shd w:val="clear" w:color="000000" w:fill="FFFFFF"/>
            <w:noWrap/>
            <w:vAlign w:val="center"/>
            <w:hideMark/>
          </w:tcPr>
          <w:p w14:paraId="27AC380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109</w:t>
            </w:r>
          </w:p>
        </w:tc>
        <w:tc>
          <w:tcPr>
            <w:tcW w:w="830" w:type="dxa"/>
            <w:tcBorders>
              <w:top w:val="nil"/>
              <w:left w:val="nil"/>
              <w:bottom w:val="single" w:sz="8" w:space="0" w:color="auto"/>
              <w:right w:val="single" w:sz="8" w:space="0" w:color="auto"/>
            </w:tcBorders>
            <w:shd w:val="clear" w:color="000000" w:fill="FFFFFF"/>
            <w:noWrap/>
            <w:vAlign w:val="center"/>
            <w:hideMark/>
          </w:tcPr>
          <w:p w14:paraId="14EE4E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141</w:t>
            </w:r>
          </w:p>
        </w:tc>
      </w:tr>
      <w:tr w:rsidR="002679BF" w:rsidRPr="002679BF" w14:paraId="5B38624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05F92A3"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Novolac</w:t>
            </w:r>
            <w:proofErr w:type="spellEnd"/>
            <w:r w:rsidRPr="002679BF">
              <w:rPr>
                <w:rFonts w:ascii="Arial" w:eastAsia="Times New Roman" w:hAnsi="Arial" w:cs="Arial"/>
                <w:color w:val="000000"/>
                <w:sz w:val="20"/>
                <w:szCs w:val="20"/>
                <w:lang w:eastAsia="en-IN"/>
              </w:rPr>
              <w:t xml:space="preserve">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1D896E8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38</w:t>
            </w:r>
          </w:p>
        </w:tc>
        <w:tc>
          <w:tcPr>
            <w:tcW w:w="830" w:type="dxa"/>
            <w:tcBorders>
              <w:top w:val="nil"/>
              <w:left w:val="nil"/>
              <w:bottom w:val="single" w:sz="8" w:space="0" w:color="auto"/>
              <w:right w:val="single" w:sz="8" w:space="0" w:color="auto"/>
            </w:tcBorders>
            <w:shd w:val="clear" w:color="000000" w:fill="FFFFFF"/>
            <w:noWrap/>
            <w:vAlign w:val="center"/>
            <w:hideMark/>
          </w:tcPr>
          <w:p w14:paraId="3C6104E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40</w:t>
            </w:r>
          </w:p>
        </w:tc>
        <w:tc>
          <w:tcPr>
            <w:tcW w:w="830" w:type="dxa"/>
            <w:tcBorders>
              <w:top w:val="nil"/>
              <w:left w:val="nil"/>
              <w:bottom w:val="single" w:sz="8" w:space="0" w:color="auto"/>
              <w:right w:val="single" w:sz="8" w:space="0" w:color="auto"/>
            </w:tcBorders>
            <w:shd w:val="clear" w:color="000000" w:fill="FFFFFF"/>
            <w:noWrap/>
            <w:vAlign w:val="center"/>
            <w:hideMark/>
          </w:tcPr>
          <w:p w14:paraId="710715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41</w:t>
            </w:r>
          </w:p>
        </w:tc>
        <w:tc>
          <w:tcPr>
            <w:tcW w:w="830" w:type="dxa"/>
            <w:tcBorders>
              <w:top w:val="nil"/>
              <w:left w:val="nil"/>
              <w:bottom w:val="single" w:sz="8" w:space="0" w:color="auto"/>
              <w:right w:val="single" w:sz="8" w:space="0" w:color="auto"/>
            </w:tcBorders>
            <w:shd w:val="clear" w:color="000000" w:fill="FFFFFF"/>
            <w:noWrap/>
            <w:vAlign w:val="center"/>
            <w:hideMark/>
          </w:tcPr>
          <w:p w14:paraId="37DFE09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43</w:t>
            </w:r>
          </w:p>
        </w:tc>
        <w:tc>
          <w:tcPr>
            <w:tcW w:w="830" w:type="dxa"/>
            <w:tcBorders>
              <w:top w:val="nil"/>
              <w:left w:val="nil"/>
              <w:bottom w:val="single" w:sz="8" w:space="0" w:color="auto"/>
              <w:right w:val="single" w:sz="8" w:space="0" w:color="auto"/>
            </w:tcBorders>
            <w:shd w:val="clear" w:color="000000" w:fill="FFFFFF"/>
            <w:noWrap/>
            <w:vAlign w:val="center"/>
            <w:hideMark/>
          </w:tcPr>
          <w:p w14:paraId="22B6BD3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5785DD1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42</w:t>
            </w:r>
          </w:p>
        </w:tc>
        <w:tc>
          <w:tcPr>
            <w:tcW w:w="830" w:type="dxa"/>
            <w:tcBorders>
              <w:top w:val="nil"/>
              <w:left w:val="nil"/>
              <w:bottom w:val="single" w:sz="8" w:space="0" w:color="auto"/>
              <w:right w:val="single" w:sz="8" w:space="0" w:color="auto"/>
            </w:tcBorders>
            <w:shd w:val="clear" w:color="000000" w:fill="FFFFFF"/>
            <w:noWrap/>
            <w:vAlign w:val="center"/>
            <w:hideMark/>
          </w:tcPr>
          <w:p w14:paraId="457EB93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2993EC8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c>
          <w:tcPr>
            <w:tcW w:w="830" w:type="dxa"/>
            <w:tcBorders>
              <w:top w:val="nil"/>
              <w:left w:val="nil"/>
              <w:bottom w:val="single" w:sz="8" w:space="0" w:color="auto"/>
              <w:right w:val="single" w:sz="8" w:space="0" w:color="auto"/>
            </w:tcBorders>
            <w:shd w:val="clear" w:color="000000" w:fill="FFFFFF"/>
            <w:noWrap/>
            <w:vAlign w:val="center"/>
            <w:hideMark/>
          </w:tcPr>
          <w:p w14:paraId="2AE62C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73</w:t>
            </w:r>
          </w:p>
        </w:tc>
      </w:tr>
      <w:tr w:rsidR="002679BF" w:rsidRPr="002679BF" w14:paraId="63151BE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1D1E3726"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Brominated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2B3676F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637F74A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BAAA24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4C204A7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0DD4CA4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761285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5545E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0A9F7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19</w:t>
            </w:r>
          </w:p>
        </w:tc>
        <w:tc>
          <w:tcPr>
            <w:tcW w:w="830" w:type="dxa"/>
            <w:tcBorders>
              <w:top w:val="nil"/>
              <w:left w:val="nil"/>
              <w:bottom w:val="single" w:sz="8" w:space="0" w:color="auto"/>
              <w:right w:val="single" w:sz="8" w:space="0" w:color="auto"/>
            </w:tcBorders>
            <w:shd w:val="clear" w:color="000000" w:fill="FFFFFF"/>
            <w:noWrap/>
            <w:vAlign w:val="center"/>
            <w:hideMark/>
          </w:tcPr>
          <w:p w14:paraId="03760E7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r>
      <w:tr w:rsidR="002679BF" w:rsidRPr="002679BF" w14:paraId="73EDAC24"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3BDB793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lastRenderedPageBreak/>
              <w:t>Other</w:t>
            </w:r>
          </w:p>
        </w:tc>
        <w:tc>
          <w:tcPr>
            <w:tcW w:w="830" w:type="dxa"/>
            <w:tcBorders>
              <w:top w:val="nil"/>
              <w:left w:val="nil"/>
              <w:bottom w:val="single" w:sz="8" w:space="0" w:color="auto"/>
              <w:right w:val="single" w:sz="8" w:space="0" w:color="auto"/>
            </w:tcBorders>
            <w:shd w:val="clear" w:color="000000" w:fill="FFFFFF"/>
            <w:noWrap/>
            <w:vAlign w:val="center"/>
            <w:hideMark/>
          </w:tcPr>
          <w:p w14:paraId="6DC694E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764ABB1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2BF8D15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3843BB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F4BD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25B3D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830" w:type="dxa"/>
            <w:tcBorders>
              <w:top w:val="nil"/>
              <w:left w:val="nil"/>
              <w:bottom w:val="single" w:sz="8" w:space="0" w:color="auto"/>
              <w:right w:val="single" w:sz="8" w:space="0" w:color="auto"/>
            </w:tcBorders>
            <w:shd w:val="clear" w:color="000000" w:fill="FFFFFF"/>
            <w:noWrap/>
            <w:vAlign w:val="center"/>
            <w:hideMark/>
          </w:tcPr>
          <w:p w14:paraId="7B70003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12C4292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830" w:type="dxa"/>
            <w:tcBorders>
              <w:top w:val="nil"/>
              <w:left w:val="nil"/>
              <w:bottom w:val="single" w:sz="8" w:space="0" w:color="auto"/>
              <w:right w:val="single" w:sz="8" w:space="0" w:color="auto"/>
            </w:tcBorders>
            <w:shd w:val="clear" w:color="000000" w:fill="FFFFFF"/>
            <w:noWrap/>
            <w:vAlign w:val="center"/>
            <w:hideMark/>
          </w:tcPr>
          <w:p w14:paraId="0A6C33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37</w:t>
            </w:r>
          </w:p>
        </w:tc>
      </w:tr>
      <w:tr w:rsidR="002679BF" w:rsidRPr="002679BF" w14:paraId="0FCC9C5F"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FF1C7CD"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830" w:type="dxa"/>
            <w:tcBorders>
              <w:top w:val="nil"/>
              <w:left w:val="nil"/>
              <w:bottom w:val="single" w:sz="8" w:space="0" w:color="auto"/>
              <w:right w:val="single" w:sz="8" w:space="0" w:color="auto"/>
            </w:tcBorders>
            <w:shd w:val="clear" w:color="000000" w:fill="FFFFFF"/>
            <w:noWrap/>
            <w:vAlign w:val="center"/>
            <w:hideMark/>
          </w:tcPr>
          <w:p w14:paraId="798B04D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830" w:type="dxa"/>
            <w:tcBorders>
              <w:top w:val="nil"/>
              <w:left w:val="nil"/>
              <w:bottom w:val="single" w:sz="8" w:space="0" w:color="auto"/>
              <w:right w:val="single" w:sz="8" w:space="0" w:color="auto"/>
            </w:tcBorders>
            <w:shd w:val="clear" w:color="000000" w:fill="FFFFFF"/>
            <w:noWrap/>
            <w:vAlign w:val="center"/>
            <w:hideMark/>
          </w:tcPr>
          <w:p w14:paraId="6546D38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830" w:type="dxa"/>
            <w:tcBorders>
              <w:top w:val="nil"/>
              <w:left w:val="nil"/>
              <w:bottom w:val="single" w:sz="8" w:space="0" w:color="auto"/>
              <w:right w:val="single" w:sz="8" w:space="0" w:color="auto"/>
            </w:tcBorders>
            <w:shd w:val="clear" w:color="000000" w:fill="FFFFFF"/>
            <w:noWrap/>
            <w:vAlign w:val="center"/>
            <w:hideMark/>
          </w:tcPr>
          <w:p w14:paraId="692DA6E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830" w:type="dxa"/>
            <w:tcBorders>
              <w:top w:val="nil"/>
              <w:left w:val="nil"/>
              <w:bottom w:val="single" w:sz="8" w:space="0" w:color="auto"/>
              <w:right w:val="single" w:sz="8" w:space="0" w:color="auto"/>
            </w:tcBorders>
            <w:shd w:val="clear" w:color="000000" w:fill="FFFFFF"/>
            <w:noWrap/>
            <w:vAlign w:val="center"/>
            <w:hideMark/>
          </w:tcPr>
          <w:p w14:paraId="1768C2F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830" w:type="dxa"/>
            <w:tcBorders>
              <w:top w:val="nil"/>
              <w:left w:val="nil"/>
              <w:bottom w:val="single" w:sz="8" w:space="0" w:color="auto"/>
              <w:right w:val="single" w:sz="8" w:space="0" w:color="auto"/>
            </w:tcBorders>
            <w:shd w:val="clear" w:color="000000" w:fill="FFFFFF"/>
            <w:noWrap/>
            <w:vAlign w:val="center"/>
            <w:hideMark/>
          </w:tcPr>
          <w:p w14:paraId="290D19E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830" w:type="dxa"/>
            <w:tcBorders>
              <w:top w:val="nil"/>
              <w:left w:val="nil"/>
              <w:bottom w:val="single" w:sz="8" w:space="0" w:color="auto"/>
              <w:right w:val="single" w:sz="8" w:space="0" w:color="auto"/>
            </w:tcBorders>
            <w:shd w:val="clear" w:color="000000" w:fill="FFFFFF"/>
            <w:noWrap/>
            <w:vAlign w:val="center"/>
            <w:hideMark/>
          </w:tcPr>
          <w:p w14:paraId="76A8BE3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830" w:type="dxa"/>
            <w:tcBorders>
              <w:top w:val="nil"/>
              <w:left w:val="nil"/>
              <w:bottom w:val="single" w:sz="8" w:space="0" w:color="auto"/>
              <w:right w:val="single" w:sz="8" w:space="0" w:color="auto"/>
            </w:tcBorders>
            <w:shd w:val="clear" w:color="000000" w:fill="FFFFFF"/>
            <w:noWrap/>
            <w:vAlign w:val="center"/>
            <w:hideMark/>
          </w:tcPr>
          <w:p w14:paraId="429710E3" w14:textId="7A3750EC"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830" w:type="dxa"/>
            <w:tcBorders>
              <w:top w:val="nil"/>
              <w:left w:val="nil"/>
              <w:bottom w:val="single" w:sz="8" w:space="0" w:color="auto"/>
              <w:right w:val="single" w:sz="8" w:space="0" w:color="auto"/>
            </w:tcBorders>
            <w:shd w:val="clear" w:color="000000" w:fill="FFFFFF"/>
            <w:noWrap/>
            <w:vAlign w:val="center"/>
            <w:hideMark/>
          </w:tcPr>
          <w:p w14:paraId="386FAF8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830" w:type="dxa"/>
            <w:tcBorders>
              <w:top w:val="nil"/>
              <w:left w:val="nil"/>
              <w:bottom w:val="single" w:sz="8" w:space="0" w:color="auto"/>
              <w:right w:val="single" w:sz="8" w:space="0" w:color="auto"/>
            </w:tcBorders>
            <w:shd w:val="clear" w:color="000000" w:fill="FFFFFF"/>
            <w:noWrap/>
            <w:vAlign w:val="center"/>
            <w:hideMark/>
          </w:tcPr>
          <w:p w14:paraId="2FACB5F1" w14:textId="513C5711"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52CA2772" w14:textId="37285F8D" w:rsidR="009531BD" w:rsidRDefault="00414A15" w:rsidP="00260328">
      <w:pPr>
        <w:spacing w:line="360" w:lineRule="auto"/>
        <w:jc w:val="both"/>
        <w:rPr>
          <w:rFonts w:ascii="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485632" behindDoc="0" locked="0" layoutInCell="1" allowOverlap="1" wp14:anchorId="50EF9E60" wp14:editId="198BE908">
                <wp:simplePos x="0" y="0"/>
                <wp:positionH relativeFrom="margin">
                  <wp:posOffset>2390775</wp:posOffset>
                </wp:positionH>
                <wp:positionV relativeFrom="paragraph">
                  <wp:posOffset>19685</wp:posOffset>
                </wp:positionV>
                <wp:extent cx="3990975" cy="466725"/>
                <wp:effectExtent l="0" t="0" r="0" b="0"/>
                <wp:wrapNone/>
                <wp:docPr id="1271" name="TextBox 22"/>
                <wp:cNvGraphicFramePr/>
                <a:graphic xmlns:a="http://schemas.openxmlformats.org/drawingml/2006/main">
                  <a:graphicData uri="http://schemas.microsoft.com/office/word/2010/wordprocessingShape">
                    <wps:wsp>
                      <wps:cNvSpPr txBox="1"/>
                      <wps:spPr>
                        <a:xfrm>
                          <a:off x="0" y="0"/>
                          <a:ext cx="3990975" cy="466725"/>
                        </a:xfrm>
                        <a:prstGeom prst="rect">
                          <a:avLst/>
                        </a:prstGeom>
                        <a:noFill/>
                      </wps:spPr>
                      <wps:txbx>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27DE841"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87668" w14:textId="029D9586" w:rsidR="008D1421" w:rsidRPr="00687E98" w:rsidRDefault="008D1421" w:rsidP="00414A15">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EF9E60" id="_x0000_s1110" type="#_x0000_t202" style="position:absolute;left:0;text-align:left;margin-left:188.25pt;margin-top:1.55pt;width:314.25pt;height:36.7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" filled="f" stroked="f">
                <v:textbox>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27DE841"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87668" w14:textId="029D9586" w:rsidR="008D1421" w:rsidRPr="00687E98" w:rsidRDefault="008D1421" w:rsidP="00414A15">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08C1730B" w14:textId="26BAF567"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North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83</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12</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5</w:t>
      </w:r>
      <w:r w:rsidRPr="003757E0">
        <w:rPr>
          <w:rFonts w:ascii="Arial" w:eastAsia="Arial" w:hAnsi="Arial" w:cs="Arial"/>
          <w:bCs/>
          <w:i/>
          <w:iCs/>
          <w:color w:val="000000" w:themeColor="text1"/>
          <w:sz w:val="18"/>
          <w:szCs w:val="18"/>
        </w:rPr>
        <w:t>%, respectively.</w:t>
      </w:r>
    </w:p>
    <w:p w14:paraId="415E2AB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Bisphenol-</w:t>
      </w:r>
      <w:proofErr w:type="gramStart"/>
      <w:r w:rsidRPr="00672393">
        <w:rPr>
          <w:rFonts w:ascii="Arial" w:hAnsi="Arial" w:cs="Arial"/>
          <w:color w:val="000000" w:themeColor="text1"/>
          <w:sz w:val="24"/>
          <w:szCs w:val="24"/>
        </w:rPr>
        <w:t>A,F</w:t>
      </w:r>
      <w:proofErr w:type="gramEnd"/>
      <w:r w:rsidRPr="00672393">
        <w:rPr>
          <w:rFonts w:ascii="Arial" w:hAnsi="Arial" w:cs="Arial"/>
          <w:color w:val="000000" w:themeColor="text1"/>
          <w:sz w:val="24"/>
          <w:szCs w:val="24"/>
        </w:rPr>
        <w:t>,S vinyl ester enjoys the highest demand of 50.5% amounting to 83 thousand tonnes in 2020 owing to its corrosion and chemical resistance properties.</w:t>
      </w:r>
    </w:p>
    <w:p w14:paraId="5499215E" w14:textId="77777777" w:rsidR="00143C36" w:rsidRPr="00672393" w:rsidRDefault="00143C36" w:rsidP="00143C36">
      <w:pPr>
        <w:spacing w:line="360" w:lineRule="auto"/>
        <w:jc w:val="both"/>
        <w:rPr>
          <w:rFonts w:ascii="Arial" w:hAnsi="Arial" w:cs="Arial"/>
          <w:color w:val="000000" w:themeColor="text1"/>
          <w:sz w:val="24"/>
          <w:szCs w:val="24"/>
        </w:rPr>
      </w:pPr>
      <w:proofErr w:type="spellStart"/>
      <w:r w:rsidRPr="00672393">
        <w:rPr>
          <w:rFonts w:ascii="Arial" w:hAnsi="Arial" w:cs="Arial"/>
          <w:color w:val="000000" w:themeColor="text1"/>
          <w:sz w:val="24"/>
          <w:szCs w:val="24"/>
        </w:rPr>
        <w:t>Novolac</w:t>
      </w:r>
      <w:proofErr w:type="spellEnd"/>
      <w:r w:rsidRPr="00672393">
        <w:rPr>
          <w:rFonts w:ascii="Arial" w:hAnsi="Arial" w:cs="Arial"/>
          <w:color w:val="000000" w:themeColor="text1"/>
          <w:sz w:val="24"/>
          <w:szCs w:val="24"/>
        </w:rPr>
        <w:t xml:space="preserve"> vinyl ester contributes to 25.8% of the total demand in North America due to its excellent bonding and adhesion properties. They are specifically applied in harsh environments due to their high mechanical and thermal stability.</w:t>
      </w:r>
    </w:p>
    <w:p w14:paraId="0F2E1A11" w14:textId="066A555B" w:rsidR="00143C36" w:rsidRDefault="00143C36" w:rsidP="00260328">
      <w:pPr>
        <w:spacing w:line="360" w:lineRule="auto"/>
        <w:jc w:val="both"/>
        <w:rPr>
          <w:rFonts w:ascii="Arial" w:hAnsi="Arial" w:cs="Arial"/>
          <w:color w:val="000000" w:themeColor="text1"/>
          <w:sz w:val="24"/>
          <w:szCs w:val="24"/>
        </w:rPr>
        <w:sectPr w:rsidR="00143C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6DE6EB" w14:textId="77777777" w:rsidR="00E544BF" w:rsidRDefault="00E544BF" w:rsidP="00260328">
      <w:pPr>
        <w:spacing w:line="360" w:lineRule="auto"/>
        <w:jc w:val="both"/>
        <w:rPr>
          <w:rFonts w:ascii="Arial" w:hAnsi="Arial" w:cs="Arial"/>
          <w:color w:val="000000" w:themeColor="text1"/>
          <w:sz w:val="24"/>
          <w:szCs w:val="24"/>
        </w:rPr>
      </w:pPr>
    </w:p>
    <w:p w14:paraId="0E513B20" w14:textId="73058B3E" w:rsidR="009531BD" w:rsidRDefault="009531BD" w:rsidP="00260328">
      <w:pPr>
        <w:spacing w:line="360" w:lineRule="auto"/>
        <w:jc w:val="both"/>
        <w:rPr>
          <w:rFonts w:ascii="Arial" w:hAnsi="Arial" w:cs="Arial"/>
          <w:color w:val="000000" w:themeColor="text1"/>
          <w:sz w:val="24"/>
          <w:szCs w:val="24"/>
        </w:rPr>
        <w:sectPr w:rsidR="009531B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4B4957" w14:textId="5A46D999"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3.2.4.5. Demand By Sales Channel</w:t>
      </w:r>
    </w:p>
    <w:p w14:paraId="686295CD" w14:textId="5843E91F"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B7E1474" w14:textId="644976E7" w:rsidR="00447C32" w:rsidRPr="002B5730" w:rsidRDefault="00447C32" w:rsidP="00447C32">
      <w:pPr>
        <w:rPr>
          <w:color w:val="000000" w:themeColor="text1"/>
        </w:rPr>
      </w:pPr>
    </w:p>
    <w:p w14:paraId="26BA887D" w14:textId="50BE90CE" w:rsidR="00447C32" w:rsidRPr="002B5730" w:rsidRDefault="00447C32" w:rsidP="00447C32">
      <w:pPr>
        <w:rPr>
          <w:color w:val="000000" w:themeColor="text1"/>
        </w:rPr>
      </w:pPr>
    </w:p>
    <w:p w14:paraId="00FBD12E" w14:textId="70939FCD"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2FDE42C8">
                <wp:simplePos x="0" y="0"/>
                <wp:positionH relativeFrom="margin">
                  <wp:posOffset>2809875</wp:posOffset>
                </wp:positionH>
                <wp:positionV relativeFrom="paragraph">
                  <wp:posOffset>2310131</wp:posOffset>
                </wp:positionV>
                <wp:extent cx="3455035" cy="342900"/>
                <wp:effectExtent l="0" t="0" r="0" b="0"/>
                <wp:wrapNone/>
                <wp:docPr id="173" name="TextBox 4"/>
                <wp:cNvGraphicFramePr/>
                <a:graphic xmlns:a="http://schemas.openxmlformats.org/drawingml/2006/main">
                  <a:graphicData uri="http://schemas.microsoft.com/office/word/2010/wordprocessingShape">
                    <wps:wsp>
                      <wps:cNvSpPr txBox="1"/>
                      <wps:spPr>
                        <a:xfrm>
                          <a:off x="0" y="0"/>
                          <a:ext cx="3455035" cy="342900"/>
                        </a:xfrm>
                        <a:prstGeom prst="rect">
                          <a:avLst/>
                        </a:prstGeom>
                        <a:noFill/>
                      </wps:spPr>
                      <wps:txbx>
                        <w:txbxContent>
                          <w:p w14:paraId="7F00832C"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67CA0DD" w14:textId="22E67AC4" w:rsidR="00447C32" w:rsidRPr="00687E98" w:rsidRDefault="00447C32" w:rsidP="00447C32">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E79125" id="_x0000_s1111" type="#_x0000_t202" style="position:absolute;margin-left:221.25pt;margin-top:181.9pt;width:272.05pt;height:27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" filled="f" stroked="f">
                <v:textbox>
                  <w:txbxContent>
                    <w:p w14:paraId="7F00832C"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67CA0DD" w14:textId="22E67AC4" w:rsidR="00447C32" w:rsidRPr="00687E98" w:rsidRDefault="00447C32" w:rsidP="00447C32">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C556F0" w:rsidRPr="002B5730">
        <w:rPr>
          <w:noProof/>
          <w:color w:val="000000" w:themeColor="text1"/>
        </w:rPr>
        <w:drawing>
          <wp:inline distT="0" distB="0" distL="0" distR="0" wp14:anchorId="32161D2E" wp14:editId="48442A78">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A665FA6" w14:textId="74705DF6" w:rsidR="007E1CA0" w:rsidRDefault="007E1CA0">
      <w:pPr>
        <w:rPr>
          <w:color w:val="000000" w:themeColor="text1"/>
        </w:rPr>
      </w:pPr>
    </w:p>
    <w:p w14:paraId="15D18D79" w14:textId="77777777" w:rsidR="007E1CA0" w:rsidRDefault="007E1CA0">
      <w:pPr>
        <w:rPr>
          <w:color w:val="000000" w:themeColor="text1"/>
        </w:rPr>
      </w:pPr>
    </w:p>
    <w:tbl>
      <w:tblPr>
        <w:tblW w:w="10087" w:type="dxa"/>
        <w:tblLook w:val="04A0" w:firstRow="1" w:lastRow="0" w:firstColumn="1" w:lastColumn="0" w:noHBand="0" w:noVBand="1"/>
      </w:tblPr>
      <w:tblGrid>
        <w:gridCol w:w="2659"/>
        <w:gridCol w:w="1238"/>
        <w:gridCol w:w="1238"/>
        <w:gridCol w:w="1238"/>
        <w:gridCol w:w="1238"/>
        <w:gridCol w:w="1238"/>
        <w:gridCol w:w="1238"/>
      </w:tblGrid>
      <w:tr w:rsidR="00630962" w:rsidRPr="007E1CA0" w14:paraId="463EA90C" w14:textId="77777777" w:rsidTr="00630962">
        <w:trPr>
          <w:trHeight w:val="481"/>
        </w:trPr>
        <w:tc>
          <w:tcPr>
            <w:tcW w:w="265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1FAC20B" w14:textId="232D0C0A"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 xml:space="preserve">Demand by Sales Channel </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BF2EDD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2015</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19B6D1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2016</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2B5858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2017</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D0EC13"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2018</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01FD992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2019</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E93792"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2020</w:t>
            </w:r>
          </w:p>
        </w:tc>
      </w:tr>
      <w:tr w:rsidR="00630962" w:rsidRPr="007E1CA0" w14:paraId="48F34024"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6CE7FD09"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 xml:space="preserve">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1AE32DA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122</w:t>
            </w:r>
          </w:p>
        </w:tc>
        <w:tc>
          <w:tcPr>
            <w:tcW w:w="1238" w:type="dxa"/>
            <w:tcBorders>
              <w:top w:val="nil"/>
              <w:left w:val="nil"/>
              <w:bottom w:val="single" w:sz="8" w:space="0" w:color="auto"/>
              <w:right w:val="single" w:sz="8" w:space="0" w:color="auto"/>
            </w:tcBorders>
            <w:shd w:val="clear" w:color="000000" w:fill="FFFFFF"/>
            <w:noWrap/>
            <w:vAlign w:val="center"/>
            <w:hideMark/>
          </w:tcPr>
          <w:p w14:paraId="185AD1A9"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125</w:t>
            </w:r>
          </w:p>
        </w:tc>
        <w:tc>
          <w:tcPr>
            <w:tcW w:w="1238" w:type="dxa"/>
            <w:tcBorders>
              <w:top w:val="nil"/>
              <w:left w:val="nil"/>
              <w:bottom w:val="single" w:sz="8" w:space="0" w:color="auto"/>
              <w:right w:val="single" w:sz="8" w:space="0" w:color="auto"/>
            </w:tcBorders>
            <w:shd w:val="clear" w:color="000000" w:fill="FFFFFF"/>
            <w:noWrap/>
            <w:vAlign w:val="center"/>
            <w:hideMark/>
          </w:tcPr>
          <w:p w14:paraId="6F29F5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129</w:t>
            </w:r>
          </w:p>
        </w:tc>
        <w:tc>
          <w:tcPr>
            <w:tcW w:w="1238" w:type="dxa"/>
            <w:tcBorders>
              <w:top w:val="nil"/>
              <w:left w:val="nil"/>
              <w:bottom w:val="single" w:sz="8" w:space="0" w:color="auto"/>
              <w:right w:val="single" w:sz="8" w:space="0" w:color="auto"/>
            </w:tcBorders>
            <w:shd w:val="clear" w:color="000000" w:fill="FFFFFF"/>
            <w:noWrap/>
            <w:vAlign w:val="center"/>
            <w:hideMark/>
          </w:tcPr>
          <w:p w14:paraId="37AE61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135</w:t>
            </w:r>
          </w:p>
        </w:tc>
        <w:tc>
          <w:tcPr>
            <w:tcW w:w="1238" w:type="dxa"/>
            <w:tcBorders>
              <w:top w:val="nil"/>
              <w:left w:val="nil"/>
              <w:bottom w:val="single" w:sz="8" w:space="0" w:color="auto"/>
              <w:right w:val="single" w:sz="8" w:space="0" w:color="auto"/>
            </w:tcBorders>
            <w:shd w:val="clear" w:color="000000" w:fill="FFFFFF"/>
            <w:noWrap/>
            <w:vAlign w:val="center"/>
            <w:hideMark/>
          </w:tcPr>
          <w:p w14:paraId="37DEB22E"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140</w:t>
            </w:r>
          </w:p>
        </w:tc>
        <w:tc>
          <w:tcPr>
            <w:tcW w:w="1238" w:type="dxa"/>
            <w:tcBorders>
              <w:top w:val="nil"/>
              <w:left w:val="nil"/>
              <w:bottom w:val="single" w:sz="8" w:space="0" w:color="auto"/>
              <w:right w:val="single" w:sz="8" w:space="0" w:color="auto"/>
            </w:tcBorders>
            <w:shd w:val="clear" w:color="000000" w:fill="FFFFFF"/>
            <w:noWrap/>
            <w:vAlign w:val="center"/>
            <w:hideMark/>
          </w:tcPr>
          <w:p w14:paraId="75666A4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130</w:t>
            </w:r>
          </w:p>
        </w:tc>
      </w:tr>
      <w:tr w:rsidR="00630962" w:rsidRPr="007E1CA0" w14:paraId="1EAC574D"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36F082F7"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lastRenderedPageBreak/>
              <w:t xml:space="preserve">Indirect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43DD080F"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31</w:t>
            </w:r>
          </w:p>
        </w:tc>
        <w:tc>
          <w:tcPr>
            <w:tcW w:w="1238" w:type="dxa"/>
            <w:tcBorders>
              <w:top w:val="nil"/>
              <w:left w:val="nil"/>
              <w:bottom w:val="single" w:sz="8" w:space="0" w:color="auto"/>
              <w:right w:val="single" w:sz="8" w:space="0" w:color="auto"/>
            </w:tcBorders>
            <w:shd w:val="clear" w:color="000000" w:fill="FFFFFF"/>
            <w:noWrap/>
            <w:vAlign w:val="center"/>
            <w:hideMark/>
          </w:tcPr>
          <w:p w14:paraId="118B08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32</w:t>
            </w:r>
          </w:p>
        </w:tc>
        <w:tc>
          <w:tcPr>
            <w:tcW w:w="1238" w:type="dxa"/>
            <w:tcBorders>
              <w:top w:val="nil"/>
              <w:left w:val="nil"/>
              <w:bottom w:val="single" w:sz="8" w:space="0" w:color="auto"/>
              <w:right w:val="single" w:sz="8" w:space="0" w:color="auto"/>
            </w:tcBorders>
            <w:shd w:val="clear" w:color="000000" w:fill="FFFFFF"/>
            <w:noWrap/>
            <w:vAlign w:val="center"/>
            <w:hideMark/>
          </w:tcPr>
          <w:p w14:paraId="1DD139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33</w:t>
            </w:r>
          </w:p>
        </w:tc>
        <w:tc>
          <w:tcPr>
            <w:tcW w:w="1238" w:type="dxa"/>
            <w:tcBorders>
              <w:top w:val="nil"/>
              <w:left w:val="nil"/>
              <w:bottom w:val="single" w:sz="8" w:space="0" w:color="auto"/>
              <w:right w:val="single" w:sz="8" w:space="0" w:color="auto"/>
            </w:tcBorders>
            <w:shd w:val="clear" w:color="000000" w:fill="FFFFFF"/>
            <w:noWrap/>
            <w:vAlign w:val="center"/>
            <w:hideMark/>
          </w:tcPr>
          <w:p w14:paraId="7E89E77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0B82258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1AE5E58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r>
      <w:tr w:rsidR="00630962" w:rsidRPr="007E1CA0" w14:paraId="6CC79FD5"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549DF718" w14:textId="77777777" w:rsidR="00630962" w:rsidRPr="007E1CA0" w:rsidRDefault="00630962" w:rsidP="007E1CA0">
            <w:pPr>
              <w:spacing w:after="0" w:line="240" w:lineRule="auto"/>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Total</w:t>
            </w:r>
          </w:p>
        </w:tc>
        <w:tc>
          <w:tcPr>
            <w:tcW w:w="1238" w:type="dxa"/>
            <w:tcBorders>
              <w:top w:val="nil"/>
              <w:left w:val="nil"/>
              <w:bottom w:val="single" w:sz="8" w:space="0" w:color="auto"/>
              <w:right w:val="single" w:sz="8" w:space="0" w:color="auto"/>
            </w:tcBorders>
            <w:shd w:val="clear" w:color="000000" w:fill="FFFFFF"/>
            <w:noWrap/>
            <w:vAlign w:val="center"/>
            <w:hideMark/>
          </w:tcPr>
          <w:p w14:paraId="4B1D3C0E"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153</w:t>
            </w:r>
          </w:p>
        </w:tc>
        <w:tc>
          <w:tcPr>
            <w:tcW w:w="1238" w:type="dxa"/>
            <w:tcBorders>
              <w:top w:val="nil"/>
              <w:left w:val="nil"/>
              <w:bottom w:val="single" w:sz="8" w:space="0" w:color="auto"/>
              <w:right w:val="single" w:sz="8" w:space="0" w:color="auto"/>
            </w:tcBorders>
            <w:shd w:val="clear" w:color="000000" w:fill="FFFFFF"/>
            <w:noWrap/>
            <w:vAlign w:val="center"/>
            <w:hideMark/>
          </w:tcPr>
          <w:p w14:paraId="3B95CFA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157</w:t>
            </w:r>
          </w:p>
        </w:tc>
        <w:tc>
          <w:tcPr>
            <w:tcW w:w="1238" w:type="dxa"/>
            <w:tcBorders>
              <w:top w:val="nil"/>
              <w:left w:val="nil"/>
              <w:bottom w:val="single" w:sz="8" w:space="0" w:color="auto"/>
              <w:right w:val="single" w:sz="8" w:space="0" w:color="auto"/>
            </w:tcBorders>
            <w:shd w:val="clear" w:color="000000" w:fill="FFFFFF"/>
            <w:noWrap/>
            <w:vAlign w:val="center"/>
            <w:hideMark/>
          </w:tcPr>
          <w:p w14:paraId="7D4B5EED"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162</w:t>
            </w:r>
          </w:p>
        </w:tc>
        <w:tc>
          <w:tcPr>
            <w:tcW w:w="1238" w:type="dxa"/>
            <w:tcBorders>
              <w:top w:val="nil"/>
              <w:left w:val="nil"/>
              <w:bottom w:val="single" w:sz="8" w:space="0" w:color="auto"/>
              <w:right w:val="single" w:sz="8" w:space="0" w:color="auto"/>
            </w:tcBorders>
            <w:shd w:val="clear" w:color="000000" w:fill="FFFFFF"/>
            <w:noWrap/>
            <w:vAlign w:val="center"/>
            <w:hideMark/>
          </w:tcPr>
          <w:p w14:paraId="4F85AB93"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169</w:t>
            </w:r>
          </w:p>
        </w:tc>
        <w:tc>
          <w:tcPr>
            <w:tcW w:w="1238" w:type="dxa"/>
            <w:tcBorders>
              <w:top w:val="nil"/>
              <w:left w:val="nil"/>
              <w:bottom w:val="single" w:sz="8" w:space="0" w:color="auto"/>
              <w:right w:val="single" w:sz="8" w:space="0" w:color="auto"/>
            </w:tcBorders>
            <w:shd w:val="clear" w:color="000000" w:fill="FFFFFF"/>
            <w:noWrap/>
            <w:vAlign w:val="center"/>
            <w:hideMark/>
          </w:tcPr>
          <w:p w14:paraId="5613FB7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174</w:t>
            </w:r>
          </w:p>
        </w:tc>
        <w:tc>
          <w:tcPr>
            <w:tcW w:w="1238" w:type="dxa"/>
            <w:tcBorders>
              <w:top w:val="nil"/>
              <w:left w:val="nil"/>
              <w:bottom w:val="single" w:sz="8" w:space="0" w:color="auto"/>
              <w:right w:val="single" w:sz="8" w:space="0" w:color="auto"/>
            </w:tcBorders>
            <w:shd w:val="clear" w:color="000000" w:fill="FFFFFF"/>
            <w:noWrap/>
            <w:vAlign w:val="center"/>
            <w:hideMark/>
          </w:tcPr>
          <w:p w14:paraId="57A22479"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164</w:t>
            </w:r>
          </w:p>
        </w:tc>
      </w:tr>
    </w:tbl>
    <w:p w14:paraId="720348B1" w14:textId="6F19D322" w:rsidR="009531BD" w:rsidRDefault="009531BD">
      <w:pPr>
        <w:rPr>
          <w:color w:val="000000" w:themeColor="text1"/>
        </w:rPr>
      </w:pPr>
      <w:r w:rsidRPr="002B5730">
        <w:rPr>
          <w:noProof/>
          <w:color w:val="000000" w:themeColor="text1"/>
        </w:rPr>
        <mc:AlternateContent>
          <mc:Choice Requires="wps">
            <w:drawing>
              <wp:anchor distT="0" distB="0" distL="114300" distR="114300" simplePos="0" relativeHeight="252487680" behindDoc="0" locked="0" layoutInCell="1" allowOverlap="1" wp14:anchorId="1BBF0984" wp14:editId="713AE9AE">
                <wp:simplePos x="0" y="0"/>
                <wp:positionH relativeFrom="margin">
                  <wp:posOffset>2943225</wp:posOffset>
                </wp:positionH>
                <wp:positionV relativeFrom="paragraph">
                  <wp:posOffset>214631</wp:posOffset>
                </wp:positionV>
                <wp:extent cx="3550285" cy="285750"/>
                <wp:effectExtent l="0" t="0" r="0" b="0"/>
                <wp:wrapNone/>
                <wp:docPr id="1272" name="TextBox 4"/>
                <wp:cNvGraphicFramePr/>
                <a:graphic xmlns:a="http://schemas.openxmlformats.org/drawingml/2006/main">
                  <a:graphicData uri="http://schemas.microsoft.com/office/word/2010/wordprocessingShape">
                    <wps:wsp>
                      <wps:cNvSpPr txBox="1"/>
                      <wps:spPr>
                        <a:xfrm>
                          <a:off x="0" y="0"/>
                          <a:ext cx="3550285" cy="285750"/>
                        </a:xfrm>
                        <a:prstGeom prst="rect">
                          <a:avLst/>
                        </a:prstGeom>
                        <a:noFill/>
                      </wps:spPr>
                      <wps:txbx>
                        <w:txbxContent>
                          <w:p w14:paraId="3F273508"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28EA688" w14:textId="7CB4CCF1" w:rsidR="008D1421" w:rsidRPr="00687E98" w:rsidRDefault="008D1421" w:rsidP="008D1421">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BF0984" id="_x0000_s1112" type="#_x0000_t202" style="position:absolute;margin-left:231.75pt;margin-top:16.9pt;width:279.55pt;height:22.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" filled="f" stroked="f">
                <v:textbox>
                  <w:txbxContent>
                    <w:p w14:paraId="3F273508"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28EA688" w14:textId="7CB4CCF1" w:rsidR="008D1421" w:rsidRPr="00687E98" w:rsidRDefault="008D1421" w:rsidP="008D1421">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F81BEE">
        <w:rPr>
          <w:color w:val="000000" w:themeColor="text1"/>
        </w:rPr>
        <w:tab/>
      </w:r>
    </w:p>
    <w:p w14:paraId="0335FED3" w14:textId="494FBA7B" w:rsidR="009531BD" w:rsidRDefault="009531BD">
      <w:pPr>
        <w:rPr>
          <w:color w:val="000000" w:themeColor="text1"/>
        </w:rPr>
      </w:pPr>
    </w:p>
    <w:p w14:paraId="2331E737"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Vinyl ester resins manufacturers sell their product in bulk quantities directly to their customers in bulk quantities. Hence direct sales channels contribute to 79.8% of the total sales in this region.</w:t>
      </w:r>
    </w:p>
    <w:p w14:paraId="4C7FDE1B"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Indirect sales channel of vinyl ester resins come into play in cases where bulk volume is not required and demand for the same is addressed by distributors and agents.</w:t>
      </w:r>
    </w:p>
    <w:p w14:paraId="72619A3D" w14:textId="3D66CF9C" w:rsidR="009531BD" w:rsidRDefault="009531BD">
      <w:pPr>
        <w:rPr>
          <w:color w:val="000000" w:themeColor="text1"/>
        </w:rPr>
      </w:pPr>
    </w:p>
    <w:p w14:paraId="7B67E6D8" w14:textId="77777777" w:rsidR="009531BD" w:rsidRDefault="009531BD">
      <w:pPr>
        <w:rPr>
          <w:color w:val="000000" w:themeColor="text1"/>
        </w:rPr>
      </w:pPr>
    </w:p>
    <w:p w14:paraId="5A1C70A7" w14:textId="12338E23"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North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23D61EA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1AA3C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095BA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0E4AD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5A223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EE0CCA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18605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33ACA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C72BF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22083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A25A55"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7050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0940595F"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63BFA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5BBECE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7BB9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845E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23F2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24334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CFCC9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E86D4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B4640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6D4A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DCD0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r>
      <w:tr w:rsidR="007B461A" w:rsidRPr="00113DAD" w14:paraId="0FACD498"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B1574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26DD00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D26D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CCAE0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3CB24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9064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87AC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3B7A2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C97A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5F806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CEF5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200.24</w:t>
            </w:r>
          </w:p>
        </w:tc>
      </w:tr>
      <w:tr w:rsidR="007B461A" w:rsidRPr="00113DAD" w14:paraId="542A7A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647B5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DDBEA2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B2D3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6D8BD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99EA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BE853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0918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EC5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C6FD9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FC9D1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2478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274.88</w:t>
            </w:r>
          </w:p>
        </w:tc>
      </w:tr>
      <w:tr w:rsidR="007B461A" w:rsidRPr="00113DAD" w14:paraId="6CF1634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1BE3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0C698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3936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FEA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02A62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AC242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F459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276D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9698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6DC9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DF9F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r>
      <w:tr w:rsidR="007B461A" w:rsidRPr="00113DAD" w14:paraId="505E3D8A"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79EF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D9C30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1ACA8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D8ED9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1EC0F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DED1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04C9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A333E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0ACF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C37BE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74794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-74.65</w:t>
            </w:r>
          </w:p>
        </w:tc>
      </w:tr>
    </w:tbl>
    <w:p w14:paraId="7B1476F1" w14:textId="39CED213" w:rsidR="003B4B95" w:rsidRDefault="003B4B95"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1264" behindDoc="0" locked="0" layoutInCell="1" allowOverlap="1" wp14:anchorId="60556DDB" wp14:editId="033D2B75">
                <wp:simplePos x="0" y="0"/>
                <wp:positionH relativeFrom="column">
                  <wp:posOffset>2762250</wp:posOffset>
                </wp:positionH>
                <wp:positionV relativeFrom="paragraph">
                  <wp:posOffset>123190</wp:posOffset>
                </wp:positionV>
                <wp:extent cx="3609340" cy="371475"/>
                <wp:effectExtent l="0" t="0" r="0" b="0"/>
                <wp:wrapNone/>
                <wp:docPr id="53" name="TextBox 4"/>
                <wp:cNvGraphicFramePr/>
                <a:graphic xmlns:a="http://schemas.openxmlformats.org/drawingml/2006/main">
                  <a:graphicData uri="http://schemas.microsoft.com/office/word/2010/wordprocessingShape">
                    <wps:wsp>
                      <wps:cNvSpPr txBox="1"/>
                      <wps:spPr>
                        <a:xfrm>
                          <a:off x="0" y="0"/>
                          <a:ext cx="3609340" cy="371475"/>
                        </a:xfrm>
                        <a:prstGeom prst="rect">
                          <a:avLst/>
                        </a:prstGeom>
                        <a:noFill/>
                      </wps:spPr>
                      <wps:txbx>
                        <w:txbxContent>
                          <w:p w14:paraId="7EF10880"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F63C758" w14:textId="7C23A800" w:rsidR="007B461A" w:rsidRPr="00E33B0C" w:rsidRDefault="007B461A"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0556DDB" id="_x0000_s1113" type="#_x0000_t202" style="position:absolute;left:0;text-align:left;margin-left:217.5pt;margin-top:9.7pt;width:284.2pt;height:29.2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" filled="f" stroked="f">
                <v:textbox>
                  <w:txbxContent>
                    <w:p w14:paraId="7EF10880"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F63C758" w14:textId="7C23A800" w:rsidR="007B461A" w:rsidRPr="00E33B0C" w:rsidRDefault="007B461A"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0D2D9C12" w14:textId="758808F5"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214F1A6E" w14:textId="22D00456"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3F40DD5D"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6016BB6A"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77C78216"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4A6BA44F" w14:textId="30975CC6" w:rsidR="007B461A" w:rsidRDefault="007B461A" w:rsidP="007B461A">
      <w:pPr>
        <w:tabs>
          <w:tab w:val="left" w:pos="1290"/>
        </w:tabs>
        <w:spacing w:line="360" w:lineRule="auto"/>
        <w:jc w:val="both"/>
        <w:rPr>
          <w:rFonts w:ascii="Arial" w:eastAsia="Arial" w:hAnsi="Arial" w:cs="Arial"/>
          <w:color w:val="000000" w:themeColor="text1"/>
          <w:sz w:val="24"/>
          <w:szCs w:val="24"/>
        </w:rPr>
      </w:pPr>
    </w:p>
    <w:p w14:paraId="7032F234" w14:textId="11C890CC"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3.2.4.6. Sales By Company</w:t>
      </w:r>
    </w:p>
    <w:p w14:paraId="477D6AE8" w14:textId="5EF0B4D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Sales, By Company,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2020</w:t>
      </w:r>
    </w:p>
    <w:p w14:paraId="107AC5F7" w14:textId="78510BEE" w:rsidR="00C77616" w:rsidRPr="002B5730" w:rsidRDefault="00C77616">
      <w:pPr>
        <w:rPr>
          <w:color w:val="000000" w:themeColor="text1"/>
        </w:rPr>
      </w:pPr>
    </w:p>
    <w:p w14:paraId="0227568F" w14:textId="76CD4F95"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6D370488">
                <wp:simplePos x="0" y="0"/>
                <wp:positionH relativeFrom="margin">
                  <wp:posOffset>3162300</wp:posOffset>
                </wp:positionH>
                <wp:positionV relativeFrom="paragraph">
                  <wp:posOffset>2046605</wp:posOffset>
                </wp:positionV>
                <wp:extent cx="33699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3369945" cy="323850"/>
                        </a:xfrm>
                        <a:prstGeom prst="rect">
                          <a:avLst/>
                        </a:prstGeom>
                        <a:noFill/>
                      </wps:spPr>
                      <wps:txbx>
                        <w:txbxContent>
                          <w:p w14:paraId="39BE6BFB"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968550" w14:textId="5CB8D489"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114" type="#_x0000_t202" style="position:absolute;margin-left:249pt;margin-top:161.15pt;width:265.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" filled="f" stroked="f">
                <v:textbox>
                  <w:txbxContent>
                    <w:p w14:paraId="39BE6BFB" w14:textId="77777777" w:rsidR="00414A15" w:rsidRPr="005858C1" w:rsidRDefault="00414A15"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968550" w14:textId="5CB8D489"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C77616" w:rsidRPr="002B5730">
        <w:rPr>
          <w:noProof/>
          <w:color w:val="000000" w:themeColor="text1"/>
        </w:rPr>
        <w:drawing>
          <wp:inline distT="0" distB="0" distL="0" distR="0" wp14:anchorId="47F33BEB" wp14:editId="17B09214">
            <wp:extent cx="6457950" cy="2208365"/>
            <wp:effectExtent l="0" t="0" r="0" b="190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04E3A51" w14:textId="2C0037C1"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 xml:space="preserve">AOC – </w:t>
      </w:r>
      <w:proofErr w:type="spellStart"/>
      <w:r w:rsidRPr="00672393">
        <w:rPr>
          <w:rFonts w:ascii="Arial" w:hAnsi="Arial" w:cs="Arial"/>
          <w:color w:val="000000" w:themeColor="text1"/>
          <w:sz w:val="24"/>
          <w:szCs w:val="24"/>
        </w:rPr>
        <w:t>Aliancys</w:t>
      </w:r>
      <w:proofErr w:type="spellEnd"/>
      <w:r w:rsidRPr="00672393">
        <w:rPr>
          <w:rFonts w:ascii="Arial" w:hAnsi="Arial" w:cs="Arial"/>
          <w:color w:val="000000" w:themeColor="text1"/>
          <w:sz w:val="24"/>
          <w:szCs w:val="24"/>
        </w:rPr>
        <w:t xml:space="preserve"> has emerged as the largest player holding a market share of more than 29%. </w:t>
      </w:r>
    </w:p>
    <w:p w14:paraId="661D0443" w14:textId="4E52E2FA" w:rsidR="00143C36" w:rsidRDefault="00143C36" w:rsidP="00143C36">
      <w:pPr>
        <w:spacing w:line="360" w:lineRule="auto"/>
        <w:jc w:val="both"/>
        <w:rPr>
          <w:rFonts w:ascii="Arial" w:hAnsi="Arial" w:cs="Arial"/>
          <w:color w:val="000000" w:themeColor="text1"/>
          <w:sz w:val="24"/>
          <w:szCs w:val="24"/>
        </w:rPr>
      </w:pPr>
      <w:proofErr w:type="spellStart"/>
      <w:r w:rsidRPr="00672393">
        <w:rPr>
          <w:rFonts w:ascii="Arial" w:hAnsi="Arial" w:cs="Arial"/>
          <w:color w:val="000000" w:themeColor="text1"/>
          <w:sz w:val="24"/>
          <w:szCs w:val="24"/>
        </w:rPr>
        <w:t>Polynt-Reichhold</w:t>
      </w:r>
      <w:proofErr w:type="spellEnd"/>
      <w:r w:rsidRPr="00672393">
        <w:rPr>
          <w:rFonts w:ascii="Arial" w:hAnsi="Arial" w:cs="Arial"/>
          <w:color w:val="000000" w:themeColor="text1"/>
          <w:sz w:val="24"/>
          <w:szCs w:val="24"/>
        </w:rPr>
        <w:t xml:space="preserve">, INEOS composites and </w:t>
      </w:r>
      <w:proofErr w:type="spellStart"/>
      <w:r w:rsidRPr="00672393">
        <w:rPr>
          <w:rFonts w:ascii="Arial" w:hAnsi="Arial" w:cs="Arial"/>
          <w:color w:val="000000" w:themeColor="text1"/>
          <w:sz w:val="24"/>
          <w:szCs w:val="24"/>
        </w:rPr>
        <w:t>Interplastics</w:t>
      </w:r>
      <w:proofErr w:type="spellEnd"/>
      <w:r w:rsidRPr="00672393">
        <w:rPr>
          <w:rFonts w:ascii="Arial" w:hAnsi="Arial" w:cs="Arial"/>
          <w:color w:val="000000" w:themeColor="text1"/>
          <w:sz w:val="24"/>
          <w:szCs w:val="24"/>
        </w:rPr>
        <w:t xml:space="preserve"> Corporation account for 17%, 14% and 7% market share respectively.</w:t>
      </w:r>
      <w:r>
        <w:rPr>
          <w:rFonts w:ascii="Arial" w:hAnsi="Arial" w:cs="Arial"/>
          <w:color w:val="000000" w:themeColor="text1"/>
          <w:sz w:val="24"/>
          <w:szCs w:val="24"/>
        </w:rPr>
        <w:t xml:space="preserve"> </w:t>
      </w:r>
      <w:r w:rsidRPr="00672393">
        <w:rPr>
          <w:rFonts w:ascii="Arial" w:hAnsi="Arial" w:cs="Arial"/>
          <w:color w:val="000000" w:themeColor="text1"/>
          <w:sz w:val="24"/>
          <w:szCs w:val="24"/>
        </w:rPr>
        <w:t>Strong sales network is the key reason behind the leading market position of the mentioned players.</w:t>
      </w:r>
    </w:p>
    <w:p w14:paraId="5CDA6E7B" w14:textId="42CD4079" w:rsidR="000B79CA" w:rsidRDefault="000B79CA" w:rsidP="00143C36">
      <w:pPr>
        <w:spacing w:line="360" w:lineRule="auto"/>
        <w:jc w:val="both"/>
        <w:rPr>
          <w:rFonts w:ascii="Arial" w:hAnsi="Arial" w:cs="Arial"/>
          <w:color w:val="000000" w:themeColor="text1"/>
          <w:sz w:val="24"/>
          <w:szCs w:val="24"/>
        </w:rPr>
      </w:pPr>
    </w:p>
    <w:p w14:paraId="572F28FD" w14:textId="4744533E" w:rsidR="000B79CA" w:rsidRDefault="000B79CA" w:rsidP="00143C36">
      <w:pPr>
        <w:spacing w:line="360" w:lineRule="auto"/>
        <w:jc w:val="both"/>
        <w:rPr>
          <w:rFonts w:ascii="Arial" w:hAnsi="Arial" w:cs="Arial"/>
          <w:color w:val="000000" w:themeColor="text1"/>
          <w:sz w:val="24"/>
          <w:szCs w:val="24"/>
        </w:rPr>
      </w:pPr>
    </w:p>
    <w:p w14:paraId="233A497E" w14:textId="0E2223B2" w:rsidR="000B79CA" w:rsidRDefault="000B79CA" w:rsidP="00143C36">
      <w:pPr>
        <w:spacing w:line="360" w:lineRule="auto"/>
        <w:jc w:val="both"/>
        <w:rPr>
          <w:rFonts w:ascii="Arial" w:hAnsi="Arial" w:cs="Arial"/>
          <w:color w:val="000000" w:themeColor="text1"/>
          <w:sz w:val="24"/>
          <w:szCs w:val="24"/>
        </w:rPr>
      </w:pPr>
    </w:p>
    <w:p w14:paraId="4EC00AA0" w14:textId="38648759" w:rsidR="000B79CA" w:rsidRDefault="000B79CA" w:rsidP="00143C36">
      <w:pPr>
        <w:spacing w:line="360" w:lineRule="auto"/>
        <w:jc w:val="both"/>
        <w:rPr>
          <w:rFonts w:ascii="Arial" w:hAnsi="Arial" w:cs="Arial"/>
          <w:color w:val="000000" w:themeColor="text1"/>
          <w:sz w:val="24"/>
          <w:szCs w:val="24"/>
        </w:rPr>
      </w:pPr>
    </w:p>
    <w:p w14:paraId="03A93867" w14:textId="0DE57D72" w:rsidR="000B79CA" w:rsidRDefault="000B79CA" w:rsidP="00143C36">
      <w:pPr>
        <w:spacing w:line="360" w:lineRule="auto"/>
        <w:jc w:val="both"/>
        <w:rPr>
          <w:rFonts w:ascii="Arial" w:hAnsi="Arial" w:cs="Arial"/>
          <w:color w:val="000000" w:themeColor="text1"/>
          <w:sz w:val="24"/>
          <w:szCs w:val="24"/>
        </w:rPr>
      </w:pPr>
    </w:p>
    <w:p w14:paraId="380A3078" w14:textId="79F22BF4" w:rsidR="000B79CA" w:rsidRDefault="000B79CA" w:rsidP="00143C36">
      <w:pPr>
        <w:spacing w:line="360" w:lineRule="auto"/>
        <w:jc w:val="both"/>
        <w:rPr>
          <w:rFonts w:ascii="Arial" w:hAnsi="Arial" w:cs="Arial"/>
          <w:color w:val="000000" w:themeColor="text1"/>
          <w:sz w:val="24"/>
          <w:szCs w:val="24"/>
        </w:rPr>
      </w:pPr>
    </w:p>
    <w:p w14:paraId="5A8D30F7" w14:textId="759C6159" w:rsidR="000B79CA" w:rsidRDefault="000B79CA" w:rsidP="00143C36">
      <w:pPr>
        <w:spacing w:line="360" w:lineRule="auto"/>
        <w:jc w:val="both"/>
        <w:rPr>
          <w:rFonts w:ascii="Arial" w:hAnsi="Arial" w:cs="Arial"/>
          <w:color w:val="000000" w:themeColor="text1"/>
          <w:sz w:val="24"/>
          <w:szCs w:val="24"/>
        </w:rPr>
      </w:pPr>
    </w:p>
    <w:p w14:paraId="0B4F8993" w14:textId="055D71CC" w:rsidR="000B79CA" w:rsidRDefault="000B79CA" w:rsidP="00143C36">
      <w:pPr>
        <w:spacing w:line="360" w:lineRule="auto"/>
        <w:jc w:val="both"/>
        <w:rPr>
          <w:rFonts w:ascii="Arial" w:hAnsi="Arial" w:cs="Arial"/>
          <w:color w:val="000000" w:themeColor="text1"/>
          <w:sz w:val="24"/>
          <w:szCs w:val="24"/>
        </w:rPr>
      </w:pPr>
    </w:p>
    <w:p w14:paraId="6CE344B9" w14:textId="65D04E16" w:rsidR="000B79CA" w:rsidRDefault="000B79CA" w:rsidP="00143C36">
      <w:pPr>
        <w:spacing w:line="360" w:lineRule="auto"/>
        <w:jc w:val="both"/>
        <w:rPr>
          <w:rFonts w:ascii="Arial" w:hAnsi="Arial" w:cs="Arial"/>
          <w:color w:val="000000" w:themeColor="text1"/>
          <w:sz w:val="24"/>
          <w:szCs w:val="24"/>
        </w:rPr>
      </w:pPr>
    </w:p>
    <w:p w14:paraId="03509CF4" w14:textId="46A1F2E3" w:rsidR="000B79CA" w:rsidRDefault="000B79CA" w:rsidP="00143C36">
      <w:pPr>
        <w:spacing w:line="360" w:lineRule="auto"/>
        <w:jc w:val="both"/>
        <w:rPr>
          <w:rFonts w:ascii="Arial" w:hAnsi="Arial" w:cs="Arial"/>
          <w:color w:val="000000" w:themeColor="text1"/>
          <w:sz w:val="24"/>
          <w:szCs w:val="24"/>
        </w:rPr>
      </w:pPr>
    </w:p>
    <w:p w14:paraId="4DEFDBC9" w14:textId="05CF9F64" w:rsidR="000B79CA" w:rsidRDefault="000B79CA" w:rsidP="00143C36">
      <w:pPr>
        <w:spacing w:line="360" w:lineRule="auto"/>
        <w:jc w:val="both"/>
        <w:rPr>
          <w:rFonts w:ascii="Arial" w:hAnsi="Arial" w:cs="Arial"/>
          <w:color w:val="000000" w:themeColor="text1"/>
          <w:sz w:val="24"/>
          <w:szCs w:val="24"/>
        </w:rPr>
      </w:pPr>
    </w:p>
    <w:p w14:paraId="09226BFD" w14:textId="08958648" w:rsidR="000B79CA" w:rsidRDefault="000B79CA" w:rsidP="00143C36">
      <w:pPr>
        <w:spacing w:line="360" w:lineRule="auto"/>
        <w:jc w:val="both"/>
        <w:rPr>
          <w:rFonts w:ascii="Arial" w:hAnsi="Arial" w:cs="Arial"/>
          <w:color w:val="000000" w:themeColor="text1"/>
          <w:sz w:val="24"/>
          <w:szCs w:val="24"/>
        </w:rPr>
      </w:pPr>
    </w:p>
    <w:p w14:paraId="6B4D2290" w14:textId="4A472CB1" w:rsidR="000B79CA" w:rsidRDefault="003B4B95" w:rsidP="00143C36">
      <w:pPr>
        <w:spacing w:line="360" w:lineRule="auto"/>
        <w:jc w:val="both"/>
        <w:rPr>
          <w:rFonts w:ascii="Arial" w:hAnsi="Arial" w:cs="Arial"/>
          <w:color w:val="000000" w:themeColor="text1"/>
          <w:sz w:val="24"/>
          <w:szCs w:val="24"/>
        </w:rPr>
      </w:pPr>
      <w:r w:rsidRPr="002B5730">
        <w:rPr>
          <w:noProof/>
          <w:color w:val="000000" w:themeColor="text1"/>
        </w:rPr>
        <w:lastRenderedPageBreak/>
        <w:drawing>
          <wp:anchor distT="0" distB="0" distL="114300" distR="114300" simplePos="0" relativeHeight="251655165" behindDoc="1" locked="0" layoutInCell="1" allowOverlap="1" wp14:anchorId="3A92DBF0" wp14:editId="2F08A680">
            <wp:simplePos x="0" y="0"/>
            <wp:positionH relativeFrom="page">
              <wp:align>right</wp:align>
            </wp:positionH>
            <wp:positionV relativeFrom="paragraph">
              <wp:posOffset>-1097915</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85C60" w14:textId="77777777" w:rsidR="000B79CA" w:rsidRPr="00672393" w:rsidRDefault="000B79CA" w:rsidP="00143C36">
      <w:pPr>
        <w:spacing w:line="360" w:lineRule="auto"/>
        <w:jc w:val="both"/>
        <w:rPr>
          <w:rFonts w:ascii="Arial" w:hAnsi="Arial" w:cs="Arial"/>
          <w:color w:val="000000" w:themeColor="text1"/>
          <w:sz w:val="24"/>
          <w:szCs w:val="24"/>
        </w:rPr>
      </w:pPr>
    </w:p>
    <w:p w14:paraId="2DE0CD72" w14:textId="5A675C27" w:rsidR="009531BD" w:rsidRDefault="009531BD">
      <w:pPr>
        <w:rPr>
          <w:color w:val="000000" w:themeColor="text1"/>
        </w:rPr>
      </w:pPr>
    </w:p>
    <w:p w14:paraId="527063A5" w14:textId="0AC8CEB0" w:rsidR="009531BD" w:rsidRDefault="009531BD">
      <w:pPr>
        <w:rPr>
          <w:color w:val="000000" w:themeColor="text1"/>
        </w:rPr>
      </w:pPr>
    </w:p>
    <w:p w14:paraId="1B039753" w14:textId="13BF1499" w:rsidR="009531BD" w:rsidRDefault="003B4B95">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79FC7200">
                <wp:simplePos x="0" y="0"/>
                <wp:positionH relativeFrom="page">
                  <wp:posOffset>2073910</wp:posOffset>
                </wp:positionH>
                <wp:positionV relativeFrom="paragraph">
                  <wp:posOffset>8255</wp:posOffset>
                </wp:positionV>
                <wp:extent cx="325437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437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115" type="#_x0000_t202" style="position:absolute;margin-left:163.3pt;margin-top:.65pt;width:256.2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34749046" w14:textId="76CF91B0" w:rsidR="009531BD" w:rsidRDefault="009531BD">
      <w:pPr>
        <w:rPr>
          <w:color w:val="000000" w:themeColor="text1"/>
        </w:rPr>
      </w:pPr>
    </w:p>
    <w:p w14:paraId="1414F8FD" w14:textId="08CB5403" w:rsidR="009531BD" w:rsidRDefault="009531BD">
      <w:pPr>
        <w:rPr>
          <w:color w:val="000000" w:themeColor="text1"/>
        </w:rPr>
      </w:pPr>
    </w:p>
    <w:p w14:paraId="46F3ED4B" w14:textId="5E952DAB" w:rsidR="009531BD" w:rsidRDefault="009531BD">
      <w:pPr>
        <w:rPr>
          <w:color w:val="000000" w:themeColor="text1"/>
        </w:rPr>
      </w:pPr>
    </w:p>
    <w:p w14:paraId="23E3D73C" w14:textId="76C4F03C" w:rsidR="009531BD" w:rsidRDefault="009531BD">
      <w:pPr>
        <w:rPr>
          <w:color w:val="000000" w:themeColor="text1"/>
        </w:rPr>
      </w:pPr>
    </w:p>
    <w:p w14:paraId="7C412D06" w14:textId="45BEC021" w:rsidR="009531BD" w:rsidRDefault="009531BD">
      <w:pPr>
        <w:rPr>
          <w:color w:val="000000" w:themeColor="text1"/>
        </w:rPr>
      </w:pPr>
    </w:p>
    <w:p w14:paraId="3C6A0A1D" w14:textId="6AC8D653" w:rsidR="009531BD" w:rsidRDefault="009531BD">
      <w:pPr>
        <w:rPr>
          <w:color w:val="000000" w:themeColor="text1"/>
        </w:rPr>
      </w:pPr>
    </w:p>
    <w:p w14:paraId="6D3963B0" w14:textId="5F0D13D7" w:rsidR="00447C32" w:rsidRPr="002B5730" w:rsidRDefault="00447C32">
      <w:pPr>
        <w:rPr>
          <w:color w:val="000000" w:themeColor="text1"/>
        </w:rPr>
      </w:pPr>
    </w:p>
    <w:p w14:paraId="4AB51535" w14:textId="3E6AE00D" w:rsidR="00447C32" w:rsidRPr="002B5730" w:rsidRDefault="00447C32">
      <w:pPr>
        <w:rPr>
          <w:color w:val="000000" w:themeColor="text1"/>
        </w:rPr>
      </w:pPr>
    </w:p>
    <w:p w14:paraId="10DB2ADD" w14:textId="3F87CDED" w:rsidR="00260328" w:rsidRPr="002B5730" w:rsidRDefault="00260328">
      <w:pPr>
        <w:rPr>
          <w:color w:val="000000" w:themeColor="text1"/>
        </w:rPr>
      </w:pPr>
    </w:p>
    <w:p w14:paraId="26AEF29B" w14:textId="2F284DA9" w:rsidR="00260328" w:rsidRPr="002B5730" w:rsidRDefault="00260328">
      <w:pPr>
        <w:rPr>
          <w:color w:val="000000" w:themeColor="text1"/>
        </w:rPr>
      </w:pPr>
    </w:p>
    <w:p w14:paraId="66AD7AAD" w14:textId="70B1E1A7"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61086BEB" w:rsidR="00260328" w:rsidRPr="002B5730" w:rsidRDefault="003B4B9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59CE85BF">
            <wp:simplePos x="0" y="0"/>
            <wp:positionH relativeFrom="column">
              <wp:posOffset>1733889</wp:posOffset>
            </wp:positionH>
            <wp:positionV relativeFrom="paragraph">
              <wp:posOffset>43933</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45C70BD" w14:textId="4DF5360C" w:rsidR="00260328" w:rsidRPr="002B5730" w:rsidRDefault="00260328">
      <w:pPr>
        <w:rPr>
          <w:color w:val="000000" w:themeColor="text1"/>
        </w:rPr>
      </w:pPr>
    </w:p>
    <w:p w14:paraId="21C401F5" w14:textId="54D09C26"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3A260E89" w:rsidR="00260328" w:rsidRPr="002B5730" w:rsidRDefault="00260328">
      <w:pPr>
        <w:rPr>
          <w:color w:val="000000" w:themeColor="text1"/>
        </w:rPr>
      </w:pP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53C29D4E" w14:textId="3EA0A7E5" w:rsidR="00A93F5E" w:rsidRDefault="00A93F5E" w:rsidP="00555BDB">
      <w:pPr>
        <w:ind w:firstLine="720"/>
      </w:pPr>
    </w:p>
    <w:p w14:paraId="3455CB64" w14:textId="5A6894F1" w:rsidR="00555BDB" w:rsidRDefault="00555BDB" w:rsidP="00555BDB">
      <w:pPr>
        <w:ind w:firstLine="720"/>
      </w:pPr>
    </w:p>
    <w:p w14:paraId="337E1E14" w14:textId="77777777" w:rsidR="000B79CA" w:rsidRDefault="000B79CA" w:rsidP="00A93F5E">
      <w:pPr>
        <w:rPr>
          <w:rFonts w:ascii="Arial" w:hAnsi="Arial" w:cs="Arial"/>
          <w:b/>
          <w:bCs/>
          <w:sz w:val="24"/>
          <w:szCs w:val="24"/>
        </w:rPr>
      </w:pPr>
    </w:p>
    <w:p w14:paraId="6C19902D" w14:textId="7143075B" w:rsidR="00A93F5E" w:rsidRPr="0022076A" w:rsidRDefault="00A93F5E" w:rsidP="00A93F5E">
      <w:pPr>
        <w:rPr>
          <w:rFonts w:ascii="Arial" w:hAnsi="Arial" w:cs="Arial"/>
          <w:b/>
          <w:bCs/>
          <w:sz w:val="24"/>
          <w:szCs w:val="24"/>
        </w:rPr>
        <w:sectPr w:rsidR="00A93F5E"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South America</w:t>
      </w:r>
      <w:r w:rsidR="00555BDB">
        <w:rPr>
          <w:rFonts w:ascii="Arial" w:hAnsi="Arial" w:cs="Arial"/>
          <w:b/>
          <w:bCs/>
          <w:sz w:val="24"/>
          <w:szCs w:val="24"/>
        </w:rPr>
        <w:t xml:space="preserve"> Vinyl Ester</w:t>
      </w:r>
      <w:r>
        <w:rPr>
          <w:rFonts w:ascii="Arial" w:hAnsi="Arial" w:cs="Arial"/>
          <w:b/>
          <w:bCs/>
          <w:sz w:val="24"/>
          <w:szCs w:val="24"/>
        </w:rPr>
        <w:t xml:space="preserve"> Resin </w:t>
      </w:r>
      <w:r w:rsidRPr="00257590">
        <w:rPr>
          <w:rFonts w:ascii="Arial" w:hAnsi="Arial" w:cs="Arial"/>
          <w:b/>
          <w:bCs/>
          <w:sz w:val="24"/>
          <w:szCs w:val="24"/>
        </w:rPr>
        <w:t>Capacity</w:t>
      </w:r>
      <w:r w:rsidR="007C1CD8">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2BBCFC32" w14:textId="74DD6518"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7744" behindDoc="0" locked="0" layoutInCell="1" allowOverlap="1" wp14:anchorId="77AC479F" wp14:editId="67F87DC2">
                <wp:simplePos x="0" y="0"/>
                <wp:positionH relativeFrom="column">
                  <wp:posOffset>2771775</wp:posOffset>
                </wp:positionH>
                <wp:positionV relativeFrom="paragraph">
                  <wp:posOffset>1795146</wp:posOffset>
                </wp:positionV>
                <wp:extent cx="3623310" cy="266700"/>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3310" cy="266700"/>
                        </a:xfrm>
                        <a:prstGeom prst="rect">
                          <a:avLst/>
                        </a:prstGeom>
                        <a:noFill/>
                      </wps:spPr>
                      <wps:txbx>
                        <w:txbxContent>
                          <w:p w14:paraId="2987038A"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A96BC4D" w14:textId="7AD070DF" w:rsidR="00A93F5E" w:rsidRPr="005858C1" w:rsidRDefault="00A93F5E" w:rsidP="00A93F5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77AC479F" id="_x0000_s1116" type="#_x0000_t202" style="position:absolute;left:0;text-align:left;margin-left:218.25pt;margin-top:141.35pt;width:285.3pt;height:21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" filled="f" stroked="f">
                <v:textbox>
                  <w:txbxContent>
                    <w:p w14:paraId="2987038A"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A96BC4D" w14:textId="7AD070DF" w:rsidR="00A93F5E" w:rsidRPr="005858C1" w:rsidRDefault="00A93F5E" w:rsidP="00A93F5E">
                      <w:pPr>
                        <w:jc w:val="right"/>
                        <w:textAlignment w:val="baseline"/>
                        <w:rPr>
                          <w:rFonts w:ascii="Verdana" w:eastAsia="Verdana" w:hAnsi="Verdana" w:cs="Verdana"/>
                          <w:i/>
                          <w:iCs/>
                          <w:color w:val="3F3F3F"/>
                          <w:kern w:val="24"/>
                          <w:sz w:val="12"/>
                          <w:szCs w:val="12"/>
                        </w:rPr>
                      </w:pPr>
                    </w:p>
                  </w:txbxContent>
                </v:textbox>
              </v:shape>
            </w:pict>
          </mc:Fallback>
        </mc:AlternateContent>
      </w:r>
      <w:r w:rsidRPr="002B5730">
        <w:rPr>
          <w:noProof/>
          <w:color w:val="000000" w:themeColor="text1"/>
        </w:rPr>
        <w:drawing>
          <wp:inline distT="0" distB="0" distL="0" distR="0" wp14:anchorId="6C7C4CEA" wp14:editId="5354E65B">
            <wp:extent cx="6457950" cy="1883172"/>
            <wp:effectExtent l="0" t="0" r="0" b="3175"/>
            <wp:docPr id="220" name="Chart 220">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651A5B2" w14:textId="47D08AFA" w:rsidR="00A93F5E" w:rsidRDefault="00672393" w:rsidP="00672393">
      <w:pPr>
        <w:spacing w:line="360" w:lineRule="auto"/>
        <w:jc w:val="both"/>
        <w:rPr>
          <w:rFonts w:ascii="Arial" w:hAnsi="Arial" w:cs="Arial"/>
          <w:sz w:val="24"/>
          <w:szCs w:val="24"/>
        </w:rPr>
      </w:pPr>
      <w:r w:rsidRPr="00672393">
        <w:rPr>
          <w:rFonts w:ascii="Arial" w:hAnsi="Arial" w:cs="Arial"/>
          <w:sz w:val="24"/>
          <w:szCs w:val="24"/>
        </w:rPr>
        <w:t>In South America, as of 2020 the total capacity of vinyl ester stood at about 22 thousand tonnes with production of about 16 thousand tonnes. An increase in production of vinyl ester is estimated in forecasted years as the South American market recovers to its pre pandemic levels of economic activity.</w:t>
      </w:r>
    </w:p>
    <w:p w14:paraId="083DB8DD" w14:textId="77777777" w:rsidR="00672393" w:rsidRDefault="00672393" w:rsidP="00A93F5E">
      <w:pPr>
        <w:jc w:val="both"/>
        <w:rPr>
          <w:rFonts w:ascii="Arial" w:hAnsi="Arial" w:cs="Arial"/>
          <w:sz w:val="24"/>
          <w:szCs w:val="24"/>
        </w:rPr>
      </w:pPr>
    </w:p>
    <w:p w14:paraId="77947D67" w14:textId="77777777" w:rsidR="00555BDB" w:rsidRPr="00555BDB" w:rsidRDefault="00555BDB" w:rsidP="0061645E">
      <w:pPr>
        <w:rPr>
          <w:rFonts w:ascii="Arial" w:hAnsi="Arial" w:cs="Arial"/>
          <w:b/>
          <w:bCs/>
          <w:sz w:val="24"/>
          <w:szCs w:val="24"/>
        </w:rPr>
      </w:pPr>
      <w:r w:rsidRPr="00555BDB">
        <w:rPr>
          <w:rFonts w:ascii="Arial" w:hAnsi="Arial" w:cs="Arial"/>
          <w:b/>
          <w:bCs/>
          <w:sz w:val="24"/>
          <w:szCs w:val="24"/>
        </w:rPr>
        <w:t>3.2.5. South America Vinyl Ester Resin Demand Supply Outlook</w:t>
      </w:r>
    </w:p>
    <w:p w14:paraId="637BB5F6" w14:textId="4ED9FAE6"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3B2B5C8E" w14:textId="330E28C2" w:rsidR="002A5D60" w:rsidRPr="002B5730" w:rsidRDefault="00447C32">
      <w:pPr>
        <w:rPr>
          <w:color w:val="000000" w:themeColor="text1"/>
        </w:rPr>
      </w:pPr>
      <w:r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5DB6CD0B">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117"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" filled="f" stroked="f" strokeweight="1pt">
                <v:textbo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118"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" filled="f" stroked="f" strokeweight="1pt">
                <v:textbo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v:textbox>
              </v:rect>
            </w:pict>
          </mc:Fallback>
        </mc:AlternateContent>
      </w:r>
      <w:r w:rsidR="00C556F0" w:rsidRPr="002B5730">
        <w:rPr>
          <w:noProof/>
          <w:color w:val="000000" w:themeColor="text1"/>
        </w:rPr>
        <w:drawing>
          <wp:inline distT="0" distB="0" distL="0" distR="0" wp14:anchorId="27A356F6" wp14:editId="17F71C5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D73064C" w14:textId="413E7C09" w:rsidR="00653B9A" w:rsidRDefault="00DB743C" w:rsidP="002B5C26">
      <w:pPr>
        <w:jc w:val="both"/>
        <w:rPr>
          <w:rFonts w:ascii="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7B193BD6">
                <wp:simplePos x="0" y="0"/>
                <wp:positionH relativeFrom="column">
                  <wp:posOffset>2847975</wp:posOffset>
                </wp:positionH>
                <wp:positionV relativeFrom="paragraph">
                  <wp:posOffset>134621</wp:posOffset>
                </wp:positionV>
                <wp:extent cx="3750310" cy="323850"/>
                <wp:effectExtent l="0" t="0" r="0" b="0"/>
                <wp:wrapNone/>
                <wp:docPr id="210" name="TextBox 4"/>
                <wp:cNvGraphicFramePr/>
                <a:graphic xmlns:a="http://schemas.openxmlformats.org/drawingml/2006/main">
                  <a:graphicData uri="http://schemas.microsoft.com/office/word/2010/wordprocessingShape">
                    <wps:wsp>
                      <wps:cNvSpPr txBox="1"/>
                      <wps:spPr>
                        <a:xfrm>
                          <a:off x="0" y="0"/>
                          <a:ext cx="3750310" cy="323850"/>
                        </a:xfrm>
                        <a:prstGeom prst="rect">
                          <a:avLst/>
                        </a:prstGeom>
                        <a:noFill/>
                      </wps:spPr>
                      <wps:txbx>
                        <w:txbxContent>
                          <w:p w14:paraId="0D8AC169"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19AA6B" w14:textId="42FD614E" w:rsidR="00687E98" w:rsidRPr="00687E98" w:rsidRDefault="00687E98" w:rsidP="00687E9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40ED88" id="_x0000_s1119" type="#_x0000_t202" style="position:absolute;left:0;text-align:left;margin-left:224.25pt;margin-top:10.6pt;width:295.3pt;height:25.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" filled="f" stroked="f">
                <v:textbox>
                  <w:txbxContent>
                    <w:p w14:paraId="0D8AC169"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19AA6B" w14:textId="42FD614E" w:rsidR="00687E98" w:rsidRPr="00687E98" w:rsidRDefault="00687E98" w:rsidP="00687E98">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0B9367AF" w14:textId="4232796D" w:rsidR="00653B9A" w:rsidRPr="00672393" w:rsidRDefault="00672393" w:rsidP="00672393">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 xml:space="preserve">The South American vinyl ester market grew at an average CAGR of 0.67% in terms of volume during the period 2015-2020 and is forecasted to grow at CAGR of 4.31% by 2030 owing to the increasing infrastructural development, increasing demand of manufacturing corrosion-resistant materials and growing demand of using </w:t>
      </w:r>
      <w:r w:rsidR="00CD321F" w:rsidRPr="00672393">
        <w:rPr>
          <w:rFonts w:ascii="Arial" w:hAnsi="Arial" w:cs="Arial"/>
          <w:color w:val="000000" w:themeColor="text1"/>
          <w:sz w:val="24"/>
          <w:szCs w:val="24"/>
        </w:rPr>
        <w:t>fibre</w:t>
      </w:r>
      <w:r w:rsidRPr="00672393">
        <w:rPr>
          <w:rFonts w:ascii="Arial" w:hAnsi="Arial" w:cs="Arial"/>
          <w:color w:val="000000" w:themeColor="text1"/>
          <w:sz w:val="24"/>
          <w:szCs w:val="24"/>
        </w:rPr>
        <w:t xml:space="preserve"> reinforced plastics for tanks and vessels.</w:t>
      </w:r>
    </w:p>
    <w:p w14:paraId="42C97057" w14:textId="76C6A888" w:rsidR="00653B9A" w:rsidRDefault="00653B9A" w:rsidP="002B5C26">
      <w:pPr>
        <w:jc w:val="both"/>
        <w:rPr>
          <w:rFonts w:ascii="Arial" w:hAnsi="Arial" w:cs="Arial"/>
          <w:b/>
          <w:bCs/>
          <w:color w:val="000000" w:themeColor="text1"/>
          <w:sz w:val="24"/>
          <w:szCs w:val="24"/>
        </w:rPr>
      </w:pPr>
      <w:r w:rsidRPr="002B5C26">
        <w:rPr>
          <w:rFonts w:ascii="Arial" w:hAnsi="Arial" w:cs="Arial"/>
          <w:noProof/>
          <w:color w:val="000000" w:themeColor="text1"/>
          <w:sz w:val="24"/>
          <w:szCs w:val="24"/>
        </w:rPr>
        <mc:AlternateContent>
          <mc:Choice Requires="wps">
            <w:drawing>
              <wp:anchor distT="45720" distB="45720" distL="114300" distR="114300" simplePos="0" relativeHeight="252536832" behindDoc="0" locked="0" layoutInCell="1" allowOverlap="1" wp14:anchorId="710B8CE4" wp14:editId="482C2638">
                <wp:simplePos x="0" y="0"/>
                <wp:positionH relativeFrom="column">
                  <wp:posOffset>-96520</wp:posOffset>
                </wp:positionH>
                <wp:positionV relativeFrom="paragraph">
                  <wp:posOffset>393700</wp:posOffset>
                </wp:positionV>
                <wp:extent cx="6638290" cy="1958975"/>
                <wp:effectExtent l="76200" t="57150" r="86360" b="117475"/>
                <wp:wrapSquare wrapText="bothSides"/>
                <wp:docPr id="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19589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2"/>
                        </a:lnRef>
                        <a:fillRef idx="3">
                          <a:schemeClr val="accent2"/>
                        </a:fillRef>
                        <a:effectRef idx="3">
                          <a:schemeClr val="accent2"/>
                        </a:effectRef>
                        <a:fontRef idx="minor">
                          <a:schemeClr val="lt1"/>
                        </a:fontRef>
                      </wps:style>
                      <wps:txb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B8CE4" id="_x0000_s1120" type="#_x0000_t202" style="position:absolute;left:0;text-align:left;margin-left:-7.6pt;margin-top:31pt;width:522.7pt;height:154.25pt;z-index:25253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" fillcolor="#ee853d [3029]" stroked="f">
                <v:fill color2="#ec7a2d [3173]" rotate="t" colors="0 #f18c55;.5 #f67b28;1 #e56b17" focus="100%" type="gradient">
                  <o:fill v:ext="view" type="gradientUnscaled"/>
                </v:fill>
                <v:shadow on="t" color="black" opacity="20971f" offset="0,2.2pt"/>
                <v:textbo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v:textbox>
                <w10:wrap type="square"/>
              </v:shape>
            </w:pict>
          </mc:Fallback>
        </mc:AlternateContent>
      </w:r>
    </w:p>
    <w:tbl>
      <w:tblPr>
        <w:tblW w:w="10160" w:type="dxa"/>
        <w:tblLook w:val="04A0" w:firstRow="1" w:lastRow="0" w:firstColumn="1" w:lastColumn="0" w:noHBand="0" w:noVBand="1"/>
      </w:tblPr>
      <w:tblGrid>
        <w:gridCol w:w="3493"/>
        <w:gridCol w:w="2934"/>
        <w:gridCol w:w="1208"/>
        <w:gridCol w:w="1144"/>
        <w:gridCol w:w="1381"/>
      </w:tblGrid>
      <w:tr w:rsidR="00800F6A" w:rsidRPr="00800F6A" w14:paraId="59A0813E" w14:textId="77777777" w:rsidTr="00800F6A">
        <w:trPr>
          <w:trHeight w:val="65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56AB4A2"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39D696A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7D8B11E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2934" w:type="dxa"/>
            <w:tcBorders>
              <w:top w:val="nil"/>
              <w:left w:val="nil"/>
              <w:bottom w:val="single" w:sz="8" w:space="0" w:color="auto"/>
              <w:right w:val="single" w:sz="8" w:space="0" w:color="auto"/>
            </w:tcBorders>
            <w:shd w:val="clear" w:color="000000" w:fill="ACB9CA"/>
            <w:noWrap/>
            <w:vAlign w:val="center"/>
            <w:hideMark/>
          </w:tcPr>
          <w:p w14:paraId="5B3B61E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208" w:type="dxa"/>
            <w:tcBorders>
              <w:top w:val="nil"/>
              <w:left w:val="nil"/>
              <w:bottom w:val="single" w:sz="8" w:space="0" w:color="auto"/>
              <w:right w:val="single" w:sz="8" w:space="0" w:color="auto"/>
            </w:tcBorders>
            <w:shd w:val="clear" w:color="000000" w:fill="ACB9CA"/>
            <w:noWrap/>
            <w:vAlign w:val="center"/>
            <w:hideMark/>
          </w:tcPr>
          <w:p w14:paraId="1026B1CF"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4" w:type="dxa"/>
            <w:tcBorders>
              <w:top w:val="nil"/>
              <w:left w:val="nil"/>
              <w:bottom w:val="single" w:sz="8" w:space="0" w:color="auto"/>
              <w:right w:val="single" w:sz="8" w:space="0" w:color="auto"/>
            </w:tcBorders>
            <w:shd w:val="clear" w:color="000000" w:fill="ACB9CA"/>
            <w:vAlign w:val="center"/>
            <w:hideMark/>
          </w:tcPr>
          <w:p w14:paraId="3780071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459D2D1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1C00BC8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85D73D4"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2934" w:type="dxa"/>
            <w:tcBorders>
              <w:top w:val="nil"/>
              <w:left w:val="nil"/>
              <w:bottom w:val="single" w:sz="8" w:space="0" w:color="auto"/>
              <w:right w:val="single" w:sz="8" w:space="0" w:color="auto"/>
            </w:tcBorders>
            <w:shd w:val="clear" w:color="auto" w:fill="auto"/>
            <w:noWrap/>
            <w:vAlign w:val="center"/>
            <w:hideMark/>
          </w:tcPr>
          <w:p w14:paraId="343187F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B3939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0D6128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4.25%</w:t>
            </w:r>
          </w:p>
        </w:tc>
        <w:tc>
          <w:tcPr>
            <w:tcW w:w="1381" w:type="dxa"/>
            <w:tcBorders>
              <w:top w:val="nil"/>
              <w:left w:val="nil"/>
              <w:bottom w:val="single" w:sz="8" w:space="0" w:color="auto"/>
              <w:right w:val="single" w:sz="8" w:space="0" w:color="auto"/>
            </w:tcBorders>
            <w:shd w:val="clear" w:color="auto" w:fill="auto"/>
            <w:noWrap/>
            <w:vAlign w:val="center"/>
            <w:hideMark/>
          </w:tcPr>
          <w:p w14:paraId="6367B11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26.00%</w:t>
            </w:r>
          </w:p>
        </w:tc>
      </w:tr>
      <w:tr w:rsidR="00800F6A" w:rsidRPr="00800F6A" w14:paraId="39B7174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34D81B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2934" w:type="dxa"/>
            <w:tcBorders>
              <w:top w:val="nil"/>
              <w:left w:val="nil"/>
              <w:bottom w:val="single" w:sz="8" w:space="0" w:color="auto"/>
              <w:right w:val="single" w:sz="8" w:space="0" w:color="auto"/>
            </w:tcBorders>
            <w:shd w:val="clear" w:color="auto" w:fill="auto"/>
            <w:noWrap/>
            <w:vAlign w:val="center"/>
            <w:hideMark/>
          </w:tcPr>
          <w:p w14:paraId="2F75972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4D33A46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5137E8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3.55%</w:t>
            </w:r>
          </w:p>
        </w:tc>
        <w:tc>
          <w:tcPr>
            <w:tcW w:w="1381" w:type="dxa"/>
            <w:tcBorders>
              <w:top w:val="nil"/>
              <w:left w:val="nil"/>
              <w:bottom w:val="single" w:sz="8" w:space="0" w:color="auto"/>
              <w:right w:val="single" w:sz="8" w:space="0" w:color="auto"/>
            </w:tcBorders>
            <w:shd w:val="clear" w:color="auto" w:fill="auto"/>
            <w:noWrap/>
            <w:vAlign w:val="center"/>
            <w:hideMark/>
          </w:tcPr>
          <w:p w14:paraId="68EBD0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7C4D84DE"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4003E1F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2934" w:type="dxa"/>
            <w:tcBorders>
              <w:top w:val="nil"/>
              <w:left w:val="nil"/>
              <w:bottom w:val="single" w:sz="8" w:space="0" w:color="auto"/>
              <w:right w:val="single" w:sz="8" w:space="0" w:color="auto"/>
            </w:tcBorders>
            <w:shd w:val="clear" w:color="auto" w:fill="auto"/>
            <w:noWrap/>
            <w:vAlign w:val="center"/>
            <w:hideMark/>
          </w:tcPr>
          <w:p w14:paraId="7000BA4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6F68E0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BB2AB5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3.12%</w:t>
            </w:r>
          </w:p>
        </w:tc>
        <w:tc>
          <w:tcPr>
            <w:tcW w:w="1381" w:type="dxa"/>
            <w:tcBorders>
              <w:top w:val="nil"/>
              <w:left w:val="nil"/>
              <w:bottom w:val="single" w:sz="8" w:space="0" w:color="auto"/>
              <w:right w:val="single" w:sz="8" w:space="0" w:color="auto"/>
            </w:tcBorders>
            <w:shd w:val="clear" w:color="auto" w:fill="auto"/>
            <w:noWrap/>
            <w:vAlign w:val="center"/>
            <w:hideMark/>
          </w:tcPr>
          <w:p w14:paraId="3063B61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8.00%</w:t>
            </w:r>
          </w:p>
        </w:tc>
      </w:tr>
      <w:tr w:rsidR="00800F6A" w:rsidRPr="00800F6A" w14:paraId="6FC1ECD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44EF23CC"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2934" w:type="dxa"/>
            <w:tcBorders>
              <w:top w:val="nil"/>
              <w:left w:val="nil"/>
              <w:bottom w:val="single" w:sz="8" w:space="0" w:color="auto"/>
              <w:right w:val="single" w:sz="8" w:space="0" w:color="auto"/>
            </w:tcBorders>
            <w:shd w:val="clear" w:color="auto" w:fill="auto"/>
            <w:noWrap/>
            <w:vAlign w:val="center"/>
            <w:hideMark/>
          </w:tcPr>
          <w:p w14:paraId="253D195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3402A68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64BA72A9"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6.04%</w:t>
            </w:r>
          </w:p>
        </w:tc>
        <w:tc>
          <w:tcPr>
            <w:tcW w:w="1381" w:type="dxa"/>
            <w:tcBorders>
              <w:top w:val="nil"/>
              <w:left w:val="nil"/>
              <w:bottom w:val="single" w:sz="8" w:space="0" w:color="auto"/>
              <w:right w:val="single" w:sz="8" w:space="0" w:color="auto"/>
            </w:tcBorders>
            <w:shd w:val="clear" w:color="auto" w:fill="auto"/>
            <w:noWrap/>
            <w:vAlign w:val="center"/>
            <w:hideMark/>
          </w:tcPr>
          <w:p w14:paraId="5FCDA86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170CC7A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7DA84FF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2934" w:type="dxa"/>
            <w:tcBorders>
              <w:top w:val="nil"/>
              <w:left w:val="nil"/>
              <w:bottom w:val="single" w:sz="8" w:space="0" w:color="auto"/>
              <w:right w:val="single" w:sz="8" w:space="0" w:color="auto"/>
            </w:tcBorders>
            <w:shd w:val="clear" w:color="auto" w:fill="auto"/>
            <w:noWrap/>
            <w:vAlign w:val="center"/>
            <w:hideMark/>
          </w:tcPr>
          <w:p w14:paraId="3D0FCE5B"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26C520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309294C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5.00%</w:t>
            </w:r>
          </w:p>
        </w:tc>
        <w:tc>
          <w:tcPr>
            <w:tcW w:w="1381" w:type="dxa"/>
            <w:tcBorders>
              <w:top w:val="nil"/>
              <w:left w:val="nil"/>
              <w:bottom w:val="single" w:sz="8" w:space="0" w:color="auto"/>
              <w:right w:val="single" w:sz="8" w:space="0" w:color="auto"/>
            </w:tcBorders>
            <w:shd w:val="clear" w:color="auto" w:fill="auto"/>
            <w:noWrap/>
            <w:vAlign w:val="center"/>
            <w:hideMark/>
          </w:tcPr>
          <w:p w14:paraId="02627AC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05320F90"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0546E0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2934" w:type="dxa"/>
            <w:tcBorders>
              <w:top w:val="nil"/>
              <w:left w:val="nil"/>
              <w:bottom w:val="single" w:sz="8" w:space="0" w:color="auto"/>
              <w:right w:val="single" w:sz="8" w:space="0" w:color="auto"/>
            </w:tcBorders>
            <w:shd w:val="clear" w:color="auto" w:fill="auto"/>
            <w:noWrap/>
            <w:vAlign w:val="center"/>
            <w:hideMark/>
          </w:tcPr>
          <w:p w14:paraId="220E901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3B97727"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D1CD5A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5.13%</w:t>
            </w:r>
          </w:p>
        </w:tc>
        <w:tc>
          <w:tcPr>
            <w:tcW w:w="1381" w:type="dxa"/>
            <w:tcBorders>
              <w:top w:val="nil"/>
              <w:left w:val="nil"/>
              <w:bottom w:val="single" w:sz="8" w:space="0" w:color="auto"/>
              <w:right w:val="single" w:sz="8" w:space="0" w:color="auto"/>
            </w:tcBorders>
            <w:shd w:val="clear" w:color="auto" w:fill="auto"/>
            <w:noWrap/>
            <w:vAlign w:val="center"/>
            <w:hideMark/>
          </w:tcPr>
          <w:p w14:paraId="763C5FB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15.00%</w:t>
            </w:r>
          </w:p>
        </w:tc>
      </w:tr>
      <w:tr w:rsidR="00800F6A" w:rsidRPr="00800F6A" w14:paraId="6015B4A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C8BAD7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2934" w:type="dxa"/>
            <w:tcBorders>
              <w:top w:val="nil"/>
              <w:left w:val="nil"/>
              <w:bottom w:val="single" w:sz="8" w:space="0" w:color="auto"/>
              <w:right w:val="single" w:sz="8" w:space="0" w:color="000000"/>
            </w:tcBorders>
            <w:shd w:val="clear" w:color="auto" w:fill="auto"/>
            <w:noWrap/>
            <w:vAlign w:val="center"/>
            <w:hideMark/>
          </w:tcPr>
          <w:p w14:paraId="458A001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5A31B6F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4" w:type="dxa"/>
            <w:tcBorders>
              <w:top w:val="nil"/>
              <w:left w:val="nil"/>
              <w:bottom w:val="single" w:sz="8" w:space="0" w:color="auto"/>
              <w:right w:val="single" w:sz="8" w:space="0" w:color="auto"/>
            </w:tcBorders>
            <w:shd w:val="clear" w:color="auto" w:fill="auto"/>
            <w:noWrap/>
            <w:vAlign w:val="center"/>
            <w:hideMark/>
          </w:tcPr>
          <w:p w14:paraId="4043ED7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0.67%</w:t>
            </w:r>
          </w:p>
        </w:tc>
        <w:tc>
          <w:tcPr>
            <w:tcW w:w="1381" w:type="dxa"/>
            <w:tcBorders>
              <w:top w:val="nil"/>
              <w:left w:val="nil"/>
              <w:bottom w:val="single" w:sz="8" w:space="0" w:color="auto"/>
              <w:right w:val="single" w:sz="8" w:space="0" w:color="auto"/>
            </w:tcBorders>
            <w:shd w:val="clear" w:color="auto" w:fill="auto"/>
            <w:noWrap/>
            <w:vAlign w:val="center"/>
            <w:hideMark/>
          </w:tcPr>
          <w:p w14:paraId="08F953E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9.00%</w:t>
            </w:r>
          </w:p>
        </w:tc>
      </w:tr>
      <w:tr w:rsidR="00800F6A" w:rsidRPr="00800F6A" w14:paraId="0D27E574"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3BC0CA7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6E2499A9"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4.31%</w:t>
            </w:r>
          </w:p>
        </w:tc>
      </w:tr>
    </w:tbl>
    <w:p w14:paraId="79C682DB" w14:textId="64E5BD7A" w:rsidR="00800F6A" w:rsidRPr="00800F6A" w:rsidRDefault="00800F6A" w:rsidP="00800F6A">
      <w:pPr>
        <w:spacing w:after="0" w:line="240" w:lineRule="auto"/>
        <w:jc w:val="both"/>
        <w:rPr>
          <w:rFonts w:ascii="Calibri" w:eastAsia="Times New Roman" w:hAnsi="Calibri" w:cs="Calibri"/>
          <w:color w:val="000000"/>
          <w:lang w:eastAsia="en-IN"/>
        </w:rPr>
      </w:pPr>
      <w:r w:rsidRPr="00800F6A">
        <w:rPr>
          <w:rFonts w:ascii="Calibri" w:eastAsia="Times New Roman" w:hAnsi="Calibri" w:cs="Calibri"/>
          <w:color w:val="000000"/>
          <w:lang w:eastAsia="en-IN"/>
        </w:rPr>
        <w:t xml:space="preserve">*Mainly the Pipes &amp; Tanks going in Industrial and manufacturing sector. </w:t>
      </w:r>
    </w:p>
    <w:p w14:paraId="739DFC05" w14:textId="23AC1528" w:rsidR="00C22CE3" w:rsidRDefault="00800F6A" w:rsidP="002B5C26">
      <w:pPr>
        <w:jc w:val="both"/>
        <w:rPr>
          <w:rFonts w:ascii="Arial" w:hAnsi="Arial" w:cs="Arial"/>
          <w:b/>
          <w:bCs/>
          <w:color w:val="000000" w:themeColor="text1"/>
          <w:sz w:val="24"/>
          <w:szCs w:val="24"/>
        </w:rPr>
      </w:pPr>
      <w:r w:rsidRPr="001543F7">
        <w:rPr>
          <w:rFonts w:ascii="Arial" w:hAnsi="Arial" w:cs="Arial"/>
          <w:b/>
          <w:bCs/>
          <w:noProof/>
          <w:sz w:val="24"/>
          <w:szCs w:val="24"/>
        </w:rPr>
        <w:lastRenderedPageBreak/>
        <mc:AlternateContent>
          <mc:Choice Requires="wps">
            <w:drawing>
              <wp:anchor distT="45720" distB="45720" distL="114300" distR="114300" simplePos="0" relativeHeight="252912640" behindDoc="0" locked="0" layoutInCell="1" allowOverlap="1" wp14:anchorId="16E9C166" wp14:editId="7E3B32C9">
                <wp:simplePos x="0" y="0"/>
                <wp:positionH relativeFrom="page">
                  <wp:align>center</wp:align>
                </wp:positionH>
                <wp:positionV relativeFrom="paragraph">
                  <wp:posOffset>219075</wp:posOffset>
                </wp:positionV>
                <wp:extent cx="6560185" cy="1404620"/>
                <wp:effectExtent l="0" t="0" r="12065" b="19050"/>
                <wp:wrapSquare wrapText="bothSides"/>
                <wp:docPr id="2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51C7820B"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E9C166" id="_x0000_s1121" type="#_x0000_t202" style="position:absolute;left:0;text-align:left;margin-left:0;margin-top:17.25pt;width:516.55pt;height:110.6pt;z-index:252912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" fillcolor="#1f4d78 [1608]">
                <v:textbox style="mso-fit-shape-to-text:t">
                  <w:txbxContent>
                    <w:p w14:paraId="51C7820B"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page"/>
              </v:shape>
            </w:pict>
          </mc:Fallback>
        </mc:AlternateContent>
      </w:r>
    </w:p>
    <w:p w14:paraId="680D88B3" w14:textId="77777777" w:rsidR="00C22CE3" w:rsidRDefault="00C22CE3" w:rsidP="002B5C26">
      <w:pPr>
        <w:jc w:val="both"/>
        <w:rPr>
          <w:rFonts w:ascii="Arial" w:hAnsi="Arial" w:cs="Arial"/>
          <w:b/>
          <w:bCs/>
          <w:color w:val="000000" w:themeColor="text1"/>
          <w:sz w:val="24"/>
          <w:szCs w:val="24"/>
        </w:rPr>
      </w:pPr>
    </w:p>
    <w:p w14:paraId="2BA5B738" w14:textId="0EDA4ECB" w:rsidR="003B1BF5" w:rsidRPr="002B5C26" w:rsidRDefault="002B5C26" w:rsidP="002B5C26">
      <w:pPr>
        <w:jc w:val="both"/>
        <w:rPr>
          <w:rFonts w:ascii="Arial" w:hAnsi="Arial" w:cs="Arial"/>
          <w:color w:val="000000" w:themeColor="text1"/>
          <w:sz w:val="24"/>
          <w:szCs w:val="24"/>
        </w:rPr>
      </w:pPr>
      <w:r w:rsidRPr="002B5C26">
        <w:rPr>
          <w:rFonts w:ascii="Arial" w:hAnsi="Arial" w:cs="Arial"/>
          <w:b/>
          <w:bCs/>
          <w:color w:val="000000" w:themeColor="text1"/>
          <w:sz w:val="24"/>
          <w:szCs w:val="24"/>
        </w:rPr>
        <w:t xml:space="preserve">Brazil Renewable Energy Production Percentage Share, By types of </w:t>
      </w:r>
      <w:r w:rsidR="006D4425" w:rsidRPr="002B5C26">
        <w:rPr>
          <w:rFonts w:ascii="Arial" w:hAnsi="Arial" w:cs="Arial"/>
          <w:b/>
          <w:bCs/>
          <w:color w:val="000000" w:themeColor="text1"/>
          <w:sz w:val="24"/>
          <w:szCs w:val="24"/>
        </w:rPr>
        <w:t>Sources</w:t>
      </w:r>
      <w:r w:rsidRPr="002B5C26">
        <w:rPr>
          <w:rFonts w:ascii="Arial" w:hAnsi="Arial" w:cs="Arial"/>
          <w:b/>
          <w:bCs/>
          <w:color w:val="000000" w:themeColor="text1"/>
          <w:sz w:val="24"/>
          <w:szCs w:val="24"/>
        </w:rPr>
        <w:t xml:space="preserve"> in 2020.</w:t>
      </w:r>
    </w:p>
    <w:p w14:paraId="50053D3E" w14:textId="2268D6FE" w:rsidR="003B1BF5" w:rsidRDefault="00545715">
      <w:pPr>
        <w:rPr>
          <w:color w:val="000000" w:themeColor="text1"/>
        </w:rPr>
      </w:pPr>
      <w:r w:rsidRPr="00545715">
        <w:rPr>
          <w:noProof/>
          <w:color w:val="000000" w:themeColor="text1"/>
        </w:rPr>
        <w:drawing>
          <wp:inline distT="0" distB="0" distL="0" distR="0" wp14:anchorId="65E439F3" wp14:editId="0E7938AA">
            <wp:extent cx="6457950" cy="3438525"/>
            <wp:effectExtent l="0" t="0" r="0" b="0"/>
            <wp:docPr id="2226" name="Chart 2226">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8E62FF7" w14:textId="5CFA851A" w:rsidR="00545715" w:rsidRDefault="00545715">
      <w:pPr>
        <w:rPr>
          <w:color w:val="000000" w:themeColor="text1"/>
        </w:rPr>
      </w:pPr>
    </w:p>
    <w:p w14:paraId="51E512C4" w14:textId="3E1C4588" w:rsidR="003B1BF5" w:rsidRDefault="003B1BF5">
      <w:pPr>
        <w:rPr>
          <w:color w:val="000000" w:themeColor="text1"/>
        </w:rPr>
      </w:pPr>
    </w:p>
    <w:p w14:paraId="5C441B6A" w14:textId="77777777" w:rsidR="003B4B95" w:rsidRDefault="003B4B95" w:rsidP="00555BDB">
      <w:pPr>
        <w:rPr>
          <w:rFonts w:ascii="Arial" w:hAnsi="Arial" w:cs="Arial"/>
          <w:b/>
          <w:bCs/>
          <w:sz w:val="24"/>
          <w:szCs w:val="24"/>
        </w:rPr>
      </w:pPr>
    </w:p>
    <w:p w14:paraId="17DA7B7F" w14:textId="77777777" w:rsidR="003B4B95" w:rsidRDefault="003B4B95" w:rsidP="00555BDB">
      <w:pPr>
        <w:rPr>
          <w:rFonts w:ascii="Arial" w:hAnsi="Arial" w:cs="Arial"/>
          <w:b/>
          <w:bCs/>
          <w:sz w:val="24"/>
          <w:szCs w:val="24"/>
        </w:rPr>
      </w:pPr>
    </w:p>
    <w:p w14:paraId="7A3C5E62" w14:textId="77777777" w:rsidR="003B4B95" w:rsidRDefault="003B4B95" w:rsidP="00555BDB">
      <w:pPr>
        <w:rPr>
          <w:rFonts w:ascii="Arial" w:hAnsi="Arial" w:cs="Arial"/>
          <w:b/>
          <w:bCs/>
          <w:sz w:val="24"/>
          <w:szCs w:val="24"/>
        </w:rPr>
      </w:pPr>
    </w:p>
    <w:p w14:paraId="39E99513" w14:textId="77777777" w:rsidR="003B4B95" w:rsidRDefault="003B4B95" w:rsidP="00555BDB">
      <w:pPr>
        <w:rPr>
          <w:rFonts w:ascii="Arial" w:hAnsi="Arial" w:cs="Arial"/>
          <w:b/>
          <w:bCs/>
          <w:sz w:val="24"/>
          <w:szCs w:val="24"/>
        </w:rPr>
      </w:pPr>
    </w:p>
    <w:p w14:paraId="57FE10BB" w14:textId="77777777" w:rsidR="003B4B95" w:rsidRDefault="003B4B95" w:rsidP="00555BDB">
      <w:pPr>
        <w:rPr>
          <w:rFonts w:ascii="Arial" w:hAnsi="Arial" w:cs="Arial"/>
          <w:b/>
          <w:bCs/>
          <w:sz w:val="24"/>
          <w:szCs w:val="24"/>
        </w:rPr>
      </w:pPr>
    </w:p>
    <w:p w14:paraId="26D49DA6" w14:textId="77777777" w:rsidR="003B4B95" w:rsidRDefault="003B4B95" w:rsidP="00555BDB">
      <w:pPr>
        <w:rPr>
          <w:rFonts w:ascii="Arial" w:hAnsi="Arial" w:cs="Arial"/>
          <w:b/>
          <w:bCs/>
          <w:sz w:val="24"/>
          <w:szCs w:val="24"/>
        </w:rPr>
      </w:pPr>
    </w:p>
    <w:p w14:paraId="274CCA5C" w14:textId="77777777" w:rsidR="003B4B95" w:rsidRDefault="003B4B95" w:rsidP="00555BDB">
      <w:pPr>
        <w:rPr>
          <w:rFonts w:ascii="Arial" w:hAnsi="Arial" w:cs="Arial"/>
          <w:b/>
          <w:bCs/>
          <w:sz w:val="24"/>
          <w:szCs w:val="24"/>
        </w:rPr>
      </w:pPr>
    </w:p>
    <w:p w14:paraId="274F1073" w14:textId="77777777" w:rsidR="003B4B95" w:rsidRDefault="003B4B95" w:rsidP="00555BDB">
      <w:pPr>
        <w:rPr>
          <w:rFonts w:ascii="Arial" w:hAnsi="Arial" w:cs="Arial"/>
          <w:b/>
          <w:bCs/>
          <w:sz w:val="24"/>
          <w:szCs w:val="24"/>
        </w:rPr>
      </w:pPr>
    </w:p>
    <w:p w14:paraId="14C0D65B" w14:textId="77777777" w:rsidR="003B4B95" w:rsidRDefault="003B4B95" w:rsidP="00555BDB">
      <w:pPr>
        <w:rPr>
          <w:rFonts w:ascii="Arial" w:hAnsi="Arial" w:cs="Arial"/>
          <w:b/>
          <w:bCs/>
          <w:sz w:val="24"/>
          <w:szCs w:val="24"/>
        </w:rPr>
      </w:pPr>
    </w:p>
    <w:p w14:paraId="0F716EB5" w14:textId="1F36CF71" w:rsidR="00555BDB" w:rsidRPr="0061645E" w:rsidRDefault="00555BDB" w:rsidP="00555BDB">
      <w:pPr>
        <w:rPr>
          <w:rFonts w:ascii="Arial" w:hAnsi="Arial" w:cs="Arial"/>
          <w:b/>
          <w:bCs/>
          <w:sz w:val="24"/>
          <w:szCs w:val="24"/>
        </w:rPr>
      </w:pPr>
      <w:r w:rsidRPr="0061645E">
        <w:rPr>
          <w:rFonts w:ascii="Arial" w:hAnsi="Arial" w:cs="Arial"/>
          <w:b/>
          <w:bCs/>
          <w:sz w:val="24"/>
          <w:szCs w:val="24"/>
        </w:rPr>
        <w:lastRenderedPageBreak/>
        <w:t>3.2.5.2. Operating Efficiency</w:t>
      </w:r>
    </w:p>
    <w:p w14:paraId="680370CE" w14:textId="20106878" w:rsidR="00E077DA" w:rsidRPr="0061645E" w:rsidRDefault="00E077DA">
      <w:pPr>
        <w:rPr>
          <w:rFonts w:ascii="Arial" w:hAnsi="Arial" w:cs="Arial"/>
          <w:b/>
          <w:bCs/>
          <w:sz w:val="24"/>
          <w:szCs w:val="24"/>
        </w:rPr>
      </w:pPr>
    </w:p>
    <w:p w14:paraId="04442896" w14:textId="5AD5019F"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Operating Efficiency (Percentage), 2015-2030F</w:t>
      </w:r>
    </w:p>
    <w:p w14:paraId="31C8D9E1" w14:textId="1945C06C" w:rsidR="00E20B48" w:rsidRPr="002B5730" w:rsidRDefault="00E20B48">
      <w:pPr>
        <w:rPr>
          <w:color w:val="000000" w:themeColor="text1"/>
        </w:rPr>
      </w:pPr>
    </w:p>
    <w:p w14:paraId="71BFCF7C" w14:textId="38F023F6" w:rsidR="002A5D6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28124F59">
                <wp:simplePos x="0" y="0"/>
                <wp:positionH relativeFrom="column">
                  <wp:posOffset>2638425</wp:posOffset>
                </wp:positionH>
                <wp:positionV relativeFrom="paragraph">
                  <wp:posOffset>2065020</wp:posOffset>
                </wp:positionV>
                <wp:extent cx="3578860" cy="257175"/>
                <wp:effectExtent l="0" t="0" r="0" b="0"/>
                <wp:wrapNone/>
                <wp:docPr id="212" name="TextBox 4"/>
                <wp:cNvGraphicFramePr/>
                <a:graphic xmlns:a="http://schemas.openxmlformats.org/drawingml/2006/main">
                  <a:graphicData uri="http://schemas.microsoft.com/office/word/2010/wordprocessingShape">
                    <wps:wsp>
                      <wps:cNvSpPr txBox="1"/>
                      <wps:spPr>
                        <a:xfrm>
                          <a:off x="0" y="0"/>
                          <a:ext cx="3578860" cy="257175"/>
                        </a:xfrm>
                        <a:prstGeom prst="rect">
                          <a:avLst/>
                        </a:prstGeom>
                        <a:noFill/>
                      </wps:spPr>
                      <wps:txbx>
                        <w:txbxContent>
                          <w:p w14:paraId="77A85354"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950CBBD" w14:textId="1219824C" w:rsidR="00687E98" w:rsidRPr="00687E98" w:rsidRDefault="00687E98" w:rsidP="00687E9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B09740" id="_x0000_s1122" type="#_x0000_t202" style="position:absolute;margin-left:207.75pt;margin-top:162.6pt;width:281.8pt;height:20.2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" filled="f" stroked="f">
                <v:textbox>
                  <w:txbxContent>
                    <w:p w14:paraId="77A85354"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950CBBD" w14:textId="1219824C" w:rsidR="00687E98" w:rsidRPr="00687E98" w:rsidRDefault="00687E98" w:rsidP="00687E98">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F112AA" w:rsidRPr="002B5730">
        <w:rPr>
          <w:noProof/>
          <w:color w:val="000000" w:themeColor="text1"/>
        </w:rPr>
        <w:drawing>
          <wp:inline distT="0" distB="0" distL="0" distR="0" wp14:anchorId="336CE2FA" wp14:editId="6883C53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353E1E7" w14:textId="19355609" w:rsidR="003B1BF5" w:rsidRPr="00672393" w:rsidRDefault="00672393" w:rsidP="00672393">
      <w:pPr>
        <w:spacing w:line="360" w:lineRule="auto"/>
        <w:jc w:val="both"/>
        <w:rPr>
          <w:rFonts w:ascii="Arial" w:hAnsi="Arial" w:cs="Arial"/>
          <w:sz w:val="24"/>
          <w:szCs w:val="24"/>
        </w:rPr>
      </w:pPr>
      <w:r w:rsidRPr="00672393">
        <w:rPr>
          <w:rFonts w:ascii="Arial" w:hAnsi="Arial" w:cs="Arial"/>
          <w:sz w:val="24"/>
          <w:szCs w:val="24"/>
        </w:rPr>
        <w:t>There is a gradual increase in operating efficiency of all key manufacturers till 2019. The companies suffered a backlog in production efficiency rates in the year 2020 owing to the pandemic. However, as the South American market recovers to its pre pandemic levels of economic activity, the demand for vinyl ester in general is going to increase significantly showing operating efficiency of more than 70 %</w:t>
      </w:r>
    </w:p>
    <w:p w14:paraId="7D5B7AD3" w14:textId="11D13956"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3.2.5.3. Demand By Application</w:t>
      </w:r>
    </w:p>
    <w:p w14:paraId="3B271871" w14:textId="3BD1C98C" w:rsidR="003D3AD1"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South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9CC2287" w14:textId="236FB0AA" w:rsidR="003D3AD1" w:rsidRPr="002B5730" w:rsidRDefault="00672393">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181E9D63">
                <wp:simplePos x="0" y="0"/>
                <wp:positionH relativeFrom="margin">
                  <wp:posOffset>2876550</wp:posOffset>
                </wp:positionH>
                <wp:positionV relativeFrom="paragraph">
                  <wp:posOffset>2399665</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3FAC8036"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CA82C2" w14:textId="617AD0E3" w:rsidR="0062149D" w:rsidRPr="003D3AD1" w:rsidRDefault="0062149D"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123" type="#_x0000_t202" style="position:absolute;margin-left:226.5pt;margin-top:188.95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3FAC8036"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CA82C2" w14:textId="617AD0E3" w:rsidR="0062149D" w:rsidRPr="003D3AD1" w:rsidRDefault="0062149D"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1039EA" w:rsidRPr="002B5730">
        <w:rPr>
          <w:noProof/>
          <w:color w:val="000000" w:themeColor="text1"/>
        </w:rPr>
        <w:drawing>
          <wp:inline distT="0" distB="0" distL="0" distR="0" wp14:anchorId="0B0ED8D7" wp14:editId="503B707E">
            <wp:extent cx="6457950" cy="2533650"/>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W w:w="10243" w:type="dxa"/>
        <w:tblInd w:w="-185" w:type="dxa"/>
        <w:tblLook w:val="04A0" w:firstRow="1" w:lastRow="0" w:firstColumn="1" w:lastColumn="0" w:noHBand="0" w:noVBand="1"/>
      </w:tblPr>
      <w:tblGrid>
        <w:gridCol w:w="1961"/>
        <w:gridCol w:w="859"/>
        <w:gridCol w:w="859"/>
        <w:gridCol w:w="859"/>
        <w:gridCol w:w="860"/>
        <w:gridCol w:w="981"/>
        <w:gridCol w:w="976"/>
        <w:gridCol w:w="976"/>
        <w:gridCol w:w="976"/>
        <w:gridCol w:w="936"/>
      </w:tblGrid>
      <w:tr w:rsidR="008D1421" w:rsidRPr="008D1421" w14:paraId="6CB129A4" w14:textId="77777777" w:rsidTr="008D1421">
        <w:trPr>
          <w:trHeight w:val="262"/>
        </w:trPr>
        <w:tc>
          <w:tcPr>
            <w:tcW w:w="196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CEA1B69" w14:textId="0ED93B82"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Application</w:t>
            </w:r>
            <w:r w:rsidR="007C5B32">
              <w:rPr>
                <w:rFonts w:ascii="Arial" w:eastAsia="Times New Roman" w:hAnsi="Arial" w:cs="Arial"/>
                <w:b/>
                <w:bCs/>
                <w:color w:val="FFFFFF" w:themeColor="background1"/>
                <w:sz w:val="20"/>
                <w:szCs w:val="20"/>
                <w:lang w:val="en-US"/>
              </w:rPr>
              <w:t xml:space="preserve"> </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0C2A5361"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4ECD679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390CAE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60" w:type="dxa"/>
            <w:tcBorders>
              <w:top w:val="single" w:sz="4" w:space="0" w:color="auto"/>
              <w:left w:val="nil"/>
              <w:bottom w:val="single" w:sz="4" w:space="0" w:color="auto"/>
              <w:right w:val="single" w:sz="4" w:space="0" w:color="auto"/>
            </w:tcBorders>
            <w:shd w:val="clear" w:color="auto" w:fill="C00000"/>
            <w:noWrap/>
            <w:vAlign w:val="bottom"/>
            <w:hideMark/>
          </w:tcPr>
          <w:p w14:paraId="368C74D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1" w:type="dxa"/>
            <w:tcBorders>
              <w:top w:val="single" w:sz="4" w:space="0" w:color="auto"/>
              <w:left w:val="nil"/>
              <w:bottom w:val="single" w:sz="4" w:space="0" w:color="auto"/>
              <w:right w:val="single" w:sz="4" w:space="0" w:color="auto"/>
            </w:tcBorders>
            <w:shd w:val="clear" w:color="auto" w:fill="C00000"/>
            <w:noWrap/>
            <w:vAlign w:val="bottom"/>
            <w:hideMark/>
          </w:tcPr>
          <w:p w14:paraId="456C70B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C2D174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18E3408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3BF7D62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891CE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4751FDEF"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63975E07"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9" w:type="dxa"/>
            <w:tcBorders>
              <w:top w:val="nil"/>
              <w:left w:val="nil"/>
              <w:bottom w:val="single" w:sz="4" w:space="0" w:color="auto"/>
              <w:right w:val="single" w:sz="4" w:space="0" w:color="auto"/>
            </w:tcBorders>
            <w:shd w:val="clear" w:color="000000" w:fill="FFFFFF"/>
            <w:noWrap/>
            <w:vAlign w:val="center"/>
            <w:hideMark/>
          </w:tcPr>
          <w:p w14:paraId="40FF30A6" w14:textId="6DB3288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18FA1EAF" w14:textId="31A1D25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4E77D2E6" w14:textId="69D65A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60" w:type="dxa"/>
            <w:tcBorders>
              <w:top w:val="nil"/>
              <w:left w:val="nil"/>
              <w:bottom w:val="single" w:sz="4" w:space="0" w:color="auto"/>
              <w:right w:val="single" w:sz="4" w:space="0" w:color="auto"/>
            </w:tcBorders>
            <w:shd w:val="clear" w:color="000000" w:fill="FFFFFF"/>
            <w:noWrap/>
            <w:vAlign w:val="center"/>
            <w:hideMark/>
          </w:tcPr>
          <w:p w14:paraId="65E2ABA7" w14:textId="61F2E8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81" w:type="dxa"/>
            <w:tcBorders>
              <w:top w:val="nil"/>
              <w:left w:val="nil"/>
              <w:bottom w:val="single" w:sz="4" w:space="0" w:color="auto"/>
              <w:right w:val="single" w:sz="4" w:space="0" w:color="auto"/>
            </w:tcBorders>
            <w:shd w:val="clear" w:color="000000" w:fill="FFFFFF"/>
            <w:noWrap/>
            <w:vAlign w:val="center"/>
            <w:hideMark/>
          </w:tcPr>
          <w:p w14:paraId="43E0074D" w14:textId="390B082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76" w:type="dxa"/>
            <w:tcBorders>
              <w:top w:val="nil"/>
              <w:left w:val="nil"/>
              <w:bottom w:val="single" w:sz="4" w:space="0" w:color="auto"/>
              <w:right w:val="single" w:sz="4" w:space="0" w:color="auto"/>
            </w:tcBorders>
            <w:shd w:val="clear" w:color="000000" w:fill="FFFFFF"/>
            <w:noWrap/>
            <w:vAlign w:val="center"/>
            <w:hideMark/>
          </w:tcPr>
          <w:p w14:paraId="0484E274" w14:textId="1515D52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78F02892" w14:textId="41469F8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76" w:type="dxa"/>
            <w:tcBorders>
              <w:top w:val="nil"/>
              <w:left w:val="nil"/>
              <w:bottom w:val="single" w:sz="4" w:space="0" w:color="auto"/>
              <w:right w:val="single" w:sz="4" w:space="0" w:color="auto"/>
            </w:tcBorders>
            <w:shd w:val="clear" w:color="000000" w:fill="FFFFFF"/>
            <w:noWrap/>
            <w:vAlign w:val="center"/>
            <w:hideMark/>
          </w:tcPr>
          <w:p w14:paraId="2344AC02" w14:textId="0C72C46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936" w:type="dxa"/>
            <w:tcBorders>
              <w:top w:val="nil"/>
              <w:left w:val="nil"/>
              <w:bottom w:val="single" w:sz="4" w:space="0" w:color="auto"/>
              <w:right w:val="single" w:sz="4" w:space="0" w:color="auto"/>
            </w:tcBorders>
            <w:shd w:val="clear" w:color="000000" w:fill="FFFFFF"/>
            <w:noWrap/>
            <w:vAlign w:val="center"/>
            <w:hideMark/>
          </w:tcPr>
          <w:p w14:paraId="1D405037" w14:textId="68DFC6A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r>
      <w:tr w:rsidR="00195C31" w:rsidRPr="008D1421" w14:paraId="611D7B8E"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2F879D41"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9" w:type="dxa"/>
            <w:tcBorders>
              <w:top w:val="nil"/>
              <w:left w:val="nil"/>
              <w:bottom w:val="single" w:sz="4" w:space="0" w:color="auto"/>
              <w:right w:val="single" w:sz="4" w:space="0" w:color="auto"/>
            </w:tcBorders>
            <w:shd w:val="clear" w:color="000000" w:fill="FFFFFF"/>
            <w:noWrap/>
            <w:vAlign w:val="center"/>
            <w:hideMark/>
          </w:tcPr>
          <w:p w14:paraId="00A8A1E1" w14:textId="5AFDE5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6056F15B" w14:textId="08A36D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27607E1" w14:textId="473A9D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60" w:type="dxa"/>
            <w:tcBorders>
              <w:top w:val="nil"/>
              <w:left w:val="nil"/>
              <w:bottom w:val="single" w:sz="4" w:space="0" w:color="auto"/>
              <w:right w:val="single" w:sz="4" w:space="0" w:color="auto"/>
            </w:tcBorders>
            <w:shd w:val="clear" w:color="000000" w:fill="FFFFFF"/>
            <w:noWrap/>
            <w:vAlign w:val="center"/>
            <w:hideMark/>
          </w:tcPr>
          <w:p w14:paraId="0518FD30" w14:textId="5A0CD6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1" w:type="dxa"/>
            <w:tcBorders>
              <w:top w:val="nil"/>
              <w:left w:val="nil"/>
              <w:bottom w:val="single" w:sz="4" w:space="0" w:color="auto"/>
              <w:right w:val="single" w:sz="4" w:space="0" w:color="auto"/>
            </w:tcBorders>
            <w:shd w:val="clear" w:color="000000" w:fill="FFFFFF"/>
            <w:noWrap/>
            <w:vAlign w:val="center"/>
            <w:hideMark/>
          </w:tcPr>
          <w:p w14:paraId="2AB5C1A1" w14:textId="67E9747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19D207E3" w14:textId="7B3703B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298541DB" w14:textId="1C6199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32970969" w14:textId="3FC4C4E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42B627B1" w14:textId="75EDFA2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1834E481"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319D0A6"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9" w:type="dxa"/>
            <w:tcBorders>
              <w:top w:val="nil"/>
              <w:left w:val="nil"/>
              <w:bottom w:val="single" w:sz="4" w:space="0" w:color="auto"/>
              <w:right w:val="single" w:sz="4" w:space="0" w:color="auto"/>
            </w:tcBorders>
            <w:shd w:val="clear" w:color="000000" w:fill="FFFFFF"/>
            <w:noWrap/>
            <w:vAlign w:val="center"/>
            <w:hideMark/>
          </w:tcPr>
          <w:p w14:paraId="506656E1" w14:textId="6FF518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011FE922" w14:textId="6A0DAF4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403F6656" w14:textId="63CA535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5B45D8CB" w14:textId="1E68E2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81" w:type="dxa"/>
            <w:tcBorders>
              <w:top w:val="nil"/>
              <w:left w:val="nil"/>
              <w:bottom w:val="single" w:sz="4" w:space="0" w:color="auto"/>
              <w:right w:val="single" w:sz="4" w:space="0" w:color="auto"/>
            </w:tcBorders>
            <w:shd w:val="clear" w:color="000000" w:fill="FFFFFF"/>
            <w:noWrap/>
            <w:vAlign w:val="center"/>
            <w:hideMark/>
          </w:tcPr>
          <w:p w14:paraId="219ACA1A" w14:textId="592DBD8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4A47FF91" w14:textId="2D10281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47243963" w14:textId="033FEB2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7F70C5AF" w14:textId="657D6E2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36" w:type="dxa"/>
            <w:tcBorders>
              <w:top w:val="nil"/>
              <w:left w:val="nil"/>
              <w:bottom w:val="single" w:sz="4" w:space="0" w:color="auto"/>
              <w:right w:val="single" w:sz="4" w:space="0" w:color="auto"/>
            </w:tcBorders>
            <w:shd w:val="clear" w:color="000000" w:fill="FFFFFF"/>
            <w:noWrap/>
            <w:vAlign w:val="center"/>
            <w:hideMark/>
          </w:tcPr>
          <w:p w14:paraId="59331837" w14:textId="24AD1A5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r>
      <w:tr w:rsidR="00195C31" w:rsidRPr="008D1421" w14:paraId="740A0C30"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2ED94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9" w:type="dxa"/>
            <w:tcBorders>
              <w:top w:val="nil"/>
              <w:left w:val="nil"/>
              <w:bottom w:val="single" w:sz="4" w:space="0" w:color="auto"/>
              <w:right w:val="single" w:sz="4" w:space="0" w:color="auto"/>
            </w:tcBorders>
            <w:shd w:val="clear" w:color="000000" w:fill="FFFFFF"/>
            <w:noWrap/>
            <w:vAlign w:val="center"/>
            <w:hideMark/>
          </w:tcPr>
          <w:p w14:paraId="6051EC94" w14:textId="2F51739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41EDD2AA" w14:textId="66B861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5BB7A8FC" w14:textId="3FB97C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2FDAB499" w14:textId="223CF3D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81" w:type="dxa"/>
            <w:tcBorders>
              <w:top w:val="nil"/>
              <w:left w:val="nil"/>
              <w:bottom w:val="single" w:sz="4" w:space="0" w:color="auto"/>
              <w:right w:val="single" w:sz="4" w:space="0" w:color="auto"/>
            </w:tcBorders>
            <w:shd w:val="clear" w:color="000000" w:fill="FFFFFF"/>
            <w:noWrap/>
            <w:vAlign w:val="center"/>
            <w:hideMark/>
          </w:tcPr>
          <w:p w14:paraId="744F1E61" w14:textId="6863E04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1A4D7669" w14:textId="5384D80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28C467B2" w14:textId="57693BA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1D76AEB" w14:textId="0E964C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56ED98C1" w14:textId="32D8BFE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01E07027"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8272BE" w14:textId="77777777" w:rsidR="00195C31" w:rsidRPr="00F27D0D" w:rsidRDefault="00195C31" w:rsidP="00195C31">
            <w:pPr>
              <w:spacing w:after="0" w:line="240" w:lineRule="auto"/>
              <w:rPr>
                <w:rFonts w:ascii="Arial" w:eastAsia="Times New Roman" w:hAnsi="Arial" w:cs="Arial"/>
                <w:b/>
                <w:bCs/>
                <w:color w:val="000000"/>
                <w:sz w:val="20"/>
                <w:szCs w:val="20"/>
                <w:lang w:val="en-US"/>
              </w:rPr>
            </w:pPr>
            <w:r w:rsidRPr="00F27D0D">
              <w:rPr>
                <w:rFonts w:ascii="Arial" w:hAnsi="Arial" w:cs="Arial"/>
                <w:b/>
                <w:bCs/>
                <w:color w:val="000000"/>
                <w:sz w:val="20"/>
                <w:szCs w:val="20"/>
              </w:rPr>
              <w:t>Total</w:t>
            </w:r>
          </w:p>
        </w:tc>
        <w:tc>
          <w:tcPr>
            <w:tcW w:w="859" w:type="dxa"/>
            <w:tcBorders>
              <w:top w:val="nil"/>
              <w:left w:val="nil"/>
              <w:bottom w:val="single" w:sz="4" w:space="0" w:color="auto"/>
              <w:right w:val="single" w:sz="4" w:space="0" w:color="auto"/>
            </w:tcBorders>
            <w:shd w:val="clear" w:color="000000" w:fill="FFFFFF"/>
            <w:noWrap/>
            <w:vAlign w:val="center"/>
            <w:hideMark/>
          </w:tcPr>
          <w:p w14:paraId="6778ACAD" w14:textId="66EA297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1B8557E5" w14:textId="4B452612"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6589A702" w14:textId="3CBFE57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60" w:type="dxa"/>
            <w:tcBorders>
              <w:top w:val="nil"/>
              <w:left w:val="nil"/>
              <w:bottom w:val="single" w:sz="4" w:space="0" w:color="auto"/>
              <w:right w:val="single" w:sz="4" w:space="0" w:color="auto"/>
            </w:tcBorders>
            <w:shd w:val="clear" w:color="000000" w:fill="FFFFFF"/>
            <w:noWrap/>
            <w:vAlign w:val="center"/>
            <w:hideMark/>
          </w:tcPr>
          <w:p w14:paraId="6CD8E81E" w14:textId="563440F8"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81" w:type="dxa"/>
            <w:tcBorders>
              <w:top w:val="nil"/>
              <w:left w:val="nil"/>
              <w:bottom w:val="single" w:sz="4" w:space="0" w:color="auto"/>
              <w:right w:val="single" w:sz="4" w:space="0" w:color="auto"/>
            </w:tcBorders>
            <w:shd w:val="clear" w:color="000000" w:fill="FFFFFF"/>
            <w:noWrap/>
            <w:vAlign w:val="center"/>
            <w:hideMark/>
          </w:tcPr>
          <w:p w14:paraId="584DB26B" w14:textId="6B813494"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76" w:type="dxa"/>
            <w:tcBorders>
              <w:top w:val="nil"/>
              <w:left w:val="nil"/>
              <w:bottom w:val="single" w:sz="4" w:space="0" w:color="auto"/>
              <w:right w:val="single" w:sz="4" w:space="0" w:color="auto"/>
            </w:tcBorders>
            <w:shd w:val="clear" w:color="000000" w:fill="FFFFFF"/>
            <w:noWrap/>
            <w:vAlign w:val="center"/>
            <w:hideMark/>
          </w:tcPr>
          <w:p w14:paraId="37C2A5E3" w14:textId="46F32F0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76" w:type="dxa"/>
            <w:tcBorders>
              <w:top w:val="nil"/>
              <w:left w:val="nil"/>
              <w:bottom w:val="single" w:sz="4" w:space="0" w:color="auto"/>
              <w:right w:val="single" w:sz="4" w:space="0" w:color="auto"/>
            </w:tcBorders>
            <w:shd w:val="clear" w:color="000000" w:fill="FFFFFF"/>
            <w:noWrap/>
            <w:vAlign w:val="center"/>
            <w:hideMark/>
          </w:tcPr>
          <w:p w14:paraId="4162C856" w14:textId="6D8DB599"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76" w:type="dxa"/>
            <w:tcBorders>
              <w:top w:val="nil"/>
              <w:left w:val="nil"/>
              <w:bottom w:val="single" w:sz="4" w:space="0" w:color="auto"/>
              <w:right w:val="single" w:sz="4" w:space="0" w:color="auto"/>
            </w:tcBorders>
            <w:shd w:val="clear" w:color="000000" w:fill="FFFFFF"/>
            <w:noWrap/>
            <w:vAlign w:val="center"/>
            <w:hideMark/>
          </w:tcPr>
          <w:p w14:paraId="3BB9B210" w14:textId="7A94E36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36" w:type="dxa"/>
            <w:tcBorders>
              <w:top w:val="nil"/>
              <w:left w:val="nil"/>
              <w:bottom w:val="single" w:sz="4" w:space="0" w:color="auto"/>
              <w:right w:val="single" w:sz="4" w:space="0" w:color="auto"/>
            </w:tcBorders>
            <w:shd w:val="clear" w:color="000000" w:fill="FFFFFF"/>
            <w:noWrap/>
            <w:vAlign w:val="center"/>
            <w:hideMark/>
          </w:tcPr>
          <w:p w14:paraId="0077756C" w14:textId="30DE1CA3"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0BC87C7A" w14:textId="2886A8CE" w:rsidR="00E2530D" w:rsidRDefault="008D1421" w:rsidP="00990C86">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89728" behindDoc="0" locked="0" layoutInCell="1" allowOverlap="1" wp14:anchorId="554C6DF7" wp14:editId="7CC74A19">
                <wp:simplePos x="0" y="0"/>
                <wp:positionH relativeFrom="margin">
                  <wp:posOffset>3040083</wp:posOffset>
                </wp:positionH>
                <wp:positionV relativeFrom="paragraph">
                  <wp:posOffset>11875</wp:posOffset>
                </wp:positionV>
                <wp:extent cx="3345180" cy="476250"/>
                <wp:effectExtent l="0" t="0" r="0" b="0"/>
                <wp:wrapNone/>
                <wp:docPr id="127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679599FB"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7C6FA06" w14:textId="57BF7919" w:rsidR="008D1421" w:rsidRPr="003D3AD1" w:rsidRDefault="008D1421"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4C6DF7" id="_x0000_s1124" type="#_x0000_t202" style="position:absolute;left:0;text-align:left;margin-left:239.4pt;margin-top:.95pt;width:263.4pt;height:3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" filled="f" stroked="f">
                <v:textbo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679599FB"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7C6FA06" w14:textId="57BF7919" w:rsidR="008D1421" w:rsidRPr="003D3AD1" w:rsidRDefault="008D1421"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F5D65E9" w14:textId="77777777" w:rsidR="00195C31" w:rsidRDefault="00195C31" w:rsidP="00555BDB">
      <w:pPr>
        <w:spacing w:line="360" w:lineRule="auto"/>
        <w:jc w:val="both"/>
        <w:rPr>
          <w:rFonts w:ascii="Arial" w:hAnsi="Arial" w:cs="Arial"/>
          <w:sz w:val="24"/>
          <w:szCs w:val="24"/>
        </w:rPr>
      </w:pPr>
    </w:p>
    <w:p w14:paraId="24E3959A" w14:textId="26F0CFB7" w:rsidR="00195C31" w:rsidRPr="00195C31" w:rsidRDefault="00195C31" w:rsidP="00555BDB">
      <w:pPr>
        <w:spacing w:line="360" w:lineRule="auto"/>
        <w:jc w:val="both"/>
        <w:rPr>
          <w:rFonts w:ascii="Arial" w:hAnsi="Arial" w:cs="Arial"/>
          <w:sz w:val="24"/>
          <w:szCs w:val="24"/>
        </w:rPr>
      </w:pPr>
      <w:r w:rsidRPr="00195C31">
        <w:rPr>
          <w:rFonts w:ascii="Arial" w:hAnsi="Arial" w:cs="Arial"/>
          <w:sz w:val="24"/>
          <w:szCs w:val="24"/>
        </w:rPr>
        <w:t xml:space="preserve">Vinyl </w:t>
      </w:r>
      <w:r>
        <w:rPr>
          <w:rFonts w:ascii="Arial" w:hAnsi="Arial" w:cs="Arial"/>
          <w:sz w:val="24"/>
          <w:szCs w:val="24"/>
        </w:rPr>
        <w:t>E</w:t>
      </w:r>
      <w:r w:rsidRPr="00195C31">
        <w:rPr>
          <w:rFonts w:ascii="Arial" w:hAnsi="Arial" w:cs="Arial"/>
          <w:sz w:val="24"/>
          <w:szCs w:val="24"/>
        </w:rPr>
        <w:t>ster offers wide range of applications including pipes and tanks, marine components, renewables etc. Over the past several years, pipes and tanks segment holds largest market share in the vinyl ester market at about 60% as of 2020 and is forecasted to hold more than 60% market share by 2030 owing to increasing demand in Chlor-alkali and chemical industry, power generation industry, mining and metal industry, industrial water and wastewater industry, food processing industry, and pulp and paper industry.</w:t>
      </w:r>
    </w:p>
    <w:p w14:paraId="65BB36A6" w14:textId="77777777" w:rsidR="00195C31" w:rsidRDefault="00195C31" w:rsidP="00555BDB">
      <w:pPr>
        <w:spacing w:line="360" w:lineRule="auto"/>
        <w:jc w:val="both"/>
        <w:rPr>
          <w:rFonts w:ascii="Arial" w:hAnsi="Arial" w:cs="Arial"/>
          <w:b/>
          <w:bCs/>
          <w:sz w:val="24"/>
          <w:szCs w:val="24"/>
        </w:rPr>
      </w:pPr>
    </w:p>
    <w:p w14:paraId="616C840F" w14:textId="3D1B91F5" w:rsidR="00555BDB" w:rsidRPr="00555BDB" w:rsidRDefault="00555BDB" w:rsidP="00555BDB">
      <w:pPr>
        <w:spacing w:line="360" w:lineRule="auto"/>
        <w:jc w:val="both"/>
        <w:rPr>
          <w:rFonts w:ascii="Arial" w:hAnsi="Arial" w:cs="Arial"/>
          <w:b/>
          <w:bCs/>
          <w:sz w:val="24"/>
          <w:szCs w:val="24"/>
        </w:rPr>
      </w:pPr>
      <w:r w:rsidRPr="00555BDB">
        <w:rPr>
          <w:rFonts w:ascii="Arial" w:hAnsi="Arial" w:cs="Arial"/>
          <w:b/>
          <w:bCs/>
          <w:sz w:val="24"/>
          <w:szCs w:val="24"/>
        </w:rPr>
        <w:t>3.2.5.4. Demand By Type</w:t>
      </w:r>
    </w:p>
    <w:p w14:paraId="557EBBF9" w14:textId="64FB2C8D"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A3CE3C" w14:textId="0C0CAF58" w:rsidR="00990C86"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5B4DB596" w14:textId="36799D9A" w:rsidR="00023038" w:rsidRPr="002B5730" w:rsidRDefault="005F220B">
      <w:pPr>
        <w:rPr>
          <w:color w:val="000000" w:themeColor="text1"/>
        </w:rPr>
      </w:pPr>
      <w:r w:rsidRPr="002B5730">
        <w:rPr>
          <w:bCs/>
          <w:noProof/>
          <w:color w:val="000000" w:themeColor="text1"/>
        </w:rPr>
        <mc:AlternateContent>
          <mc:Choice Requires="wps">
            <w:drawing>
              <wp:anchor distT="0" distB="0" distL="114300" distR="114300" simplePos="0" relativeHeight="252028928" behindDoc="0" locked="0" layoutInCell="1" allowOverlap="1" wp14:anchorId="78933423" wp14:editId="130BFCB4">
                <wp:simplePos x="0" y="0"/>
                <wp:positionH relativeFrom="margin">
                  <wp:posOffset>2664460</wp:posOffset>
                </wp:positionH>
                <wp:positionV relativeFrom="paragraph">
                  <wp:posOffset>2935605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6D64CF91"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1D4C83C" w14:textId="71413395" w:rsidR="0062149D" w:rsidRPr="003D3AD1" w:rsidRDefault="0062149D"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125" type="#_x0000_t202" style="position:absolute;margin-left:209.8pt;margin-top:231.1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6D64CF91"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1D4C83C" w14:textId="71413395" w:rsidR="0062149D" w:rsidRPr="003D3AD1" w:rsidRDefault="0062149D"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1039EA" w:rsidRPr="002B5730">
        <w:rPr>
          <w:noProof/>
          <w:color w:val="000000" w:themeColor="text1"/>
        </w:rPr>
        <w:drawing>
          <wp:inline distT="0" distB="0" distL="0" distR="0" wp14:anchorId="03570095" wp14:editId="5BCF76C5">
            <wp:extent cx="6381750" cy="333375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10480" w:type="dxa"/>
        <w:tblInd w:w="-185" w:type="dxa"/>
        <w:tblLook w:val="04A0" w:firstRow="1" w:lastRow="0" w:firstColumn="1" w:lastColumn="0" w:noHBand="0" w:noVBand="1"/>
      </w:tblPr>
      <w:tblGrid>
        <w:gridCol w:w="2007"/>
        <w:gridCol w:w="878"/>
        <w:gridCol w:w="878"/>
        <w:gridCol w:w="878"/>
        <w:gridCol w:w="880"/>
        <w:gridCol w:w="1004"/>
        <w:gridCol w:w="999"/>
        <w:gridCol w:w="999"/>
        <w:gridCol w:w="999"/>
        <w:gridCol w:w="958"/>
      </w:tblGrid>
      <w:tr w:rsidR="008D1421" w:rsidRPr="008D1421" w14:paraId="018F8D89" w14:textId="77777777" w:rsidTr="007C1CD8">
        <w:trPr>
          <w:trHeight w:val="521"/>
        </w:trPr>
        <w:tc>
          <w:tcPr>
            <w:tcW w:w="200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2736074" w14:textId="4DEA4EF8"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Type</w:t>
            </w:r>
            <w:r w:rsidR="007C5B32">
              <w:rPr>
                <w:rFonts w:ascii="Arial" w:eastAsia="Times New Roman" w:hAnsi="Arial" w:cs="Arial"/>
                <w:b/>
                <w:bCs/>
                <w:color w:val="FFFFFF" w:themeColor="background1"/>
                <w:sz w:val="20"/>
                <w:szCs w:val="20"/>
                <w:lang w:val="en-US"/>
              </w:rPr>
              <w:t xml:space="preserve"> </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7F483514"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1029328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1784656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80" w:type="dxa"/>
            <w:tcBorders>
              <w:top w:val="single" w:sz="4" w:space="0" w:color="auto"/>
              <w:left w:val="nil"/>
              <w:bottom w:val="single" w:sz="4" w:space="0" w:color="auto"/>
              <w:right w:val="single" w:sz="4" w:space="0" w:color="auto"/>
            </w:tcBorders>
            <w:shd w:val="clear" w:color="auto" w:fill="C00000"/>
            <w:noWrap/>
            <w:vAlign w:val="bottom"/>
            <w:hideMark/>
          </w:tcPr>
          <w:p w14:paraId="4D32B34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4" w:type="dxa"/>
            <w:tcBorders>
              <w:top w:val="single" w:sz="4" w:space="0" w:color="auto"/>
              <w:left w:val="nil"/>
              <w:bottom w:val="single" w:sz="4" w:space="0" w:color="auto"/>
              <w:right w:val="single" w:sz="4" w:space="0" w:color="auto"/>
            </w:tcBorders>
            <w:shd w:val="clear" w:color="auto" w:fill="C00000"/>
            <w:noWrap/>
            <w:vAlign w:val="bottom"/>
            <w:hideMark/>
          </w:tcPr>
          <w:p w14:paraId="2D15621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28620E3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54C8FED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725C64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DFB022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264AA96"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B3566AE"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4AB11DF8" w14:textId="0E36568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07D782BF" w14:textId="6B30F8C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71BF9015" w14:textId="354101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80" w:type="dxa"/>
            <w:tcBorders>
              <w:top w:val="nil"/>
              <w:left w:val="nil"/>
              <w:bottom w:val="single" w:sz="4" w:space="0" w:color="auto"/>
              <w:right w:val="single" w:sz="4" w:space="0" w:color="auto"/>
            </w:tcBorders>
            <w:shd w:val="clear" w:color="000000" w:fill="FFFFFF"/>
            <w:noWrap/>
            <w:vAlign w:val="center"/>
            <w:hideMark/>
          </w:tcPr>
          <w:p w14:paraId="5D076665" w14:textId="6ED7BFE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04" w:type="dxa"/>
            <w:tcBorders>
              <w:top w:val="nil"/>
              <w:left w:val="nil"/>
              <w:bottom w:val="single" w:sz="4" w:space="0" w:color="auto"/>
              <w:right w:val="single" w:sz="4" w:space="0" w:color="auto"/>
            </w:tcBorders>
            <w:shd w:val="clear" w:color="000000" w:fill="FFFFFF"/>
            <w:noWrap/>
            <w:vAlign w:val="center"/>
            <w:hideMark/>
          </w:tcPr>
          <w:p w14:paraId="7FF018C3" w14:textId="5F701A7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99" w:type="dxa"/>
            <w:tcBorders>
              <w:top w:val="nil"/>
              <w:left w:val="nil"/>
              <w:bottom w:val="single" w:sz="4" w:space="0" w:color="auto"/>
              <w:right w:val="single" w:sz="4" w:space="0" w:color="auto"/>
            </w:tcBorders>
            <w:shd w:val="clear" w:color="000000" w:fill="FFFFFF"/>
            <w:noWrap/>
            <w:vAlign w:val="center"/>
            <w:hideMark/>
          </w:tcPr>
          <w:p w14:paraId="38F2FC82" w14:textId="0EE6312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5CCDD0E1" w14:textId="68953F4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64E12CDF" w14:textId="360AE7C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58" w:type="dxa"/>
            <w:tcBorders>
              <w:top w:val="nil"/>
              <w:left w:val="nil"/>
              <w:bottom w:val="single" w:sz="4" w:space="0" w:color="auto"/>
              <w:right w:val="single" w:sz="4" w:space="0" w:color="auto"/>
            </w:tcBorders>
            <w:shd w:val="clear" w:color="000000" w:fill="FFFFFF"/>
            <w:noWrap/>
            <w:vAlign w:val="center"/>
            <w:hideMark/>
          </w:tcPr>
          <w:p w14:paraId="30D1F9B0" w14:textId="44C4A2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0C478877"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AF0E134" w14:textId="77777777" w:rsidR="00195C31" w:rsidRPr="008D1421" w:rsidRDefault="00195C31" w:rsidP="00195C31">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35FC883F" w14:textId="105F2D5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3403A923" w14:textId="731E06D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0B7C6BCD" w14:textId="2758148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80" w:type="dxa"/>
            <w:tcBorders>
              <w:top w:val="nil"/>
              <w:left w:val="nil"/>
              <w:bottom w:val="single" w:sz="4" w:space="0" w:color="auto"/>
              <w:right w:val="single" w:sz="4" w:space="0" w:color="auto"/>
            </w:tcBorders>
            <w:shd w:val="clear" w:color="000000" w:fill="FFFFFF"/>
            <w:noWrap/>
            <w:vAlign w:val="center"/>
            <w:hideMark/>
          </w:tcPr>
          <w:p w14:paraId="3F4040E9" w14:textId="0EBB8D1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4" w:type="dxa"/>
            <w:tcBorders>
              <w:top w:val="nil"/>
              <w:left w:val="nil"/>
              <w:bottom w:val="single" w:sz="4" w:space="0" w:color="auto"/>
              <w:right w:val="single" w:sz="4" w:space="0" w:color="auto"/>
            </w:tcBorders>
            <w:shd w:val="clear" w:color="000000" w:fill="FFFFFF"/>
            <w:noWrap/>
            <w:vAlign w:val="center"/>
            <w:hideMark/>
          </w:tcPr>
          <w:p w14:paraId="1F06EF48" w14:textId="6B8A513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9" w:type="dxa"/>
            <w:tcBorders>
              <w:top w:val="nil"/>
              <w:left w:val="nil"/>
              <w:bottom w:val="single" w:sz="4" w:space="0" w:color="auto"/>
              <w:right w:val="single" w:sz="4" w:space="0" w:color="auto"/>
            </w:tcBorders>
            <w:shd w:val="clear" w:color="000000" w:fill="FFFFFF"/>
            <w:noWrap/>
            <w:vAlign w:val="center"/>
            <w:hideMark/>
          </w:tcPr>
          <w:p w14:paraId="68165F51" w14:textId="68FA7B6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3D538F2D" w14:textId="746B534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7BA2CCA4" w14:textId="6E56C0F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8" w:type="dxa"/>
            <w:tcBorders>
              <w:top w:val="nil"/>
              <w:left w:val="nil"/>
              <w:bottom w:val="single" w:sz="4" w:space="0" w:color="auto"/>
              <w:right w:val="single" w:sz="4" w:space="0" w:color="auto"/>
            </w:tcBorders>
            <w:shd w:val="clear" w:color="000000" w:fill="FFFFFF"/>
            <w:noWrap/>
            <w:vAlign w:val="center"/>
            <w:hideMark/>
          </w:tcPr>
          <w:p w14:paraId="7120A42F" w14:textId="3D1EFFB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195C31" w:rsidRPr="008D1421" w14:paraId="008EAF51"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2F4AEFF5"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68E462B8" w14:textId="101D09F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1CAC0915" w14:textId="3EB3491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0EE5351C" w14:textId="0D0248F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80" w:type="dxa"/>
            <w:tcBorders>
              <w:top w:val="nil"/>
              <w:left w:val="nil"/>
              <w:bottom w:val="single" w:sz="4" w:space="0" w:color="auto"/>
              <w:right w:val="single" w:sz="4" w:space="0" w:color="auto"/>
            </w:tcBorders>
            <w:shd w:val="clear" w:color="000000" w:fill="FFFFFF"/>
            <w:noWrap/>
            <w:vAlign w:val="center"/>
            <w:hideMark/>
          </w:tcPr>
          <w:p w14:paraId="0A333BC8" w14:textId="6CF2AAA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1004" w:type="dxa"/>
            <w:tcBorders>
              <w:top w:val="nil"/>
              <w:left w:val="nil"/>
              <w:bottom w:val="single" w:sz="4" w:space="0" w:color="auto"/>
              <w:right w:val="single" w:sz="4" w:space="0" w:color="auto"/>
            </w:tcBorders>
            <w:shd w:val="clear" w:color="000000" w:fill="FFFFFF"/>
            <w:noWrap/>
            <w:vAlign w:val="center"/>
            <w:hideMark/>
          </w:tcPr>
          <w:p w14:paraId="6A891B81" w14:textId="5203DD6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28F11861" w14:textId="3109F82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44410606" w14:textId="21DDFEF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11540F57" w14:textId="5904443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58" w:type="dxa"/>
            <w:tcBorders>
              <w:top w:val="nil"/>
              <w:left w:val="nil"/>
              <w:bottom w:val="single" w:sz="4" w:space="0" w:color="auto"/>
              <w:right w:val="single" w:sz="4" w:space="0" w:color="auto"/>
            </w:tcBorders>
            <w:shd w:val="clear" w:color="000000" w:fill="FFFFFF"/>
            <w:noWrap/>
            <w:vAlign w:val="center"/>
            <w:hideMark/>
          </w:tcPr>
          <w:p w14:paraId="3A94FBDA" w14:textId="7D59AF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r>
      <w:tr w:rsidR="00195C31" w:rsidRPr="008D1421" w14:paraId="0159AEC3" w14:textId="77777777" w:rsidTr="007B6EC3">
        <w:trPr>
          <w:trHeight w:val="467"/>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CE87716" w14:textId="15208014"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w:t>
            </w:r>
          </w:p>
        </w:tc>
        <w:tc>
          <w:tcPr>
            <w:tcW w:w="878" w:type="dxa"/>
            <w:tcBorders>
              <w:top w:val="nil"/>
              <w:left w:val="nil"/>
              <w:bottom w:val="single" w:sz="4" w:space="0" w:color="auto"/>
              <w:right w:val="single" w:sz="4" w:space="0" w:color="auto"/>
            </w:tcBorders>
            <w:shd w:val="clear" w:color="000000" w:fill="FFFFFF"/>
            <w:noWrap/>
            <w:vAlign w:val="center"/>
            <w:hideMark/>
          </w:tcPr>
          <w:p w14:paraId="7D2D7DD4" w14:textId="7FE828B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541168A" w14:textId="3BC09A0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3D0A94F5" w14:textId="1D23D7A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80" w:type="dxa"/>
            <w:tcBorders>
              <w:top w:val="nil"/>
              <w:left w:val="nil"/>
              <w:bottom w:val="single" w:sz="4" w:space="0" w:color="auto"/>
              <w:right w:val="single" w:sz="4" w:space="0" w:color="auto"/>
            </w:tcBorders>
            <w:shd w:val="clear" w:color="000000" w:fill="FFFFFF"/>
            <w:noWrap/>
            <w:vAlign w:val="center"/>
            <w:hideMark/>
          </w:tcPr>
          <w:p w14:paraId="5A015943" w14:textId="44C82DC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04" w:type="dxa"/>
            <w:tcBorders>
              <w:top w:val="nil"/>
              <w:left w:val="nil"/>
              <w:bottom w:val="single" w:sz="4" w:space="0" w:color="auto"/>
              <w:right w:val="single" w:sz="4" w:space="0" w:color="auto"/>
            </w:tcBorders>
            <w:shd w:val="clear" w:color="000000" w:fill="FFFFFF"/>
            <w:noWrap/>
            <w:vAlign w:val="center"/>
            <w:hideMark/>
          </w:tcPr>
          <w:p w14:paraId="00CA4C84" w14:textId="4569530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6BE60A04" w14:textId="52F713A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731B1FC8" w14:textId="39CCA4E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99" w:type="dxa"/>
            <w:tcBorders>
              <w:top w:val="nil"/>
              <w:left w:val="nil"/>
              <w:bottom w:val="single" w:sz="4" w:space="0" w:color="auto"/>
              <w:right w:val="single" w:sz="4" w:space="0" w:color="auto"/>
            </w:tcBorders>
            <w:shd w:val="clear" w:color="000000" w:fill="FFFFFF"/>
            <w:noWrap/>
            <w:vAlign w:val="center"/>
            <w:hideMark/>
          </w:tcPr>
          <w:p w14:paraId="63557EC7" w14:textId="50CBCB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58" w:type="dxa"/>
            <w:tcBorders>
              <w:top w:val="nil"/>
              <w:left w:val="nil"/>
              <w:bottom w:val="single" w:sz="4" w:space="0" w:color="auto"/>
              <w:right w:val="single" w:sz="4" w:space="0" w:color="auto"/>
            </w:tcBorders>
            <w:shd w:val="clear" w:color="000000" w:fill="FFFFFF"/>
            <w:noWrap/>
            <w:vAlign w:val="center"/>
            <w:hideMark/>
          </w:tcPr>
          <w:p w14:paraId="2F0F8478" w14:textId="6AF7E3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195C31" w:rsidRPr="008D1421" w14:paraId="335B2636" w14:textId="77777777" w:rsidTr="007B6EC3">
        <w:trPr>
          <w:trHeight w:val="431"/>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8922709"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78" w:type="dxa"/>
            <w:tcBorders>
              <w:top w:val="nil"/>
              <w:left w:val="nil"/>
              <w:bottom w:val="single" w:sz="4" w:space="0" w:color="auto"/>
              <w:right w:val="single" w:sz="4" w:space="0" w:color="auto"/>
            </w:tcBorders>
            <w:shd w:val="clear" w:color="000000" w:fill="FFFFFF"/>
            <w:noWrap/>
            <w:vAlign w:val="center"/>
            <w:hideMark/>
          </w:tcPr>
          <w:p w14:paraId="49F066F3" w14:textId="4FC6CF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26AA660D" w14:textId="77B4DBD8"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7219B82B" w14:textId="1F4A458A"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80" w:type="dxa"/>
            <w:tcBorders>
              <w:top w:val="nil"/>
              <w:left w:val="nil"/>
              <w:bottom w:val="single" w:sz="4" w:space="0" w:color="auto"/>
              <w:right w:val="single" w:sz="4" w:space="0" w:color="auto"/>
            </w:tcBorders>
            <w:shd w:val="clear" w:color="000000" w:fill="FFFFFF"/>
            <w:noWrap/>
            <w:vAlign w:val="center"/>
            <w:hideMark/>
          </w:tcPr>
          <w:p w14:paraId="5FBB3358" w14:textId="4F3E761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004" w:type="dxa"/>
            <w:tcBorders>
              <w:top w:val="nil"/>
              <w:left w:val="nil"/>
              <w:bottom w:val="single" w:sz="4" w:space="0" w:color="auto"/>
              <w:right w:val="single" w:sz="4" w:space="0" w:color="auto"/>
            </w:tcBorders>
            <w:shd w:val="clear" w:color="000000" w:fill="FFFFFF"/>
            <w:noWrap/>
            <w:vAlign w:val="center"/>
            <w:hideMark/>
          </w:tcPr>
          <w:p w14:paraId="2BAD9C33" w14:textId="1351D469"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99" w:type="dxa"/>
            <w:tcBorders>
              <w:top w:val="nil"/>
              <w:left w:val="nil"/>
              <w:bottom w:val="single" w:sz="4" w:space="0" w:color="auto"/>
              <w:right w:val="single" w:sz="4" w:space="0" w:color="auto"/>
            </w:tcBorders>
            <w:shd w:val="clear" w:color="000000" w:fill="FFFFFF"/>
            <w:noWrap/>
            <w:vAlign w:val="center"/>
            <w:hideMark/>
          </w:tcPr>
          <w:p w14:paraId="3E4E1337" w14:textId="6F209C23"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99" w:type="dxa"/>
            <w:tcBorders>
              <w:top w:val="nil"/>
              <w:left w:val="nil"/>
              <w:bottom w:val="single" w:sz="4" w:space="0" w:color="auto"/>
              <w:right w:val="single" w:sz="4" w:space="0" w:color="auto"/>
            </w:tcBorders>
            <w:shd w:val="clear" w:color="000000" w:fill="FFFFFF"/>
            <w:noWrap/>
            <w:vAlign w:val="center"/>
            <w:hideMark/>
          </w:tcPr>
          <w:p w14:paraId="5443F1C8" w14:textId="5AA62F5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99" w:type="dxa"/>
            <w:tcBorders>
              <w:top w:val="nil"/>
              <w:left w:val="nil"/>
              <w:bottom w:val="single" w:sz="4" w:space="0" w:color="auto"/>
              <w:right w:val="single" w:sz="4" w:space="0" w:color="auto"/>
            </w:tcBorders>
            <w:shd w:val="clear" w:color="000000" w:fill="FFFFFF"/>
            <w:noWrap/>
            <w:vAlign w:val="center"/>
            <w:hideMark/>
          </w:tcPr>
          <w:p w14:paraId="394B7417" w14:textId="7C0EE5F6"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58" w:type="dxa"/>
            <w:tcBorders>
              <w:top w:val="nil"/>
              <w:left w:val="nil"/>
              <w:bottom w:val="single" w:sz="4" w:space="0" w:color="auto"/>
              <w:right w:val="single" w:sz="4" w:space="0" w:color="auto"/>
            </w:tcBorders>
            <w:shd w:val="clear" w:color="000000" w:fill="FFFFFF"/>
            <w:noWrap/>
            <w:vAlign w:val="center"/>
            <w:hideMark/>
          </w:tcPr>
          <w:p w14:paraId="368BFC4F" w14:textId="7DE5AE2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23CCCDE8" w14:textId="6298FB89" w:rsidR="00E2530D" w:rsidRDefault="00DB743C" w:rsidP="0011489A">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91776" behindDoc="0" locked="0" layoutInCell="1" allowOverlap="1" wp14:anchorId="509E3DC7" wp14:editId="60843469">
                <wp:simplePos x="0" y="0"/>
                <wp:positionH relativeFrom="margin">
                  <wp:posOffset>2792730</wp:posOffset>
                </wp:positionH>
                <wp:positionV relativeFrom="paragraph">
                  <wp:posOffset>18415</wp:posOffset>
                </wp:positionV>
                <wp:extent cx="3724275" cy="400050"/>
                <wp:effectExtent l="0" t="0" r="0" b="0"/>
                <wp:wrapNone/>
                <wp:docPr id="1274"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5C345298"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50987A6" w14:textId="4F7BD201" w:rsidR="008D1421" w:rsidRPr="003D3AD1" w:rsidRDefault="008D1421"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9E3DC7" id="_x0000_s1126" type="#_x0000_t202" style="position:absolute;left:0;text-align:left;margin-left:219.9pt;margin-top:1.45pt;width:293.25pt;height:31.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" filled="f" stroked="f">
                <v:textbo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5C345298"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50987A6" w14:textId="4F7BD201" w:rsidR="008D1421" w:rsidRPr="003D3AD1" w:rsidRDefault="008D1421"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5C585746" w14:textId="7EF5E9C6"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South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94</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2</w:t>
      </w:r>
      <w:r w:rsidRPr="003757E0">
        <w:rPr>
          <w:rFonts w:ascii="Arial" w:eastAsia="Arial" w:hAnsi="Arial" w:cs="Arial"/>
          <w:bCs/>
          <w:i/>
          <w:iCs/>
          <w:color w:val="000000" w:themeColor="text1"/>
          <w:sz w:val="18"/>
          <w:szCs w:val="18"/>
        </w:rPr>
        <w:t>%, respectively.</w:t>
      </w:r>
    </w:p>
    <w:p w14:paraId="088D2735" w14:textId="77777777" w:rsidR="00195C31" w:rsidRPr="00195C31" w:rsidRDefault="00195C31" w:rsidP="00195C31">
      <w:pPr>
        <w:spacing w:line="360" w:lineRule="auto"/>
        <w:jc w:val="both"/>
        <w:rPr>
          <w:rFonts w:ascii="Arial" w:eastAsia="Verdana" w:hAnsi="Arial" w:cs="Arial"/>
          <w:color w:val="000000"/>
          <w:kern w:val="24"/>
          <w:sz w:val="24"/>
          <w:szCs w:val="24"/>
        </w:rPr>
      </w:pPr>
      <w:r w:rsidRPr="00195C31">
        <w:rPr>
          <w:rFonts w:ascii="Arial" w:eastAsia="Verdana" w:hAnsi="Arial" w:cs="Arial"/>
          <w:color w:val="000000"/>
          <w:kern w:val="24"/>
          <w:sz w:val="24"/>
          <w:szCs w:val="24"/>
        </w:rPr>
        <w:t>Depending on the type, Bisphenol-</w:t>
      </w:r>
      <w:proofErr w:type="gramStart"/>
      <w:r w:rsidRPr="00195C31">
        <w:rPr>
          <w:rFonts w:ascii="Arial" w:eastAsia="Verdana" w:hAnsi="Arial" w:cs="Arial"/>
          <w:color w:val="000000"/>
          <w:kern w:val="24"/>
          <w:sz w:val="24"/>
          <w:szCs w:val="24"/>
        </w:rPr>
        <w:t>A,F</w:t>
      </w:r>
      <w:proofErr w:type="gramEnd"/>
      <w:r w:rsidRPr="00195C31">
        <w:rPr>
          <w:rFonts w:ascii="Arial" w:eastAsia="Verdana" w:hAnsi="Arial" w:cs="Arial"/>
          <w:color w:val="000000"/>
          <w:kern w:val="24"/>
          <w:sz w:val="24"/>
          <w:szCs w:val="24"/>
        </w:rPr>
        <w:t xml:space="preserve">,S vinyl ester resin holds the largest demand share of about 49% as of 2020. It continues to dominate the market among other categories comprising of </w:t>
      </w:r>
      <w:proofErr w:type="spellStart"/>
      <w:r w:rsidRPr="00195C31">
        <w:rPr>
          <w:rFonts w:ascii="Arial" w:eastAsia="Verdana" w:hAnsi="Arial" w:cs="Arial"/>
          <w:color w:val="000000"/>
          <w:kern w:val="24"/>
          <w:sz w:val="24"/>
          <w:szCs w:val="24"/>
        </w:rPr>
        <w:t>Novolac</w:t>
      </w:r>
      <w:proofErr w:type="spellEnd"/>
      <w:r w:rsidRPr="00195C31">
        <w:rPr>
          <w:rFonts w:ascii="Arial" w:eastAsia="Verdana" w:hAnsi="Arial" w:cs="Arial"/>
          <w:color w:val="000000"/>
          <w:kern w:val="24"/>
          <w:sz w:val="24"/>
          <w:szCs w:val="24"/>
        </w:rPr>
        <w:t xml:space="preserve"> vinyl ester resin, Brominated vinyl ester resin and others which include Urethane Modified vinyl ester resin and Elastomer Modified vinyl ester resin.</w:t>
      </w:r>
    </w:p>
    <w:p w14:paraId="1A58E18C" w14:textId="77777777" w:rsidR="00672393" w:rsidRDefault="00672393" w:rsidP="007B461A">
      <w:pPr>
        <w:spacing w:line="360" w:lineRule="auto"/>
        <w:textAlignment w:val="baseline"/>
        <w:rPr>
          <w:rFonts w:ascii="Arial" w:eastAsia="Verdana" w:hAnsi="Arial" w:cs="Arial"/>
          <w:b/>
          <w:bCs/>
          <w:color w:val="000000"/>
          <w:kern w:val="24"/>
          <w:sz w:val="24"/>
          <w:szCs w:val="24"/>
        </w:rPr>
      </w:pPr>
    </w:p>
    <w:p w14:paraId="25A8A28A" w14:textId="42E9B1DA"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South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19A5ED60"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70577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D8F13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AB65A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68D11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829B25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AAEDA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6AD3E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517C9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C25E5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DE88D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358E6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16374E0"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D90466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EAB98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C92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FAF6E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DE2A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18CC6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6647D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DDB9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2138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87A6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FFE79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r>
      <w:tr w:rsidR="007B461A" w:rsidRPr="00113DAD" w14:paraId="54CBBA54"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878EF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E85630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355C6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260F1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CD57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3726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C1743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94BF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70F6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ADD5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2DD09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r>
      <w:tr w:rsidR="00195C31" w:rsidRPr="00113DAD" w14:paraId="303D75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B80F7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E36381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2F831" w14:textId="5A8633B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832DC" w14:textId="28E9C00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541191" w14:textId="71AACE3C"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2BF58" w14:textId="41AD8D3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E35A60" w14:textId="735276DF"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0EF2AF" w14:textId="534C5059"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810D4D" w14:textId="4607BA44"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E801C3" w14:textId="558D249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877EB" w14:textId="74DFC79A"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w:t>
            </w:r>
          </w:p>
        </w:tc>
      </w:tr>
      <w:tr w:rsidR="007B461A" w:rsidRPr="00113DAD" w14:paraId="33EB083F"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C8BE7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040CD3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0E01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6297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21AF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E166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248E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702E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A6FF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9E3B1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4CD7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4.05%</w:t>
            </w:r>
          </w:p>
        </w:tc>
      </w:tr>
      <w:tr w:rsidR="007B461A" w:rsidRPr="00113DAD" w14:paraId="32B0A9B4"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A829B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055EAC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1C100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FF0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E9A8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F80DA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3154C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D3E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ABBA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26B5D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1B4EF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-10.83</w:t>
            </w:r>
          </w:p>
        </w:tc>
      </w:tr>
    </w:tbl>
    <w:p w14:paraId="1FF1B527" w14:textId="035EAF8D" w:rsidR="00195C31" w:rsidRDefault="00195C31"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5360" behindDoc="0" locked="0" layoutInCell="1" allowOverlap="1" wp14:anchorId="2FDDCC13" wp14:editId="2442AA27">
                <wp:simplePos x="0" y="0"/>
                <wp:positionH relativeFrom="column">
                  <wp:posOffset>3009900</wp:posOffset>
                </wp:positionH>
                <wp:positionV relativeFrom="paragraph">
                  <wp:posOffset>46356</wp:posOffset>
                </wp:positionV>
                <wp:extent cx="3380740" cy="285750"/>
                <wp:effectExtent l="0" t="0" r="0" b="0"/>
                <wp:wrapNone/>
                <wp:docPr id="69" name="TextBox 4"/>
                <wp:cNvGraphicFramePr/>
                <a:graphic xmlns:a="http://schemas.openxmlformats.org/drawingml/2006/main">
                  <a:graphicData uri="http://schemas.microsoft.com/office/word/2010/wordprocessingShape">
                    <wps:wsp>
                      <wps:cNvSpPr txBox="1"/>
                      <wps:spPr>
                        <a:xfrm>
                          <a:off x="0" y="0"/>
                          <a:ext cx="3380740" cy="285750"/>
                        </a:xfrm>
                        <a:prstGeom prst="rect">
                          <a:avLst/>
                        </a:prstGeom>
                        <a:noFill/>
                      </wps:spPr>
                      <wps:txbx>
                        <w:txbxContent>
                          <w:p w14:paraId="60792F01"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986D5F" w14:textId="4ADB7736" w:rsidR="007B461A" w:rsidRPr="00E33B0C" w:rsidRDefault="007B461A"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DCC13" id="_x0000_s1127" type="#_x0000_t202" style="position:absolute;left:0;text-align:left;margin-left:237pt;margin-top:3.65pt;width:266.2pt;height:22.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" filled="f" stroked="f">
                <v:textbox>
                  <w:txbxContent>
                    <w:p w14:paraId="60792F01"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986D5F" w14:textId="4ADB7736" w:rsidR="007B461A" w:rsidRPr="00E33B0C" w:rsidRDefault="007B461A"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43FD66D6" w14:textId="219B4CF0"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3793840A" w14:textId="63683444"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0C6BA0E6" w14:textId="77777777" w:rsidR="000B79CA" w:rsidRPr="007B461A" w:rsidRDefault="000B79CA" w:rsidP="007B461A">
      <w:pPr>
        <w:tabs>
          <w:tab w:val="left" w:pos="1290"/>
        </w:tabs>
        <w:spacing w:line="360" w:lineRule="auto"/>
        <w:jc w:val="both"/>
        <w:rPr>
          <w:rFonts w:ascii="Arial" w:eastAsia="Arial" w:hAnsi="Arial" w:cs="Arial"/>
          <w:color w:val="000000" w:themeColor="text1"/>
          <w:sz w:val="24"/>
          <w:szCs w:val="24"/>
        </w:rPr>
      </w:pPr>
    </w:p>
    <w:p w14:paraId="52E40FE9" w14:textId="77777777" w:rsidR="0061645E" w:rsidRPr="0061645E" w:rsidRDefault="0061645E" w:rsidP="0061645E">
      <w:pPr>
        <w:rPr>
          <w:rFonts w:ascii="Arial" w:hAnsi="Arial" w:cs="Arial"/>
          <w:b/>
          <w:bCs/>
          <w:sz w:val="24"/>
          <w:szCs w:val="24"/>
        </w:rPr>
      </w:pPr>
      <w:r w:rsidRPr="0061645E">
        <w:rPr>
          <w:rFonts w:ascii="Arial" w:hAnsi="Arial" w:cs="Arial"/>
          <w:b/>
          <w:bCs/>
          <w:sz w:val="24"/>
          <w:szCs w:val="24"/>
        </w:rPr>
        <w:t>3.2.5.5. Demand By Sales Channel</w:t>
      </w:r>
    </w:p>
    <w:p w14:paraId="27F1A383" w14:textId="7C15032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Market Share,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49381426" w14:textId="26612A97" w:rsidR="0061645E" w:rsidRDefault="0061645E">
      <w:pPr>
        <w:rPr>
          <w:color w:val="000000" w:themeColor="text1"/>
        </w:rPr>
        <w:sectPr w:rsid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DD1BDA" w14:textId="502F62D3" w:rsidR="00C77616"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4BCE5397">
                <wp:simplePos x="0" y="0"/>
                <wp:positionH relativeFrom="margin">
                  <wp:posOffset>2914650</wp:posOffset>
                </wp:positionH>
                <wp:positionV relativeFrom="paragraph">
                  <wp:posOffset>3702686</wp:posOffset>
                </wp:positionV>
                <wp:extent cx="3385185" cy="304800"/>
                <wp:effectExtent l="0" t="0" r="0" b="0"/>
                <wp:wrapNone/>
                <wp:docPr id="174" name="TextBox 4"/>
                <wp:cNvGraphicFramePr/>
                <a:graphic xmlns:a="http://schemas.openxmlformats.org/drawingml/2006/main">
                  <a:graphicData uri="http://schemas.microsoft.com/office/word/2010/wordprocessingShape">
                    <wps:wsp>
                      <wps:cNvSpPr txBox="1"/>
                      <wps:spPr>
                        <a:xfrm>
                          <a:off x="0" y="0"/>
                          <a:ext cx="3385185" cy="304800"/>
                        </a:xfrm>
                        <a:prstGeom prst="rect">
                          <a:avLst/>
                        </a:prstGeom>
                        <a:noFill/>
                      </wps:spPr>
                      <wps:txbx>
                        <w:txbxContent>
                          <w:p w14:paraId="396E6CD1"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25112A3" w14:textId="2C865B6F"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232A19" id="_x0000_s1128" type="#_x0000_t202" style="position:absolute;margin-left:229.5pt;margin-top:291.55pt;width:266.55pt;height:24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" filled="f" stroked="f">
                <v:textbox>
                  <w:txbxContent>
                    <w:p w14:paraId="396E6CD1"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25112A3" w14:textId="2C865B6F"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1039EA" w:rsidRPr="002B5730">
        <w:rPr>
          <w:noProof/>
          <w:color w:val="000000" w:themeColor="text1"/>
        </w:rPr>
        <w:drawing>
          <wp:inline distT="0" distB="0" distL="0" distR="0" wp14:anchorId="54F4E152" wp14:editId="2215D420">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A5085EA" w14:textId="77777777" w:rsidR="00E2530D" w:rsidRPr="00967807" w:rsidRDefault="00E2530D" w:rsidP="00C77616">
      <w:pPr>
        <w:rPr>
          <w:color w:val="000000" w:themeColor="text1"/>
        </w:rPr>
      </w:pPr>
    </w:p>
    <w:tbl>
      <w:tblPr>
        <w:tblW w:w="10349" w:type="dxa"/>
        <w:tblInd w:w="-185" w:type="dxa"/>
        <w:tblLook w:val="04A0" w:firstRow="1" w:lastRow="0" w:firstColumn="1" w:lastColumn="0" w:noHBand="0" w:noVBand="1"/>
      </w:tblPr>
      <w:tblGrid>
        <w:gridCol w:w="2759"/>
        <w:gridCol w:w="1208"/>
        <w:gridCol w:w="1208"/>
        <w:gridCol w:w="1208"/>
        <w:gridCol w:w="1211"/>
        <w:gridCol w:w="1381"/>
        <w:gridCol w:w="1374"/>
      </w:tblGrid>
      <w:tr w:rsidR="00630962" w:rsidRPr="008D1421" w14:paraId="166FD692" w14:textId="77777777" w:rsidTr="00630962">
        <w:trPr>
          <w:trHeight w:val="393"/>
        </w:trPr>
        <w:tc>
          <w:tcPr>
            <w:tcW w:w="275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FF894E" w14:textId="18C5CAEC"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594333AD"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0222527C"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08" w:type="dxa"/>
            <w:tcBorders>
              <w:top w:val="single" w:sz="4" w:space="0" w:color="auto"/>
              <w:left w:val="nil"/>
              <w:bottom w:val="single" w:sz="4" w:space="0" w:color="auto"/>
              <w:right w:val="single" w:sz="4" w:space="0" w:color="auto"/>
            </w:tcBorders>
            <w:shd w:val="clear" w:color="auto" w:fill="C00000"/>
            <w:noWrap/>
            <w:vAlign w:val="bottom"/>
            <w:hideMark/>
          </w:tcPr>
          <w:p w14:paraId="79C32254"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1" w:type="dxa"/>
            <w:tcBorders>
              <w:top w:val="single" w:sz="4" w:space="0" w:color="auto"/>
              <w:left w:val="nil"/>
              <w:bottom w:val="single" w:sz="4" w:space="0" w:color="auto"/>
              <w:right w:val="single" w:sz="4" w:space="0" w:color="auto"/>
            </w:tcBorders>
            <w:shd w:val="clear" w:color="auto" w:fill="C00000"/>
            <w:noWrap/>
            <w:vAlign w:val="bottom"/>
            <w:hideMark/>
          </w:tcPr>
          <w:p w14:paraId="4E08F511"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1" w:type="dxa"/>
            <w:tcBorders>
              <w:top w:val="single" w:sz="4" w:space="0" w:color="auto"/>
              <w:left w:val="nil"/>
              <w:bottom w:val="single" w:sz="4" w:space="0" w:color="auto"/>
              <w:right w:val="single" w:sz="4" w:space="0" w:color="auto"/>
            </w:tcBorders>
            <w:shd w:val="clear" w:color="auto" w:fill="C00000"/>
            <w:noWrap/>
            <w:vAlign w:val="bottom"/>
            <w:hideMark/>
          </w:tcPr>
          <w:p w14:paraId="48AE6404"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4" w:type="dxa"/>
            <w:tcBorders>
              <w:top w:val="single" w:sz="4" w:space="0" w:color="auto"/>
              <w:left w:val="nil"/>
              <w:bottom w:val="single" w:sz="4" w:space="0" w:color="auto"/>
              <w:right w:val="single" w:sz="4" w:space="0" w:color="auto"/>
            </w:tcBorders>
            <w:shd w:val="clear" w:color="auto" w:fill="C00000"/>
            <w:noWrap/>
            <w:vAlign w:val="bottom"/>
            <w:hideMark/>
          </w:tcPr>
          <w:p w14:paraId="653FDB4C"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7F4C2C2C"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5B875E34"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7335CF73" w14:textId="07EDBC3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1208" w:type="dxa"/>
            <w:tcBorders>
              <w:top w:val="nil"/>
              <w:left w:val="nil"/>
              <w:bottom w:val="single" w:sz="4" w:space="0" w:color="auto"/>
              <w:right w:val="single" w:sz="4" w:space="0" w:color="auto"/>
            </w:tcBorders>
            <w:shd w:val="clear" w:color="000000" w:fill="FFFFFF"/>
            <w:noWrap/>
            <w:vAlign w:val="center"/>
            <w:hideMark/>
          </w:tcPr>
          <w:p w14:paraId="72645175" w14:textId="082C514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08" w:type="dxa"/>
            <w:tcBorders>
              <w:top w:val="nil"/>
              <w:left w:val="nil"/>
              <w:bottom w:val="single" w:sz="4" w:space="0" w:color="auto"/>
              <w:right w:val="single" w:sz="4" w:space="0" w:color="auto"/>
            </w:tcBorders>
            <w:shd w:val="clear" w:color="000000" w:fill="FFFFFF"/>
            <w:noWrap/>
            <w:vAlign w:val="center"/>
            <w:hideMark/>
          </w:tcPr>
          <w:p w14:paraId="0D95D7E3" w14:textId="11559C6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11" w:type="dxa"/>
            <w:tcBorders>
              <w:top w:val="nil"/>
              <w:left w:val="nil"/>
              <w:bottom w:val="single" w:sz="4" w:space="0" w:color="auto"/>
              <w:right w:val="single" w:sz="4" w:space="0" w:color="auto"/>
            </w:tcBorders>
            <w:shd w:val="clear" w:color="000000" w:fill="FFFFFF"/>
            <w:noWrap/>
            <w:vAlign w:val="center"/>
            <w:hideMark/>
          </w:tcPr>
          <w:p w14:paraId="4887E5F9" w14:textId="6D48EAD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81" w:type="dxa"/>
            <w:tcBorders>
              <w:top w:val="nil"/>
              <w:left w:val="nil"/>
              <w:bottom w:val="single" w:sz="4" w:space="0" w:color="auto"/>
              <w:right w:val="single" w:sz="4" w:space="0" w:color="auto"/>
            </w:tcBorders>
            <w:shd w:val="clear" w:color="000000" w:fill="FFFFFF"/>
            <w:noWrap/>
            <w:vAlign w:val="center"/>
            <w:hideMark/>
          </w:tcPr>
          <w:p w14:paraId="208E5860" w14:textId="56D2558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74" w:type="dxa"/>
            <w:tcBorders>
              <w:top w:val="nil"/>
              <w:left w:val="nil"/>
              <w:bottom w:val="single" w:sz="4" w:space="0" w:color="auto"/>
              <w:right w:val="single" w:sz="4" w:space="0" w:color="auto"/>
            </w:tcBorders>
            <w:shd w:val="clear" w:color="000000" w:fill="FFFFFF"/>
            <w:noWrap/>
            <w:vAlign w:val="center"/>
            <w:hideMark/>
          </w:tcPr>
          <w:p w14:paraId="0FE12954" w14:textId="3922C98C"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630962" w:rsidRPr="008D1421" w14:paraId="5C5B0E51"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8479C5B"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5E461903" w14:textId="3B2BD34E"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08" w:type="dxa"/>
            <w:tcBorders>
              <w:top w:val="nil"/>
              <w:left w:val="nil"/>
              <w:bottom w:val="single" w:sz="4" w:space="0" w:color="auto"/>
              <w:right w:val="single" w:sz="4" w:space="0" w:color="auto"/>
            </w:tcBorders>
            <w:shd w:val="clear" w:color="000000" w:fill="FFFFFF"/>
            <w:noWrap/>
            <w:vAlign w:val="center"/>
            <w:hideMark/>
          </w:tcPr>
          <w:p w14:paraId="423A6CA5" w14:textId="53368DB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1208" w:type="dxa"/>
            <w:tcBorders>
              <w:top w:val="nil"/>
              <w:left w:val="nil"/>
              <w:bottom w:val="single" w:sz="4" w:space="0" w:color="auto"/>
              <w:right w:val="single" w:sz="4" w:space="0" w:color="auto"/>
            </w:tcBorders>
            <w:shd w:val="clear" w:color="000000" w:fill="FFFFFF"/>
            <w:noWrap/>
            <w:vAlign w:val="center"/>
            <w:hideMark/>
          </w:tcPr>
          <w:p w14:paraId="5666C6A3" w14:textId="2FE9EF53"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11" w:type="dxa"/>
            <w:tcBorders>
              <w:top w:val="nil"/>
              <w:left w:val="nil"/>
              <w:bottom w:val="single" w:sz="4" w:space="0" w:color="auto"/>
              <w:right w:val="single" w:sz="4" w:space="0" w:color="auto"/>
            </w:tcBorders>
            <w:shd w:val="clear" w:color="000000" w:fill="FFFFFF"/>
            <w:noWrap/>
            <w:vAlign w:val="center"/>
            <w:hideMark/>
          </w:tcPr>
          <w:p w14:paraId="3FDF4D1B" w14:textId="5655B09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81" w:type="dxa"/>
            <w:tcBorders>
              <w:top w:val="nil"/>
              <w:left w:val="nil"/>
              <w:bottom w:val="single" w:sz="4" w:space="0" w:color="auto"/>
              <w:right w:val="single" w:sz="4" w:space="0" w:color="auto"/>
            </w:tcBorders>
            <w:shd w:val="clear" w:color="000000" w:fill="FFFFFF"/>
            <w:noWrap/>
            <w:vAlign w:val="center"/>
            <w:hideMark/>
          </w:tcPr>
          <w:p w14:paraId="749DE23E" w14:textId="2D1546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74" w:type="dxa"/>
            <w:tcBorders>
              <w:top w:val="nil"/>
              <w:left w:val="nil"/>
              <w:bottom w:val="single" w:sz="4" w:space="0" w:color="auto"/>
              <w:right w:val="single" w:sz="4" w:space="0" w:color="auto"/>
            </w:tcBorders>
            <w:shd w:val="clear" w:color="000000" w:fill="FFFFFF"/>
            <w:noWrap/>
            <w:vAlign w:val="center"/>
            <w:hideMark/>
          </w:tcPr>
          <w:p w14:paraId="67FD51C4" w14:textId="6EBA49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630962" w:rsidRPr="008D1421" w14:paraId="5CC47092"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C4113DE" w14:textId="77777777" w:rsidR="00630962" w:rsidRPr="00B36DA0" w:rsidRDefault="00630962"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08" w:type="dxa"/>
            <w:tcBorders>
              <w:top w:val="nil"/>
              <w:left w:val="nil"/>
              <w:bottom w:val="single" w:sz="4" w:space="0" w:color="auto"/>
              <w:right w:val="single" w:sz="4" w:space="0" w:color="auto"/>
            </w:tcBorders>
            <w:shd w:val="clear" w:color="000000" w:fill="FFFFFF"/>
            <w:noWrap/>
            <w:vAlign w:val="center"/>
            <w:hideMark/>
          </w:tcPr>
          <w:p w14:paraId="57A3E857" w14:textId="28CF870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46153064" w14:textId="1C16049C"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35EE3D8D" w14:textId="1C5D2BB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1211" w:type="dxa"/>
            <w:tcBorders>
              <w:top w:val="nil"/>
              <w:left w:val="nil"/>
              <w:bottom w:val="single" w:sz="4" w:space="0" w:color="auto"/>
              <w:right w:val="single" w:sz="4" w:space="0" w:color="auto"/>
            </w:tcBorders>
            <w:shd w:val="clear" w:color="000000" w:fill="FFFFFF"/>
            <w:noWrap/>
            <w:vAlign w:val="center"/>
            <w:hideMark/>
          </w:tcPr>
          <w:p w14:paraId="0FBC202B" w14:textId="33EDF3F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81" w:type="dxa"/>
            <w:tcBorders>
              <w:top w:val="nil"/>
              <w:left w:val="nil"/>
              <w:bottom w:val="single" w:sz="4" w:space="0" w:color="auto"/>
              <w:right w:val="single" w:sz="4" w:space="0" w:color="auto"/>
            </w:tcBorders>
            <w:shd w:val="clear" w:color="000000" w:fill="FFFFFF"/>
            <w:noWrap/>
            <w:vAlign w:val="center"/>
            <w:hideMark/>
          </w:tcPr>
          <w:p w14:paraId="3F2AD236" w14:textId="78FC625E"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74" w:type="dxa"/>
            <w:tcBorders>
              <w:top w:val="nil"/>
              <w:left w:val="nil"/>
              <w:bottom w:val="single" w:sz="4" w:space="0" w:color="auto"/>
              <w:right w:val="single" w:sz="4" w:space="0" w:color="auto"/>
            </w:tcBorders>
            <w:shd w:val="clear" w:color="000000" w:fill="FFFFFF"/>
            <w:noWrap/>
            <w:vAlign w:val="center"/>
            <w:hideMark/>
          </w:tcPr>
          <w:p w14:paraId="68CF2B1F" w14:textId="6A36B8C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r>
    </w:tbl>
    <w:p w14:paraId="7FC42E88" w14:textId="5E53DDF8" w:rsidR="00C77616" w:rsidRDefault="007C1CD8">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3824" behindDoc="0" locked="0" layoutInCell="1" allowOverlap="1" wp14:anchorId="295BE4C8" wp14:editId="5FD5B68E">
                <wp:simplePos x="0" y="0"/>
                <wp:positionH relativeFrom="margin">
                  <wp:posOffset>2600325</wp:posOffset>
                </wp:positionH>
                <wp:positionV relativeFrom="paragraph">
                  <wp:posOffset>86360</wp:posOffset>
                </wp:positionV>
                <wp:extent cx="3899535" cy="276225"/>
                <wp:effectExtent l="0" t="0" r="0" b="0"/>
                <wp:wrapNone/>
                <wp:docPr id="1275" name="TextBox 4"/>
                <wp:cNvGraphicFramePr/>
                <a:graphic xmlns:a="http://schemas.openxmlformats.org/drawingml/2006/main">
                  <a:graphicData uri="http://schemas.microsoft.com/office/word/2010/wordprocessingShape">
                    <wps:wsp>
                      <wps:cNvSpPr txBox="1"/>
                      <wps:spPr>
                        <a:xfrm>
                          <a:off x="0" y="0"/>
                          <a:ext cx="3899535" cy="276225"/>
                        </a:xfrm>
                        <a:prstGeom prst="rect">
                          <a:avLst/>
                        </a:prstGeom>
                        <a:noFill/>
                      </wps:spPr>
                      <wps:txbx>
                        <w:txbxContent>
                          <w:p w14:paraId="01C5EBD2"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1679B35" w14:textId="4569AAB0"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5BE4C8" id="_x0000_s1129" type="#_x0000_t202" style="position:absolute;margin-left:204.75pt;margin-top:6.8pt;width:307.05pt;height:21.7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" filled="f" stroked="f">
                <v:textbox>
                  <w:txbxContent>
                    <w:p w14:paraId="01C5EBD2"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1679B35" w14:textId="4569AAB0"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5F6A9971" w14:textId="1808609D" w:rsidR="00672393" w:rsidRDefault="00672393">
      <w:pPr>
        <w:rPr>
          <w:color w:val="000000" w:themeColor="text1"/>
        </w:rPr>
      </w:pPr>
    </w:p>
    <w:p w14:paraId="146F1E56" w14:textId="05EB7EAC" w:rsidR="000B79CA" w:rsidRDefault="000B79CA">
      <w:pPr>
        <w:rPr>
          <w:color w:val="000000" w:themeColor="text1"/>
        </w:rPr>
      </w:pPr>
    </w:p>
    <w:p w14:paraId="36672D27" w14:textId="2F3C1280" w:rsidR="000B79CA" w:rsidRDefault="000B79CA">
      <w:pPr>
        <w:rPr>
          <w:color w:val="000000" w:themeColor="text1"/>
        </w:rPr>
      </w:pPr>
    </w:p>
    <w:p w14:paraId="2E9E9078" w14:textId="77777777" w:rsidR="000B79CA" w:rsidRDefault="000B79CA">
      <w:pPr>
        <w:rPr>
          <w:color w:val="000000" w:themeColor="text1"/>
        </w:rPr>
      </w:pPr>
    </w:p>
    <w:p w14:paraId="25DEDF6C" w14:textId="77777777" w:rsidR="00672393" w:rsidRDefault="00672393">
      <w:pPr>
        <w:rPr>
          <w:color w:val="000000" w:themeColor="text1"/>
        </w:rPr>
      </w:pPr>
    </w:p>
    <w:p w14:paraId="3A09376B" w14:textId="297632D8" w:rsidR="00A93F5E" w:rsidRDefault="00A93F5E">
      <w:pPr>
        <w:rPr>
          <w:color w:val="000000" w:themeColor="text1"/>
        </w:rPr>
      </w:pPr>
    </w:p>
    <w:p w14:paraId="7258F267" w14:textId="5AB1CE9D" w:rsidR="00A93F5E" w:rsidRDefault="003B4B95">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72505691">
            <wp:simplePos x="0" y="0"/>
            <wp:positionH relativeFrom="page">
              <wp:align>left</wp:align>
            </wp:positionH>
            <wp:positionV relativeFrom="paragraph">
              <wp:posOffset>-1397635</wp:posOffset>
            </wp:positionV>
            <wp:extent cx="7620635" cy="10887710"/>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635" cy="1088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1BC4E" w14:textId="66A283F6" w:rsidR="00A93F5E" w:rsidRPr="002B5730" w:rsidRDefault="00A93F5E">
      <w:pPr>
        <w:rPr>
          <w:color w:val="000000" w:themeColor="text1"/>
        </w:rPr>
      </w:pPr>
    </w:p>
    <w:p w14:paraId="7A1092D3" w14:textId="21AC567F" w:rsidR="001039EA" w:rsidRPr="002B5730" w:rsidRDefault="001039EA">
      <w:pPr>
        <w:rPr>
          <w:color w:val="000000" w:themeColor="text1"/>
        </w:rPr>
      </w:pPr>
    </w:p>
    <w:p w14:paraId="173CB26B" w14:textId="3CEEF44E" w:rsidR="001039EA" w:rsidRPr="002B5730" w:rsidRDefault="003B4B95">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361F2748">
                <wp:simplePos x="0" y="0"/>
                <wp:positionH relativeFrom="page">
                  <wp:align>center</wp:align>
                </wp:positionH>
                <wp:positionV relativeFrom="paragraph">
                  <wp:posOffset>58420</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130" type="#_x0000_t202" style="position:absolute;margin-left:0;margin-top:4.6pt;width:242.15pt;height:238.4pt;z-index:2521559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79AB271" w14:textId="76D61BC7" w:rsidR="001039EA" w:rsidRPr="002B5730" w:rsidRDefault="001039EA">
      <w:pPr>
        <w:rPr>
          <w:color w:val="000000" w:themeColor="text1"/>
        </w:rPr>
      </w:pPr>
    </w:p>
    <w:p w14:paraId="6962EB19" w14:textId="2763F34D" w:rsidR="001039EA" w:rsidRPr="002B5730" w:rsidRDefault="001039EA">
      <w:pPr>
        <w:rPr>
          <w:color w:val="000000" w:themeColor="text1"/>
        </w:rPr>
      </w:pPr>
    </w:p>
    <w:p w14:paraId="042CF0AD" w14:textId="4B9C0EC2" w:rsidR="001039EA" w:rsidRPr="002B5730" w:rsidRDefault="001039EA">
      <w:pPr>
        <w:rPr>
          <w:color w:val="000000" w:themeColor="text1"/>
        </w:rPr>
      </w:pPr>
    </w:p>
    <w:p w14:paraId="361DCB90" w14:textId="2E2D369C" w:rsidR="001039EA" w:rsidRPr="002B5730" w:rsidRDefault="001039EA">
      <w:pPr>
        <w:rPr>
          <w:color w:val="000000" w:themeColor="text1"/>
        </w:rPr>
      </w:pPr>
    </w:p>
    <w:p w14:paraId="59516729" w14:textId="1567CB7B" w:rsidR="00E077DA" w:rsidRPr="002B5730" w:rsidRDefault="00E077DA">
      <w:pPr>
        <w:rPr>
          <w:color w:val="000000" w:themeColor="text1"/>
        </w:rPr>
      </w:pPr>
    </w:p>
    <w:p w14:paraId="55FC599E" w14:textId="00AA3E28" w:rsidR="00E077DA" w:rsidRPr="002B5730" w:rsidRDefault="00E077DA">
      <w:pPr>
        <w:rPr>
          <w:color w:val="000000" w:themeColor="text1"/>
        </w:rPr>
      </w:pPr>
    </w:p>
    <w:p w14:paraId="1BAEDCA9" w14:textId="0BDD6B7D" w:rsidR="00E077DA" w:rsidRPr="002B5730" w:rsidRDefault="00E077DA">
      <w:pPr>
        <w:rPr>
          <w:color w:val="000000" w:themeColor="text1"/>
        </w:rPr>
      </w:pPr>
    </w:p>
    <w:p w14:paraId="4C877317" w14:textId="1611E5D4" w:rsidR="00E077DA" w:rsidRPr="002B5730" w:rsidRDefault="00E077DA">
      <w:pPr>
        <w:rPr>
          <w:color w:val="000000" w:themeColor="text1"/>
        </w:rPr>
      </w:pPr>
    </w:p>
    <w:p w14:paraId="110E8ED2" w14:textId="5A3029E8" w:rsidR="00E077DA" w:rsidRPr="002B5730" w:rsidRDefault="00E077DA">
      <w:pPr>
        <w:rPr>
          <w:color w:val="000000" w:themeColor="text1"/>
        </w:rPr>
      </w:pPr>
    </w:p>
    <w:p w14:paraId="13FA0EC0" w14:textId="3A990E8A" w:rsidR="00E077DA" w:rsidRPr="002B5730" w:rsidRDefault="00E077DA">
      <w:pPr>
        <w:rPr>
          <w:color w:val="000000" w:themeColor="text1"/>
        </w:rPr>
      </w:pPr>
    </w:p>
    <w:p w14:paraId="5D3DA775" w14:textId="346A4EFD" w:rsidR="00E077DA" w:rsidRPr="002B5730" w:rsidRDefault="00E077DA">
      <w:pPr>
        <w:rPr>
          <w:color w:val="000000" w:themeColor="text1"/>
        </w:rPr>
      </w:pPr>
    </w:p>
    <w:p w14:paraId="4E734BD3" w14:textId="1626A6E6" w:rsidR="00E077DA" w:rsidRPr="002B5730" w:rsidRDefault="00A93F5E" w:rsidP="00A93F5E">
      <w:pPr>
        <w:tabs>
          <w:tab w:val="left" w:pos="2010"/>
          <w:tab w:val="left" w:pos="2445"/>
        </w:tabs>
        <w:rPr>
          <w:color w:val="000000" w:themeColor="text1"/>
        </w:rPr>
      </w:pPr>
      <w:r>
        <w:rPr>
          <w:color w:val="000000" w:themeColor="text1"/>
        </w:rPr>
        <w:tab/>
      </w:r>
      <w:r>
        <w:rPr>
          <w:color w:val="000000" w:themeColor="text1"/>
        </w:rPr>
        <w:tab/>
      </w:r>
    </w:p>
    <w:p w14:paraId="4091A7B8" w14:textId="4465F632" w:rsidR="00E077DA" w:rsidRPr="002B5730" w:rsidRDefault="00E077DA">
      <w:pPr>
        <w:rPr>
          <w:color w:val="000000" w:themeColor="text1"/>
        </w:rPr>
      </w:pPr>
    </w:p>
    <w:p w14:paraId="4ED58B9B" w14:textId="3DCF80FC" w:rsidR="00E077DA" w:rsidRPr="002B5730" w:rsidRDefault="003B4B95">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5C9427CD">
            <wp:simplePos x="0" y="0"/>
            <wp:positionH relativeFrom="margin">
              <wp:align>center</wp:align>
            </wp:positionH>
            <wp:positionV relativeFrom="paragraph">
              <wp:posOffset>45336</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39FF3CB" w14:textId="49A84996" w:rsidR="00E077DA" w:rsidRPr="002B5730" w:rsidRDefault="00E077DA">
      <w:pPr>
        <w:rPr>
          <w:color w:val="000000" w:themeColor="text1"/>
        </w:rPr>
      </w:pPr>
    </w:p>
    <w:p w14:paraId="5BB5A3D7" w14:textId="1DBC4A81" w:rsidR="009F5B91" w:rsidRPr="002B5730" w:rsidRDefault="009F5B91" w:rsidP="009F5B91">
      <w:pPr>
        <w:rPr>
          <w:color w:val="000000" w:themeColor="text1"/>
        </w:rPr>
      </w:pPr>
    </w:p>
    <w:p w14:paraId="625B64D1" w14:textId="1253F006" w:rsidR="009F5B91" w:rsidRPr="002B5730" w:rsidRDefault="009F5B91" w:rsidP="009F5B91">
      <w:pPr>
        <w:rPr>
          <w:color w:val="000000" w:themeColor="text1"/>
        </w:rPr>
      </w:pPr>
    </w:p>
    <w:p w14:paraId="593B5C35" w14:textId="45BB4EEC"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3482C3EE" w:rsidR="009F5B91" w:rsidRPr="002B5730" w:rsidRDefault="009F5B91" w:rsidP="009F5B91">
      <w:pPr>
        <w:rPr>
          <w:color w:val="000000" w:themeColor="text1"/>
        </w:rPr>
      </w:pPr>
    </w:p>
    <w:p w14:paraId="102D2F8A" w14:textId="3C9343AA" w:rsidR="009F5B91" w:rsidRPr="002B5730" w:rsidRDefault="00A93F5E" w:rsidP="00A93F5E">
      <w:pPr>
        <w:tabs>
          <w:tab w:val="left" w:pos="1875"/>
        </w:tabs>
        <w:rPr>
          <w:color w:val="000000" w:themeColor="text1"/>
        </w:rPr>
      </w:pPr>
      <w:r>
        <w:rPr>
          <w:color w:val="000000" w:themeColor="text1"/>
        </w:rPr>
        <w:tab/>
      </w:r>
    </w:p>
    <w:p w14:paraId="30856E3E" w14:textId="0113748E" w:rsidR="009F5B91" w:rsidRPr="002B5730" w:rsidRDefault="009F5B91" w:rsidP="009F5B91">
      <w:pPr>
        <w:rPr>
          <w:color w:val="000000" w:themeColor="text1"/>
        </w:rPr>
      </w:pPr>
    </w:p>
    <w:p w14:paraId="09E30157" w14:textId="4B0178CF" w:rsidR="009F5B91" w:rsidRPr="002B5730" w:rsidRDefault="008664DB" w:rsidP="008664DB">
      <w:pPr>
        <w:tabs>
          <w:tab w:val="left" w:pos="1620"/>
        </w:tabs>
        <w:rPr>
          <w:color w:val="000000" w:themeColor="text1"/>
        </w:rPr>
      </w:pPr>
      <w:r w:rsidRPr="002B5730">
        <w:rPr>
          <w:color w:val="000000" w:themeColor="text1"/>
        </w:rPr>
        <w:tab/>
      </w:r>
    </w:p>
    <w:p w14:paraId="64B71EA6" w14:textId="46123E5F"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7F8C589F" w:rsidR="009F5B91" w:rsidRPr="002B5730" w:rsidRDefault="009F5B91" w:rsidP="009F5B91">
      <w:pPr>
        <w:rPr>
          <w:color w:val="000000" w:themeColor="text1"/>
        </w:rPr>
      </w:pPr>
    </w:p>
    <w:p w14:paraId="3D4BC3B1" w14:textId="3EA07595"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7724A8AA" w:rsidR="009F5B91" w:rsidRDefault="009F5B91" w:rsidP="009F5B91">
      <w:pPr>
        <w:rPr>
          <w:color w:val="000000" w:themeColor="text1"/>
        </w:rPr>
      </w:pPr>
    </w:p>
    <w:p w14:paraId="145871B7" w14:textId="2DB104BE" w:rsidR="00E2530D" w:rsidRDefault="00E2530D" w:rsidP="009F5B91">
      <w:pPr>
        <w:rPr>
          <w:color w:val="000000" w:themeColor="text1"/>
        </w:rPr>
      </w:pPr>
    </w:p>
    <w:p w14:paraId="7A485A10" w14:textId="2E9A8134" w:rsidR="00E2530D" w:rsidRDefault="00E2530D" w:rsidP="009F5B91">
      <w:pPr>
        <w:rPr>
          <w:color w:val="000000" w:themeColor="text1"/>
        </w:rPr>
      </w:pPr>
    </w:p>
    <w:p w14:paraId="2C2E11EB" w14:textId="6B01BB3C" w:rsidR="003B1BF5" w:rsidRDefault="00A93F5E" w:rsidP="00A93F5E">
      <w:pPr>
        <w:rPr>
          <w:rFonts w:ascii="Arial" w:hAnsi="Arial" w:cs="Arial"/>
          <w:b/>
          <w:bCs/>
          <w:sz w:val="24"/>
          <w:szCs w:val="24"/>
        </w:rPr>
      </w:pPr>
      <w:r>
        <w:rPr>
          <w:rFonts w:ascii="Arial" w:hAnsi="Arial" w:cs="Arial"/>
          <w:b/>
          <w:bCs/>
          <w:sz w:val="24"/>
          <w:szCs w:val="24"/>
        </w:rPr>
        <w:t>Middle East &amp; Africa</w:t>
      </w:r>
      <w:r w:rsidRPr="0022076A">
        <w:rPr>
          <w:rFonts w:ascii="Arial" w:hAnsi="Arial" w:cs="Arial"/>
          <w:b/>
          <w:bCs/>
          <w:sz w:val="24"/>
          <w:szCs w:val="24"/>
        </w:rPr>
        <w:t xml:space="preserve"> </w:t>
      </w:r>
      <w:r w:rsidR="00925089">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4C7FEF">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59C2161F" w14:textId="65DCD32E" w:rsidR="004F4F10" w:rsidRDefault="00545715"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9792" behindDoc="0" locked="0" layoutInCell="1" allowOverlap="1" wp14:anchorId="7ED6364F" wp14:editId="14081D84">
                <wp:simplePos x="0" y="0"/>
                <wp:positionH relativeFrom="column">
                  <wp:posOffset>3019425</wp:posOffset>
                </wp:positionH>
                <wp:positionV relativeFrom="paragraph">
                  <wp:posOffset>1562100</wp:posOffset>
                </wp:positionV>
                <wp:extent cx="3337560" cy="23812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560" cy="238125"/>
                        </a:xfrm>
                        <a:prstGeom prst="rect">
                          <a:avLst/>
                        </a:prstGeom>
                        <a:noFill/>
                      </wps:spPr>
                      <wps:txbx>
                        <w:txbxContent>
                          <w:p w14:paraId="5C4A53F4"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0AC916A" w14:textId="24C95EE6" w:rsidR="00A93F5E" w:rsidRPr="005858C1" w:rsidRDefault="00A93F5E" w:rsidP="00A93F5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7ED6364F" id="_x0000_s1131" type="#_x0000_t202" style="position:absolute;left:0;text-align:left;margin-left:237.75pt;margin-top:123pt;width:262.8pt;height:18.7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" filled="f" stroked="f">
                <v:textbox>
                  <w:txbxContent>
                    <w:p w14:paraId="5C4A53F4"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0AC916A" w14:textId="24C95EE6" w:rsidR="00A93F5E" w:rsidRPr="005858C1" w:rsidRDefault="00A93F5E" w:rsidP="00A93F5E">
                      <w:pPr>
                        <w:jc w:val="right"/>
                        <w:textAlignment w:val="baseline"/>
                        <w:rPr>
                          <w:rFonts w:ascii="Verdana" w:eastAsia="Verdana" w:hAnsi="Verdana" w:cs="Verdana"/>
                          <w:i/>
                          <w:iCs/>
                          <w:color w:val="3F3F3F"/>
                          <w:kern w:val="24"/>
                          <w:sz w:val="12"/>
                          <w:szCs w:val="12"/>
                        </w:rPr>
                      </w:pPr>
                    </w:p>
                  </w:txbxContent>
                </v:textbox>
              </v:shape>
            </w:pict>
          </mc:Fallback>
        </mc:AlternateContent>
      </w:r>
      <w:r w:rsidR="00A93F5E" w:rsidRPr="002B5730">
        <w:rPr>
          <w:rFonts w:ascii="Arial" w:eastAsia="Arial" w:hAnsi="Arial" w:cs="Arial"/>
          <w:noProof/>
          <w:color w:val="000000" w:themeColor="text1"/>
          <w:sz w:val="24"/>
          <w:szCs w:val="24"/>
        </w:rPr>
        <w:drawing>
          <wp:inline distT="0" distB="0" distL="0" distR="0" wp14:anchorId="7EC850D0" wp14:editId="7E7ACF49">
            <wp:extent cx="6362700" cy="1673233"/>
            <wp:effectExtent l="0" t="0" r="0" b="3175"/>
            <wp:docPr id="224" name="Chart 22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4F4F10">
        <w:rPr>
          <w:rFonts w:ascii="Arial" w:hAnsi="Arial" w:cs="Arial"/>
          <w:sz w:val="24"/>
          <w:szCs w:val="24"/>
        </w:rPr>
        <w:t xml:space="preserve"> </w:t>
      </w:r>
    </w:p>
    <w:p w14:paraId="1EB9891E" w14:textId="29DA8FDB" w:rsidR="00195C31" w:rsidRDefault="00195C31" w:rsidP="00A93F5E">
      <w:pPr>
        <w:spacing w:line="360" w:lineRule="auto"/>
        <w:jc w:val="both"/>
        <w:rPr>
          <w:rFonts w:ascii="Arial" w:hAnsi="Arial" w:cs="Arial"/>
          <w:sz w:val="24"/>
          <w:szCs w:val="24"/>
        </w:rPr>
      </w:pPr>
      <w:r w:rsidRPr="00195C31">
        <w:rPr>
          <w:rFonts w:ascii="Arial" w:hAnsi="Arial" w:cs="Arial"/>
          <w:sz w:val="24"/>
          <w:szCs w:val="24"/>
        </w:rPr>
        <w:t>In Middle East, as of 2020 the total capacity of vinyl ester stood at about 83 thousand tonnes with production of about 64 thousand tonnes. An increase in production of vinyl ester is estimated in forecasted years as the market recovers to its pre pandemic levels of economic activity.</w:t>
      </w:r>
    </w:p>
    <w:p w14:paraId="78F24009" w14:textId="13FF5D82" w:rsidR="00195C31" w:rsidRDefault="00195C31" w:rsidP="00195C31">
      <w:pPr>
        <w:spacing w:line="360" w:lineRule="auto"/>
        <w:jc w:val="both"/>
        <w:rPr>
          <w:rFonts w:ascii="Arial" w:hAnsi="Arial" w:cs="Arial"/>
          <w:sz w:val="24"/>
          <w:szCs w:val="24"/>
        </w:rPr>
      </w:pPr>
      <w:r w:rsidRPr="004F4F10">
        <w:rPr>
          <w:rFonts w:ascii="Arial" w:hAnsi="Arial" w:cs="Arial"/>
          <w:b/>
          <w:bCs/>
          <w:sz w:val="24"/>
          <w:szCs w:val="24"/>
        </w:rPr>
        <w:t>Major Demand Drivers of Vinyl Ester Resin During Forecast Period</w:t>
      </w:r>
    </w:p>
    <w:p w14:paraId="7E014809" w14:textId="77777777" w:rsidR="00195C31" w:rsidRPr="004F4F10" w:rsidRDefault="00195C31" w:rsidP="00F14E20">
      <w:pPr>
        <w:pStyle w:val="ListParagraph"/>
        <w:numPr>
          <w:ilvl w:val="0"/>
          <w:numId w:val="11"/>
        </w:numPr>
        <w:spacing w:line="360" w:lineRule="auto"/>
        <w:jc w:val="both"/>
        <w:rPr>
          <w:sz w:val="24"/>
          <w:szCs w:val="24"/>
        </w:rPr>
      </w:pPr>
      <w:r w:rsidRPr="004F4F10">
        <w:rPr>
          <w:b/>
          <w:bCs/>
          <w:sz w:val="24"/>
          <w:szCs w:val="24"/>
        </w:rPr>
        <w:t>Increasing Desalination Construction Projects</w:t>
      </w:r>
    </w:p>
    <w:p w14:paraId="123582A3" w14:textId="77777777" w:rsidR="00195C31"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w:t>
      </w:r>
      <w:proofErr w:type="spellStart"/>
      <w:r w:rsidRPr="004C7FEF">
        <w:rPr>
          <w:rFonts w:ascii="Arial" w:hAnsi="Arial" w:cs="Arial"/>
          <w:sz w:val="24"/>
          <w:szCs w:val="24"/>
          <w:lang w:val="en-US"/>
        </w:rPr>
        <w:t>Shuaibah</w:t>
      </w:r>
      <w:proofErr w:type="spellEnd"/>
      <w:r w:rsidRPr="004C7FEF">
        <w:rPr>
          <w:rFonts w:ascii="Arial" w:hAnsi="Arial" w:cs="Arial"/>
          <w:sz w:val="24"/>
          <w:szCs w:val="24"/>
          <w:lang w:val="en-US"/>
        </w:rPr>
        <w:t xml:space="preserve">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29E15EBD" w14:textId="77777777" w:rsidR="00195C31" w:rsidRPr="004F4F10" w:rsidRDefault="00195C31" w:rsidP="00F14E20">
      <w:pPr>
        <w:pStyle w:val="ListParagraph"/>
        <w:numPr>
          <w:ilvl w:val="0"/>
          <w:numId w:val="11"/>
        </w:numPr>
        <w:jc w:val="both"/>
        <w:rPr>
          <w:sz w:val="24"/>
          <w:szCs w:val="24"/>
        </w:rPr>
      </w:pPr>
      <w:r w:rsidRPr="004F4F10">
        <w:rPr>
          <w:b/>
          <w:bCs/>
          <w:sz w:val="24"/>
          <w:szCs w:val="24"/>
        </w:rPr>
        <w:t>Smart Cities Development</w:t>
      </w:r>
    </w:p>
    <w:p w14:paraId="45FC42FD" w14:textId="77777777" w:rsidR="00195C31" w:rsidRPr="004C7FEF"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79A2C4F0" w14:textId="77777777" w:rsidR="00195C31" w:rsidRPr="004F4F10" w:rsidRDefault="00195C31" w:rsidP="00F14E20">
      <w:pPr>
        <w:pStyle w:val="ListParagraph"/>
        <w:numPr>
          <w:ilvl w:val="0"/>
          <w:numId w:val="11"/>
        </w:numPr>
        <w:jc w:val="both"/>
        <w:rPr>
          <w:sz w:val="24"/>
          <w:szCs w:val="24"/>
        </w:rPr>
      </w:pPr>
      <w:r w:rsidRPr="004F4F10">
        <w:rPr>
          <w:b/>
          <w:bCs/>
          <w:sz w:val="24"/>
          <w:szCs w:val="24"/>
        </w:rPr>
        <w:t>Growth in Infrastructure Projects</w:t>
      </w:r>
    </w:p>
    <w:p w14:paraId="746A3401" w14:textId="77777777" w:rsidR="00195C31" w:rsidRDefault="00195C31" w:rsidP="00195C31">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w:t>
      </w:r>
      <w:r w:rsidRPr="004F4F10">
        <w:rPr>
          <w:rFonts w:ascii="Arial" w:hAnsi="Arial" w:cs="Arial"/>
          <w:sz w:val="24"/>
          <w:szCs w:val="24"/>
          <w:lang w:val="en-US"/>
        </w:rPr>
        <w:lastRenderedPageBreak/>
        <w:t xml:space="preserve">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7B6171CD" w14:textId="77777777" w:rsidR="00195C31" w:rsidRDefault="00195C31" w:rsidP="004C7FEF">
      <w:pPr>
        <w:jc w:val="both"/>
        <w:rPr>
          <w:rFonts w:ascii="Arial" w:hAnsi="Arial" w:cs="Arial"/>
          <w:b/>
          <w:bCs/>
          <w:sz w:val="24"/>
          <w:szCs w:val="24"/>
        </w:rPr>
      </w:pPr>
    </w:p>
    <w:p w14:paraId="7865230D" w14:textId="5D3CAA63" w:rsidR="004C7FEF" w:rsidRDefault="004F4F10" w:rsidP="004C7FEF">
      <w:pPr>
        <w:jc w:val="both"/>
        <w:rPr>
          <w:rFonts w:ascii="Arial" w:hAnsi="Arial" w:cs="Arial"/>
          <w:b/>
          <w:bCs/>
          <w:sz w:val="24"/>
          <w:szCs w:val="24"/>
        </w:rPr>
      </w:pPr>
      <w:r w:rsidRPr="004F4F10">
        <w:rPr>
          <w:rFonts w:ascii="Arial" w:hAnsi="Arial" w:cs="Arial"/>
          <w:b/>
          <w:bCs/>
          <w:sz w:val="24"/>
          <w:szCs w:val="24"/>
        </w:rPr>
        <w:t>Major Infrastructure and Industrial Projects in GCC Region under Planning or Execution, By Value, By 2020 (USD Million)</w:t>
      </w:r>
    </w:p>
    <w:tbl>
      <w:tblPr>
        <w:tblW w:w="10265" w:type="dxa"/>
        <w:tblLook w:val="0420" w:firstRow="1" w:lastRow="0" w:firstColumn="0" w:lastColumn="0" w:noHBand="0" w:noVBand="1"/>
      </w:tblPr>
      <w:tblGrid>
        <w:gridCol w:w="2099"/>
        <w:gridCol w:w="1361"/>
        <w:gridCol w:w="1361"/>
        <w:gridCol w:w="1361"/>
        <w:gridCol w:w="1361"/>
        <w:gridCol w:w="1361"/>
        <w:gridCol w:w="1361"/>
      </w:tblGrid>
      <w:tr w:rsidR="004F4F10" w:rsidRPr="004F4F10" w14:paraId="7509F161" w14:textId="77777777" w:rsidTr="004F4F10">
        <w:trPr>
          <w:trHeight w:val="491"/>
        </w:trPr>
        <w:tc>
          <w:tcPr>
            <w:tcW w:w="2099"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6A50AE5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Activity</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343C6B76"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Saudi Arabia</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0CF3686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UAE</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0F83B4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Kuwait</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E065400"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Qatar</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53D17C1C"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Oman</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26931E9B"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Bahrain</w:t>
            </w:r>
          </w:p>
        </w:tc>
      </w:tr>
      <w:tr w:rsidR="004F4F10" w:rsidRPr="004F4F10" w14:paraId="3AC3B3EA"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197E049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Chemical</w:t>
            </w:r>
          </w:p>
        </w:tc>
        <w:tc>
          <w:tcPr>
            <w:tcW w:w="1361" w:type="dxa"/>
            <w:tcBorders>
              <w:top w:val="nil"/>
              <w:left w:val="nil"/>
              <w:bottom w:val="single" w:sz="4" w:space="0" w:color="auto"/>
              <w:right w:val="single" w:sz="4" w:space="0" w:color="auto"/>
            </w:tcBorders>
            <w:shd w:val="clear" w:color="000000" w:fill="B4C6E7"/>
            <w:noWrap/>
            <w:vAlign w:val="bottom"/>
            <w:hideMark/>
          </w:tcPr>
          <w:p w14:paraId="12839D9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64,916</w:t>
            </w:r>
          </w:p>
        </w:tc>
        <w:tc>
          <w:tcPr>
            <w:tcW w:w="1361" w:type="dxa"/>
            <w:tcBorders>
              <w:top w:val="nil"/>
              <w:left w:val="nil"/>
              <w:bottom w:val="single" w:sz="4" w:space="0" w:color="auto"/>
              <w:right w:val="single" w:sz="4" w:space="0" w:color="auto"/>
            </w:tcBorders>
            <w:shd w:val="clear" w:color="000000" w:fill="B4C6E7"/>
            <w:noWrap/>
            <w:vAlign w:val="bottom"/>
            <w:hideMark/>
          </w:tcPr>
          <w:p w14:paraId="5E41067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24,809</w:t>
            </w:r>
          </w:p>
        </w:tc>
        <w:tc>
          <w:tcPr>
            <w:tcW w:w="1361" w:type="dxa"/>
            <w:tcBorders>
              <w:top w:val="nil"/>
              <w:left w:val="nil"/>
              <w:bottom w:val="single" w:sz="4" w:space="0" w:color="auto"/>
              <w:right w:val="single" w:sz="4" w:space="0" w:color="auto"/>
            </w:tcBorders>
            <w:shd w:val="clear" w:color="000000" w:fill="B4C6E7"/>
            <w:noWrap/>
            <w:vAlign w:val="bottom"/>
            <w:hideMark/>
          </w:tcPr>
          <w:p w14:paraId="7FA2CD7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565</w:t>
            </w:r>
          </w:p>
        </w:tc>
        <w:tc>
          <w:tcPr>
            <w:tcW w:w="1361" w:type="dxa"/>
            <w:tcBorders>
              <w:top w:val="nil"/>
              <w:left w:val="nil"/>
              <w:bottom w:val="single" w:sz="4" w:space="0" w:color="auto"/>
              <w:right w:val="single" w:sz="4" w:space="0" w:color="auto"/>
            </w:tcBorders>
            <w:shd w:val="clear" w:color="000000" w:fill="B4C6E7"/>
            <w:noWrap/>
            <w:vAlign w:val="bottom"/>
            <w:hideMark/>
          </w:tcPr>
          <w:p w14:paraId="23B02E5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1,484</w:t>
            </w:r>
          </w:p>
        </w:tc>
        <w:tc>
          <w:tcPr>
            <w:tcW w:w="1361" w:type="dxa"/>
            <w:tcBorders>
              <w:top w:val="nil"/>
              <w:left w:val="nil"/>
              <w:bottom w:val="single" w:sz="4" w:space="0" w:color="auto"/>
              <w:right w:val="single" w:sz="4" w:space="0" w:color="auto"/>
            </w:tcBorders>
            <w:shd w:val="clear" w:color="000000" w:fill="B4C6E7"/>
            <w:noWrap/>
            <w:vAlign w:val="bottom"/>
            <w:hideMark/>
          </w:tcPr>
          <w:p w14:paraId="38EE5B68"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15,450</w:t>
            </w:r>
          </w:p>
        </w:tc>
        <w:tc>
          <w:tcPr>
            <w:tcW w:w="1361" w:type="dxa"/>
            <w:tcBorders>
              <w:top w:val="nil"/>
              <w:left w:val="nil"/>
              <w:bottom w:val="single" w:sz="4" w:space="0" w:color="auto"/>
              <w:right w:val="single" w:sz="4" w:space="0" w:color="auto"/>
            </w:tcBorders>
            <w:shd w:val="clear" w:color="000000" w:fill="B4C6E7"/>
            <w:noWrap/>
            <w:vAlign w:val="bottom"/>
            <w:hideMark/>
          </w:tcPr>
          <w:p w14:paraId="2B3567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5,000</w:t>
            </w:r>
          </w:p>
        </w:tc>
      </w:tr>
      <w:tr w:rsidR="004F4F10" w:rsidRPr="004F4F10" w14:paraId="77E446F6"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0D9E2F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Construction</w:t>
            </w:r>
          </w:p>
        </w:tc>
        <w:tc>
          <w:tcPr>
            <w:tcW w:w="1361" w:type="dxa"/>
            <w:tcBorders>
              <w:top w:val="nil"/>
              <w:left w:val="nil"/>
              <w:bottom w:val="single" w:sz="4" w:space="0" w:color="auto"/>
              <w:right w:val="single" w:sz="4" w:space="0" w:color="auto"/>
            </w:tcBorders>
            <w:shd w:val="clear" w:color="000000" w:fill="B4C6E7"/>
            <w:noWrap/>
            <w:vAlign w:val="bottom"/>
            <w:hideMark/>
          </w:tcPr>
          <w:p w14:paraId="41E3DD3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475,218</w:t>
            </w:r>
          </w:p>
        </w:tc>
        <w:tc>
          <w:tcPr>
            <w:tcW w:w="1361" w:type="dxa"/>
            <w:tcBorders>
              <w:top w:val="nil"/>
              <w:left w:val="nil"/>
              <w:bottom w:val="single" w:sz="4" w:space="0" w:color="auto"/>
              <w:right w:val="single" w:sz="4" w:space="0" w:color="auto"/>
            </w:tcBorders>
            <w:shd w:val="clear" w:color="000000" w:fill="B4C6E7"/>
            <w:noWrap/>
            <w:vAlign w:val="bottom"/>
            <w:hideMark/>
          </w:tcPr>
          <w:p w14:paraId="5DAB550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539,793</w:t>
            </w:r>
          </w:p>
        </w:tc>
        <w:tc>
          <w:tcPr>
            <w:tcW w:w="1361" w:type="dxa"/>
            <w:tcBorders>
              <w:top w:val="nil"/>
              <w:left w:val="nil"/>
              <w:bottom w:val="single" w:sz="4" w:space="0" w:color="auto"/>
              <w:right w:val="single" w:sz="4" w:space="0" w:color="auto"/>
            </w:tcBorders>
            <w:shd w:val="clear" w:color="000000" w:fill="B4C6E7"/>
            <w:noWrap/>
            <w:vAlign w:val="bottom"/>
            <w:hideMark/>
          </w:tcPr>
          <w:p w14:paraId="10E92FF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80,080</w:t>
            </w:r>
          </w:p>
        </w:tc>
        <w:tc>
          <w:tcPr>
            <w:tcW w:w="1361" w:type="dxa"/>
            <w:tcBorders>
              <w:top w:val="nil"/>
              <w:left w:val="nil"/>
              <w:bottom w:val="single" w:sz="4" w:space="0" w:color="auto"/>
              <w:right w:val="single" w:sz="4" w:space="0" w:color="auto"/>
            </w:tcBorders>
            <w:shd w:val="clear" w:color="000000" w:fill="B4C6E7"/>
            <w:noWrap/>
            <w:vAlign w:val="bottom"/>
            <w:hideMark/>
          </w:tcPr>
          <w:p w14:paraId="5CE171A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139,843</w:t>
            </w:r>
          </w:p>
        </w:tc>
        <w:tc>
          <w:tcPr>
            <w:tcW w:w="1361" w:type="dxa"/>
            <w:tcBorders>
              <w:top w:val="nil"/>
              <w:left w:val="nil"/>
              <w:bottom w:val="single" w:sz="4" w:space="0" w:color="auto"/>
              <w:right w:val="single" w:sz="4" w:space="0" w:color="auto"/>
            </w:tcBorders>
            <w:shd w:val="clear" w:color="000000" w:fill="B4C6E7"/>
            <w:noWrap/>
            <w:vAlign w:val="bottom"/>
            <w:hideMark/>
          </w:tcPr>
          <w:p w14:paraId="4FD17DC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43,160</w:t>
            </w:r>
          </w:p>
        </w:tc>
        <w:tc>
          <w:tcPr>
            <w:tcW w:w="1361" w:type="dxa"/>
            <w:tcBorders>
              <w:top w:val="nil"/>
              <w:left w:val="nil"/>
              <w:bottom w:val="single" w:sz="4" w:space="0" w:color="auto"/>
              <w:right w:val="single" w:sz="4" w:space="0" w:color="auto"/>
            </w:tcBorders>
            <w:shd w:val="clear" w:color="000000" w:fill="B4C6E7"/>
            <w:noWrap/>
            <w:vAlign w:val="bottom"/>
            <w:hideMark/>
          </w:tcPr>
          <w:p w14:paraId="32D386B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30,967</w:t>
            </w:r>
          </w:p>
        </w:tc>
      </w:tr>
      <w:tr w:rsidR="004F4F10" w:rsidRPr="004F4F10" w14:paraId="7C657727"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B8350D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Gas</w:t>
            </w:r>
          </w:p>
        </w:tc>
        <w:tc>
          <w:tcPr>
            <w:tcW w:w="1361" w:type="dxa"/>
            <w:tcBorders>
              <w:top w:val="nil"/>
              <w:left w:val="nil"/>
              <w:bottom w:val="single" w:sz="4" w:space="0" w:color="auto"/>
              <w:right w:val="single" w:sz="4" w:space="0" w:color="auto"/>
            </w:tcBorders>
            <w:shd w:val="clear" w:color="000000" w:fill="B4C6E7"/>
            <w:noWrap/>
            <w:vAlign w:val="bottom"/>
            <w:hideMark/>
          </w:tcPr>
          <w:p w14:paraId="47C028B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25,402</w:t>
            </w:r>
          </w:p>
        </w:tc>
        <w:tc>
          <w:tcPr>
            <w:tcW w:w="1361" w:type="dxa"/>
            <w:tcBorders>
              <w:top w:val="nil"/>
              <w:left w:val="nil"/>
              <w:bottom w:val="single" w:sz="4" w:space="0" w:color="auto"/>
              <w:right w:val="single" w:sz="4" w:space="0" w:color="auto"/>
            </w:tcBorders>
            <w:shd w:val="clear" w:color="000000" w:fill="B4C6E7"/>
            <w:noWrap/>
            <w:vAlign w:val="bottom"/>
            <w:hideMark/>
          </w:tcPr>
          <w:p w14:paraId="31E780B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21,083</w:t>
            </w:r>
          </w:p>
        </w:tc>
        <w:tc>
          <w:tcPr>
            <w:tcW w:w="1361" w:type="dxa"/>
            <w:tcBorders>
              <w:top w:val="nil"/>
              <w:left w:val="nil"/>
              <w:bottom w:val="single" w:sz="4" w:space="0" w:color="auto"/>
              <w:right w:val="single" w:sz="4" w:space="0" w:color="auto"/>
            </w:tcBorders>
            <w:shd w:val="clear" w:color="000000" w:fill="B4C6E7"/>
            <w:noWrap/>
            <w:vAlign w:val="bottom"/>
            <w:hideMark/>
          </w:tcPr>
          <w:p w14:paraId="19421D8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11,848</w:t>
            </w:r>
          </w:p>
        </w:tc>
        <w:tc>
          <w:tcPr>
            <w:tcW w:w="1361" w:type="dxa"/>
            <w:tcBorders>
              <w:top w:val="nil"/>
              <w:left w:val="nil"/>
              <w:bottom w:val="single" w:sz="4" w:space="0" w:color="auto"/>
              <w:right w:val="single" w:sz="4" w:space="0" w:color="auto"/>
            </w:tcBorders>
            <w:shd w:val="clear" w:color="000000" w:fill="B4C6E7"/>
            <w:noWrap/>
            <w:vAlign w:val="bottom"/>
            <w:hideMark/>
          </w:tcPr>
          <w:p w14:paraId="1873F2E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12,889</w:t>
            </w:r>
          </w:p>
        </w:tc>
        <w:tc>
          <w:tcPr>
            <w:tcW w:w="1361" w:type="dxa"/>
            <w:tcBorders>
              <w:top w:val="nil"/>
              <w:left w:val="nil"/>
              <w:bottom w:val="single" w:sz="4" w:space="0" w:color="auto"/>
              <w:right w:val="single" w:sz="4" w:space="0" w:color="auto"/>
            </w:tcBorders>
            <w:shd w:val="clear" w:color="000000" w:fill="B4C6E7"/>
            <w:noWrap/>
            <w:vAlign w:val="bottom"/>
            <w:hideMark/>
          </w:tcPr>
          <w:p w14:paraId="333B45F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25,712</w:t>
            </w:r>
          </w:p>
        </w:tc>
        <w:tc>
          <w:tcPr>
            <w:tcW w:w="1361" w:type="dxa"/>
            <w:tcBorders>
              <w:top w:val="nil"/>
              <w:left w:val="nil"/>
              <w:bottom w:val="single" w:sz="4" w:space="0" w:color="auto"/>
              <w:right w:val="single" w:sz="4" w:space="0" w:color="auto"/>
            </w:tcBorders>
            <w:shd w:val="clear" w:color="000000" w:fill="B4C6E7"/>
            <w:noWrap/>
            <w:vAlign w:val="bottom"/>
            <w:hideMark/>
          </w:tcPr>
          <w:p w14:paraId="03F8D73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1,258</w:t>
            </w:r>
          </w:p>
        </w:tc>
      </w:tr>
      <w:tr w:rsidR="004F4F10" w:rsidRPr="004F4F10" w14:paraId="66AF126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5B98FE0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Industrial</w:t>
            </w:r>
          </w:p>
        </w:tc>
        <w:tc>
          <w:tcPr>
            <w:tcW w:w="1361" w:type="dxa"/>
            <w:tcBorders>
              <w:top w:val="nil"/>
              <w:left w:val="nil"/>
              <w:bottom w:val="single" w:sz="4" w:space="0" w:color="auto"/>
              <w:right w:val="single" w:sz="4" w:space="0" w:color="auto"/>
            </w:tcBorders>
            <w:shd w:val="clear" w:color="000000" w:fill="B4C6E7"/>
            <w:noWrap/>
            <w:vAlign w:val="bottom"/>
            <w:hideMark/>
          </w:tcPr>
          <w:p w14:paraId="1755BA3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28,717</w:t>
            </w:r>
          </w:p>
        </w:tc>
        <w:tc>
          <w:tcPr>
            <w:tcW w:w="1361" w:type="dxa"/>
            <w:tcBorders>
              <w:top w:val="nil"/>
              <w:left w:val="nil"/>
              <w:bottom w:val="single" w:sz="4" w:space="0" w:color="auto"/>
              <w:right w:val="single" w:sz="4" w:space="0" w:color="auto"/>
            </w:tcBorders>
            <w:shd w:val="clear" w:color="000000" w:fill="B4C6E7"/>
            <w:noWrap/>
            <w:vAlign w:val="bottom"/>
            <w:hideMark/>
          </w:tcPr>
          <w:p w14:paraId="4ED4C25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8,996</w:t>
            </w:r>
          </w:p>
        </w:tc>
        <w:tc>
          <w:tcPr>
            <w:tcW w:w="1361" w:type="dxa"/>
            <w:tcBorders>
              <w:top w:val="nil"/>
              <w:left w:val="nil"/>
              <w:bottom w:val="single" w:sz="4" w:space="0" w:color="auto"/>
              <w:right w:val="single" w:sz="4" w:space="0" w:color="auto"/>
            </w:tcBorders>
            <w:shd w:val="clear" w:color="000000" w:fill="B4C6E7"/>
            <w:noWrap/>
            <w:vAlign w:val="bottom"/>
            <w:hideMark/>
          </w:tcPr>
          <w:p w14:paraId="53315E7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250</w:t>
            </w:r>
          </w:p>
        </w:tc>
        <w:tc>
          <w:tcPr>
            <w:tcW w:w="1361" w:type="dxa"/>
            <w:tcBorders>
              <w:top w:val="nil"/>
              <w:left w:val="nil"/>
              <w:bottom w:val="single" w:sz="4" w:space="0" w:color="auto"/>
              <w:right w:val="single" w:sz="4" w:space="0" w:color="auto"/>
            </w:tcBorders>
            <w:shd w:val="clear" w:color="000000" w:fill="B4C6E7"/>
            <w:noWrap/>
            <w:vAlign w:val="bottom"/>
            <w:hideMark/>
          </w:tcPr>
          <w:p w14:paraId="2801348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970</w:t>
            </w:r>
          </w:p>
        </w:tc>
        <w:tc>
          <w:tcPr>
            <w:tcW w:w="1361" w:type="dxa"/>
            <w:tcBorders>
              <w:top w:val="nil"/>
              <w:left w:val="nil"/>
              <w:bottom w:val="single" w:sz="4" w:space="0" w:color="auto"/>
              <w:right w:val="single" w:sz="4" w:space="0" w:color="auto"/>
            </w:tcBorders>
            <w:shd w:val="clear" w:color="000000" w:fill="B4C6E7"/>
            <w:noWrap/>
            <w:vAlign w:val="bottom"/>
            <w:hideMark/>
          </w:tcPr>
          <w:p w14:paraId="5147DA5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12,179</w:t>
            </w:r>
          </w:p>
        </w:tc>
        <w:tc>
          <w:tcPr>
            <w:tcW w:w="1361" w:type="dxa"/>
            <w:tcBorders>
              <w:top w:val="nil"/>
              <w:left w:val="nil"/>
              <w:bottom w:val="single" w:sz="4" w:space="0" w:color="auto"/>
              <w:right w:val="single" w:sz="4" w:space="0" w:color="auto"/>
            </w:tcBorders>
            <w:shd w:val="clear" w:color="000000" w:fill="B4C6E7"/>
            <w:noWrap/>
            <w:vAlign w:val="bottom"/>
            <w:hideMark/>
          </w:tcPr>
          <w:p w14:paraId="4C90B65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4,656</w:t>
            </w:r>
          </w:p>
        </w:tc>
      </w:tr>
      <w:tr w:rsidR="004F4F10" w:rsidRPr="004F4F10" w14:paraId="3D013DEB"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6562A0A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Oil</w:t>
            </w:r>
          </w:p>
        </w:tc>
        <w:tc>
          <w:tcPr>
            <w:tcW w:w="1361" w:type="dxa"/>
            <w:tcBorders>
              <w:top w:val="nil"/>
              <w:left w:val="nil"/>
              <w:bottom w:val="single" w:sz="4" w:space="0" w:color="auto"/>
              <w:right w:val="single" w:sz="4" w:space="0" w:color="auto"/>
            </w:tcBorders>
            <w:shd w:val="clear" w:color="000000" w:fill="B4C6E7"/>
            <w:noWrap/>
            <w:vAlign w:val="bottom"/>
            <w:hideMark/>
          </w:tcPr>
          <w:p w14:paraId="13B95A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23,409</w:t>
            </w:r>
          </w:p>
        </w:tc>
        <w:tc>
          <w:tcPr>
            <w:tcW w:w="1361" w:type="dxa"/>
            <w:tcBorders>
              <w:top w:val="nil"/>
              <w:left w:val="nil"/>
              <w:bottom w:val="single" w:sz="4" w:space="0" w:color="auto"/>
              <w:right w:val="single" w:sz="4" w:space="0" w:color="auto"/>
            </w:tcBorders>
            <w:shd w:val="clear" w:color="000000" w:fill="B4C6E7"/>
            <w:noWrap/>
            <w:vAlign w:val="bottom"/>
            <w:hideMark/>
          </w:tcPr>
          <w:p w14:paraId="48C4EC0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50,899</w:t>
            </w:r>
          </w:p>
        </w:tc>
        <w:tc>
          <w:tcPr>
            <w:tcW w:w="1361" w:type="dxa"/>
            <w:tcBorders>
              <w:top w:val="nil"/>
              <w:left w:val="nil"/>
              <w:bottom w:val="single" w:sz="4" w:space="0" w:color="auto"/>
              <w:right w:val="single" w:sz="4" w:space="0" w:color="auto"/>
            </w:tcBorders>
            <w:shd w:val="clear" w:color="000000" w:fill="B4C6E7"/>
            <w:noWrap/>
            <w:vAlign w:val="bottom"/>
            <w:hideMark/>
          </w:tcPr>
          <w:p w14:paraId="459EA7A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55,188</w:t>
            </w:r>
          </w:p>
        </w:tc>
        <w:tc>
          <w:tcPr>
            <w:tcW w:w="1361" w:type="dxa"/>
            <w:tcBorders>
              <w:top w:val="nil"/>
              <w:left w:val="nil"/>
              <w:bottom w:val="single" w:sz="4" w:space="0" w:color="auto"/>
              <w:right w:val="single" w:sz="4" w:space="0" w:color="auto"/>
            </w:tcBorders>
            <w:shd w:val="clear" w:color="000000" w:fill="B4C6E7"/>
            <w:noWrap/>
            <w:vAlign w:val="bottom"/>
            <w:hideMark/>
          </w:tcPr>
          <w:p w14:paraId="72934BF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16,559</w:t>
            </w:r>
          </w:p>
        </w:tc>
        <w:tc>
          <w:tcPr>
            <w:tcW w:w="1361" w:type="dxa"/>
            <w:tcBorders>
              <w:top w:val="nil"/>
              <w:left w:val="nil"/>
              <w:bottom w:val="single" w:sz="4" w:space="0" w:color="auto"/>
              <w:right w:val="single" w:sz="4" w:space="0" w:color="auto"/>
            </w:tcBorders>
            <w:shd w:val="clear" w:color="000000" w:fill="B4C6E7"/>
            <w:noWrap/>
            <w:vAlign w:val="bottom"/>
            <w:hideMark/>
          </w:tcPr>
          <w:p w14:paraId="17D75FA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14,659</w:t>
            </w:r>
          </w:p>
        </w:tc>
        <w:tc>
          <w:tcPr>
            <w:tcW w:w="1361" w:type="dxa"/>
            <w:tcBorders>
              <w:top w:val="nil"/>
              <w:left w:val="nil"/>
              <w:bottom w:val="single" w:sz="4" w:space="0" w:color="auto"/>
              <w:right w:val="single" w:sz="4" w:space="0" w:color="auto"/>
            </w:tcBorders>
            <w:shd w:val="clear" w:color="000000" w:fill="B4C6E7"/>
            <w:noWrap/>
            <w:vAlign w:val="bottom"/>
            <w:hideMark/>
          </w:tcPr>
          <w:p w14:paraId="3C7DB12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5,025</w:t>
            </w:r>
          </w:p>
        </w:tc>
      </w:tr>
      <w:tr w:rsidR="004F4F10" w:rsidRPr="004F4F10" w14:paraId="28A36F0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73B12EA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Power</w:t>
            </w:r>
          </w:p>
        </w:tc>
        <w:tc>
          <w:tcPr>
            <w:tcW w:w="1361" w:type="dxa"/>
            <w:tcBorders>
              <w:top w:val="nil"/>
              <w:left w:val="nil"/>
              <w:bottom w:val="single" w:sz="4" w:space="0" w:color="auto"/>
              <w:right w:val="single" w:sz="4" w:space="0" w:color="auto"/>
            </w:tcBorders>
            <w:shd w:val="clear" w:color="000000" w:fill="B4C6E7"/>
            <w:noWrap/>
            <w:vAlign w:val="bottom"/>
            <w:hideMark/>
          </w:tcPr>
          <w:p w14:paraId="6F584F3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332,305</w:t>
            </w:r>
          </w:p>
        </w:tc>
        <w:tc>
          <w:tcPr>
            <w:tcW w:w="1361" w:type="dxa"/>
            <w:tcBorders>
              <w:top w:val="nil"/>
              <w:left w:val="nil"/>
              <w:bottom w:val="single" w:sz="4" w:space="0" w:color="auto"/>
              <w:right w:val="single" w:sz="4" w:space="0" w:color="auto"/>
            </w:tcBorders>
            <w:shd w:val="clear" w:color="000000" w:fill="B4C6E7"/>
            <w:noWrap/>
            <w:vAlign w:val="bottom"/>
            <w:hideMark/>
          </w:tcPr>
          <w:p w14:paraId="29E36C1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35,055</w:t>
            </w:r>
          </w:p>
        </w:tc>
        <w:tc>
          <w:tcPr>
            <w:tcW w:w="1361" w:type="dxa"/>
            <w:tcBorders>
              <w:top w:val="nil"/>
              <w:left w:val="nil"/>
              <w:bottom w:val="single" w:sz="4" w:space="0" w:color="auto"/>
              <w:right w:val="single" w:sz="4" w:space="0" w:color="auto"/>
            </w:tcBorders>
            <w:shd w:val="clear" w:color="000000" w:fill="B4C6E7"/>
            <w:noWrap/>
            <w:vAlign w:val="bottom"/>
            <w:hideMark/>
          </w:tcPr>
          <w:p w14:paraId="14B74F8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29,019</w:t>
            </w:r>
          </w:p>
        </w:tc>
        <w:tc>
          <w:tcPr>
            <w:tcW w:w="1361" w:type="dxa"/>
            <w:tcBorders>
              <w:top w:val="nil"/>
              <w:left w:val="nil"/>
              <w:bottom w:val="single" w:sz="4" w:space="0" w:color="auto"/>
              <w:right w:val="single" w:sz="4" w:space="0" w:color="auto"/>
            </w:tcBorders>
            <w:shd w:val="clear" w:color="000000" w:fill="B4C6E7"/>
            <w:noWrap/>
            <w:vAlign w:val="bottom"/>
            <w:hideMark/>
          </w:tcPr>
          <w:p w14:paraId="5771DFD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8,785</w:t>
            </w:r>
          </w:p>
        </w:tc>
        <w:tc>
          <w:tcPr>
            <w:tcW w:w="1361" w:type="dxa"/>
            <w:tcBorders>
              <w:top w:val="nil"/>
              <w:left w:val="nil"/>
              <w:bottom w:val="single" w:sz="4" w:space="0" w:color="auto"/>
              <w:right w:val="single" w:sz="4" w:space="0" w:color="auto"/>
            </w:tcBorders>
            <w:shd w:val="clear" w:color="000000" w:fill="B4C6E7"/>
            <w:noWrap/>
            <w:vAlign w:val="bottom"/>
            <w:hideMark/>
          </w:tcPr>
          <w:p w14:paraId="46A4AB4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9,039</w:t>
            </w:r>
          </w:p>
        </w:tc>
        <w:tc>
          <w:tcPr>
            <w:tcW w:w="1361" w:type="dxa"/>
            <w:tcBorders>
              <w:top w:val="nil"/>
              <w:left w:val="nil"/>
              <w:bottom w:val="single" w:sz="4" w:space="0" w:color="auto"/>
              <w:right w:val="single" w:sz="4" w:space="0" w:color="auto"/>
            </w:tcBorders>
            <w:shd w:val="clear" w:color="000000" w:fill="B4C6E7"/>
            <w:noWrap/>
            <w:vAlign w:val="bottom"/>
            <w:hideMark/>
          </w:tcPr>
          <w:p w14:paraId="364C4FF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6,148</w:t>
            </w:r>
          </w:p>
        </w:tc>
      </w:tr>
      <w:tr w:rsidR="004F4F10" w:rsidRPr="004F4F10" w14:paraId="1166ADA4"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0E7F66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Transport</w:t>
            </w:r>
          </w:p>
        </w:tc>
        <w:tc>
          <w:tcPr>
            <w:tcW w:w="1361" w:type="dxa"/>
            <w:tcBorders>
              <w:top w:val="nil"/>
              <w:left w:val="nil"/>
              <w:bottom w:val="single" w:sz="4" w:space="0" w:color="auto"/>
              <w:right w:val="single" w:sz="4" w:space="0" w:color="auto"/>
            </w:tcBorders>
            <w:shd w:val="clear" w:color="000000" w:fill="B4C6E7"/>
            <w:noWrap/>
            <w:vAlign w:val="bottom"/>
            <w:hideMark/>
          </w:tcPr>
          <w:p w14:paraId="7DE58FF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217,569</w:t>
            </w:r>
          </w:p>
        </w:tc>
        <w:tc>
          <w:tcPr>
            <w:tcW w:w="1361" w:type="dxa"/>
            <w:tcBorders>
              <w:top w:val="nil"/>
              <w:left w:val="nil"/>
              <w:bottom w:val="single" w:sz="4" w:space="0" w:color="auto"/>
              <w:right w:val="single" w:sz="4" w:space="0" w:color="auto"/>
            </w:tcBorders>
            <w:shd w:val="clear" w:color="000000" w:fill="B4C6E7"/>
            <w:noWrap/>
            <w:vAlign w:val="bottom"/>
            <w:hideMark/>
          </w:tcPr>
          <w:p w14:paraId="6AD18EF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99,226</w:t>
            </w:r>
          </w:p>
        </w:tc>
        <w:tc>
          <w:tcPr>
            <w:tcW w:w="1361" w:type="dxa"/>
            <w:tcBorders>
              <w:top w:val="nil"/>
              <w:left w:val="nil"/>
              <w:bottom w:val="single" w:sz="4" w:space="0" w:color="auto"/>
              <w:right w:val="single" w:sz="4" w:space="0" w:color="auto"/>
            </w:tcBorders>
            <w:shd w:val="clear" w:color="000000" w:fill="B4C6E7"/>
            <w:noWrap/>
            <w:vAlign w:val="bottom"/>
            <w:hideMark/>
          </w:tcPr>
          <w:p w14:paraId="04665A1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46,876</w:t>
            </w:r>
          </w:p>
        </w:tc>
        <w:tc>
          <w:tcPr>
            <w:tcW w:w="1361" w:type="dxa"/>
            <w:tcBorders>
              <w:top w:val="nil"/>
              <w:left w:val="nil"/>
              <w:bottom w:val="single" w:sz="4" w:space="0" w:color="auto"/>
              <w:right w:val="single" w:sz="4" w:space="0" w:color="auto"/>
            </w:tcBorders>
            <w:shd w:val="clear" w:color="000000" w:fill="B4C6E7"/>
            <w:noWrap/>
            <w:vAlign w:val="bottom"/>
            <w:hideMark/>
          </w:tcPr>
          <w:p w14:paraId="659B25C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103,083</w:t>
            </w:r>
          </w:p>
        </w:tc>
        <w:tc>
          <w:tcPr>
            <w:tcW w:w="1361" w:type="dxa"/>
            <w:tcBorders>
              <w:top w:val="nil"/>
              <w:left w:val="nil"/>
              <w:bottom w:val="single" w:sz="4" w:space="0" w:color="auto"/>
              <w:right w:val="single" w:sz="4" w:space="0" w:color="auto"/>
            </w:tcBorders>
            <w:shd w:val="clear" w:color="000000" w:fill="B4C6E7"/>
            <w:noWrap/>
            <w:vAlign w:val="bottom"/>
            <w:hideMark/>
          </w:tcPr>
          <w:p w14:paraId="0C04518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36,506</w:t>
            </w:r>
          </w:p>
        </w:tc>
        <w:tc>
          <w:tcPr>
            <w:tcW w:w="1361" w:type="dxa"/>
            <w:tcBorders>
              <w:top w:val="nil"/>
              <w:left w:val="nil"/>
              <w:bottom w:val="single" w:sz="4" w:space="0" w:color="auto"/>
              <w:right w:val="single" w:sz="4" w:space="0" w:color="auto"/>
            </w:tcBorders>
            <w:shd w:val="clear" w:color="000000" w:fill="B4C6E7"/>
            <w:noWrap/>
            <w:vAlign w:val="bottom"/>
            <w:hideMark/>
          </w:tcPr>
          <w:p w14:paraId="1CB9726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11,050</w:t>
            </w:r>
          </w:p>
        </w:tc>
      </w:tr>
      <w:tr w:rsidR="004F4F10" w:rsidRPr="004F4F10" w14:paraId="21E24823"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B20265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Water</w:t>
            </w:r>
          </w:p>
        </w:tc>
        <w:tc>
          <w:tcPr>
            <w:tcW w:w="1361" w:type="dxa"/>
            <w:tcBorders>
              <w:top w:val="nil"/>
              <w:left w:val="nil"/>
              <w:bottom w:val="single" w:sz="4" w:space="0" w:color="auto"/>
              <w:right w:val="single" w:sz="4" w:space="0" w:color="auto"/>
            </w:tcBorders>
            <w:shd w:val="clear" w:color="000000" w:fill="B4C6E7"/>
            <w:noWrap/>
            <w:vAlign w:val="bottom"/>
            <w:hideMark/>
          </w:tcPr>
          <w:p w14:paraId="0B6BFFE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36,035</w:t>
            </w:r>
          </w:p>
        </w:tc>
        <w:tc>
          <w:tcPr>
            <w:tcW w:w="1361" w:type="dxa"/>
            <w:tcBorders>
              <w:top w:val="nil"/>
              <w:left w:val="nil"/>
              <w:bottom w:val="single" w:sz="4" w:space="0" w:color="auto"/>
              <w:right w:val="single" w:sz="4" w:space="0" w:color="auto"/>
            </w:tcBorders>
            <w:shd w:val="clear" w:color="000000" w:fill="B4C6E7"/>
            <w:noWrap/>
            <w:vAlign w:val="bottom"/>
            <w:hideMark/>
          </w:tcPr>
          <w:p w14:paraId="4944CCA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6,253</w:t>
            </w:r>
          </w:p>
        </w:tc>
        <w:tc>
          <w:tcPr>
            <w:tcW w:w="1361" w:type="dxa"/>
            <w:tcBorders>
              <w:top w:val="nil"/>
              <w:left w:val="nil"/>
              <w:bottom w:val="single" w:sz="4" w:space="0" w:color="auto"/>
              <w:right w:val="single" w:sz="4" w:space="0" w:color="auto"/>
            </w:tcBorders>
            <w:shd w:val="clear" w:color="000000" w:fill="B4C6E7"/>
            <w:noWrap/>
            <w:vAlign w:val="bottom"/>
            <w:hideMark/>
          </w:tcPr>
          <w:p w14:paraId="6F6D1CE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8,732</w:t>
            </w:r>
          </w:p>
        </w:tc>
        <w:tc>
          <w:tcPr>
            <w:tcW w:w="1361" w:type="dxa"/>
            <w:tcBorders>
              <w:top w:val="nil"/>
              <w:left w:val="nil"/>
              <w:bottom w:val="single" w:sz="4" w:space="0" w:color="auto"/>
              <w:right w:val="single" w:sz="4" w:space="0" w:color="auto"/>
            </w:tcBorders>
            <w:shd w:val="clear" w:color="000000" w:fill="B4C6E7"/>
            <w:noWrap/>
            <w:vAlign w:val="bottom"/>
            <w:hideMark/>
          </w:tcPr>
          <w:p w14:paraId="47FAC71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16,098</w:t>
            </w:r>
          </w:p>
        </w:tc>
        <w:tc>
          <w:tcPr>
            <w:tcW w:w="1361" w:type="dxa"/>
            <w:tcBorders>
              <w:top w:val="nil"/>
              <w:left w:val="nil"/>
              <w:bottom w:val="single" w:sz="4" w:space="0" w:color="auto"/>
              <w:right w:val="single" w:sz="4" w:space="0" w:color="auto"/>
            </w:tcBorders>
            <w:shd w:val="clear" w:color="000000" w:fill="B4C6E7"/>
            <w:noWrap/>
            <w:vAlign w:val="bottom"/>
            <w:hideMark/>
          </w:tcPr>
          <w:p w14:paraId="7AB5DE2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6,860</w:t>
            </w:r>
          </w:p>
        </w:tc>
        <w:tc>
          <w:tcPr>
            <w:tcW w:w="1361" w:type="dxa"/>
            <w:tcBorders>
              <w:top w:val="nil"/>
              <w:left w:val="nil"/>
              <w:bottom w:val="single" w:sz="4" w:space="0" w:color="auto"/>
              <w:right w:val="single" w:sz="4" w:space="0" w:color="auto"/>
            </w:tcBorders>
            <w:shd w:val="clear" w:color="000000" w:fill="B4C6E7"/>
            <w:noWrap/>
            <w:vAlign w:val="bottom"/>
            <w:hideMark/>
          </w:tcPr>
          <w:p w14:paraId="2E19767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1,778</w:t>
            </w:r>
          </w:p>
        </w:tc>
      </w:tr>
    </w:tbl>
    <w:p w14:paraId="06757BE1" w14:textId="6457BD82" w:rsidR="004F4F10" w:rsidRDefault="004F4F10" w:rsidP="004C7FEF">
      <w:pPr>
        <w:jc w:val="both"/>
        <w:rPr>
          <w:rFonts w:ascii="Arial" w:hAnsi="Arial" w:cs="Arial"/>
          <w:sz w:val="24"/>
          <w:szCs w:val="24"/>
          <w:lang w:val="en-US"/>
        </w:rPr>
      </w:pPr>
    </w:p>
    <w:p w14:paraId="26CB7EC0" w14:textId="159D76C6" w:rsidR="00A93F5E" w:rsidRDefault="00A93F5E" w:rsidP="00A93F5E">
      <w:pPr>
        <w:jc w:val="both"/>
        <w:rPr>
          <w:rFonts w:ascii="Arial" w:hAnsi="Arial" w:cs="Arial"/>
          <w:sz w:val="24"/>
          <w:szCs w:val="24"/>
        </w:rPr>
      </w:pPr>
    </w:p>
    <w:p w14:paraId="1192C9D3" w14:textId="4C1A0560" w:rsidR="0061645E" w:rsidRPr="0061645E" w:rsidRDefault="00A93F5E" w:rsidP="004C7FEF">
      <w:pPr>
        <w:jc w:val="both"/>
        <w:rPr>
          <w:sz w:val="24"/>
          <w:szCs w:val="24"/>
          <w:highlight w:val="yellow"/>
        </w:rPr>
      </w:pPr>
      <w:r w:rsidRPr="005C1BF1">
        <w:rPr>
          <w:sz w:val="24"/>
          <w:szCs w:val="24"/>
        </w:rPr>
        <w:t xml:space="preserve"> </w:t>
      </w:r>
      <w:r w:rsidR="0061645E" w:rsidRPr="005C1BF1">
        <w:rPr>
          <w:rFonts w:ascii="Arial" w:hAnsi="Arial" w:cs="Arial"/>
          <w:b/>
          <w:bCs/>
          <w:sz w:val="24"/>
          <w:szCs w:val="24"/>
        </w:rPr>
        <w:t>3.2.6. Middle</w:t>
      </w:r>
      <w:r w:rsidR="0061645E" w:rsidRPr="0061645E">
        <w:rPr>
          <w:rFonts w:ascii="Arial" w:hAnsi="Arial" w:cs="Arial"/>
          <w:b/>
          <w:bCs/>
          <w:sz w:val="24"/>
          <w:szCs w:val="24"/>
        </w:rPr>
        <w:t xml:space="preserve"> East &amp; Africa Vinyl Ester Resin Demand Supply Outlook</w:t>
      </w:r>
    </w:p>
    <w:p w14:paraId="6305425D" w14:textId="3675687F"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Middle East &amp; Africa Vinyl Ester Resin Demand, By Volume (</w:t>
      </w:r>
      <w:r w:rsidR="007C5B32">
        <w:rPr>
          <w:rFonts w:ascii="Arial" w:hAnsi="Arial" w:cs="Arial"/>
          <w:b/>
          <w:bCs/>
          <w:sz w:val="24"/>
          <w:szCs w:val="24"/>
        </w:rPr>
        <w:t>000</w:t>
      </w:r>
      <w:r w:rsidR="005C1BF1">
        <w:rPr>
          <w:rFonts w:ascii="Arial" w:hAnsi="Arial" w:cs="Arial"/>
          <w:b/>
          <w:bCs/>
          <w:sz w:val="24"/>
          <w:szCs w:val="24"/>
        </w:rPr>
        <w:t xml:space="preserve">’ </w:t>
      </w:r>
      <w:r w:rsidR="005C1BF1" w:rsidRPr="0061645E">
        <w:rPr>
          <w:rFonts w:ascii="Arial" w:hAnsi="Arial" w:cs="Arial"/>
          <w:b/>
          <w:bCs/>
          <w:sz w:val="24"/>
          <w:szCs w:val="24"/>
        </w:rPr>
        <w:t>Tonnes</w:t>
      </w:r>
      <w:r w:rsidRPr="0061645E">
        <w:rPr>
          <w:rFonts w:ascii="Arial" w:hAnsi="Arial" w:cs="Arial"/>
          <w:b/>
          <w:bCs/>
          <w:sz w:val="24"/>
          <w:szCs w:val="24"/>
        </w:rPr>
        <w:t>), 2015–2030F</w:t>
      </w:r>
    </w:p>
    <w:p w14:paraId="6125457B" w14:textId="12BF9D18"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30972ED3">
                <wp:simplePos x="0" y="0"/>
                <wp:positionH relativeFrom="column">
                  <wp:posOffset>4370705</wp:posOffset>
                </wp:positionH>
                <wp:positionV relativeFrom="paragraph">
                  <wp:posOffset>1947545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132" style="position:absolute;margin-left:344.15pt;margin-top:153.3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281D125A">
                <wp:simplePos x="0" y="0"/>
                <wp:positionH relativeFrom="column">
                  <wp:posOffset>913765</wp:posOffset>
                </wp:positionH>
                <wp:positionV relativeFrom="paragraph">
                  <wp:posOffset>1959610</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133" style="position:absolute;margin-left:71.95pt;margin-top:154.3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EE05E8">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DE76236" w14:textId="5BFA68E6"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443C6869">
                <wp:simplePos x="0" y="0"/>
                <wp:positionH relativeFrom="margin">
                  <wp:posOffset>3200400</wp:posOffset>
                </wp:positionH>
                <wp:positionV relativeFrom="paragraph">
                  <wp:posOffset>46355</wp:posOffset>
                </wp:positionV>
                <wp:extent cx="3366135" cy="314325"/>
                <wp:effectExtent l="0" t="0" r="0" b="0"/>
                <wp:wrapNone/>
                <wp:docPr id="616" name="TextBox 4"/>
                <wp:cNvGraphicFramePr/>
                <a:graphic xmlns:a="http://schemas.openxmlformats.org/drawingml/2006/main">
                  <a:graphicData uri="http://schemas.microsoft.com/office/word/2010/wordprocessingShape">
                    <wps:wsp>
                      <wps:cNvSpPr txBox="1"/>
                      <wps:spPr>
                        <a:xfrm>
                          <a:off x="0" y="0"/>
                          <a:ext cx="3366135" cy="314325"/>
                        </a:xfrm>
                        <a:prstGeom prst="rect">
                          <a:avLst/>
                        </a:prstGeom>
                        <a:noFill/>
                      </wps:spPr>
                      <wps:txbx>
                        <w:txbxContent>
                          <w:p w14:paraId="2210ABDA"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2A2C4DB" w14:textId="1660FE83"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E140D" id="_x0000_s1134" type="#_x0000_t202" style="position:absolute;margin-left:252pt;margin-top:3.65pt;width:265.05pt;height:24.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" filled="f" stroked="f">
                <v:textbox>
                  <w:txbxContent>
                    <w:p w14:paraId="2210ABDA"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2A2C4DB" w14:textId="1660FE83"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60AFAC59" w14:textId="289959EA" w:rsidR="00A14586" w:rsidRPr="002B5730" w:rsidRDefault="00195C31" w:rsidP="00195C31">
      <w:pPr>
        <w:spacing w:line="360" w:lineRule="auto"/>
        <w:rPr>
          <w:rFonts w:ascii="Arial" w:eastAsia="Arial" w:hAnsi="Arial" w:cs="Arial"/>
          <w:color w:val="000000" w:themeColor="text1"/>
          <w:sz w:val="24"/>
          <w:szCs w:val="24"/>
        </w:rPr>
      </w:pPr>
      <w:r w:rsidRPr="00195C31">
        <w:rPr>
          <w:rFonts w:ascii="Arial" w:eastAsia="Arial" w:hAnsi="Arial" w:cs="Arial"/>
          <w:color w:val="000000" w:themeColor="text1"/>
          <w:sz w:val="24"/>
          <w:szCs w:val="24"/>
        </w:rPr>
        <w:lastRenderedPageBreak/>
        <w:t>The Middle East vinyl ester market grew at an average CAGR of 1.86% in terms of volume during the period 2015-2020 and is forecasted to grow at CAGR of 5.05% by 2030 owing to rising demand from end user industries</w:t>
      </w:r>
      <w:r w:rsidR="00EE2C3D" w:rsidRPr="00195C31">
        <w:rPr>
          <w:rFonts w:ascii="Arial" w:eastAsia="Arial" w:hAnsi="Arial" w:cs="Arial"/>
          <w:color w:val="000000" w:themeColor="text1"/>
          <w:sz w:val="24"/>
          <w:szCs w:val="24"/>
        </w:rPr>
        <w:t xml:space="preserve">. </w:t>
      </w:r>
    </w:p>
    <w:p w14:paraId="1450D1D2" w14:textId="77777777" w:rsidR="001C74F9" w:rsidRDefault="001C74F9" w:rsidP="00974A90">
      <w:pPr>
        <w:spacing w:line="360" w:lineRule="auto"/>
        <w:jc w:val="both"/>
        <w:rPr>
          <w:rFonts w:ascii="Arial" w:hAnsi="Arial" w:cs="Arial"/>
          <w:color w:val="000000" w:themeColor="text1"/>
          <w:sz w:val="24"/>
          <w:szCs w:val="24"/>
        </w:rPr>
      </w:pPr>
    </w:p>
    <w:tbl>
      <w:tblPr>
        <w:tblW w:w="10160" w:type="dxa"/>
        <w:tblLook w:val="04A0" w:firstRow="1" w:lastRow="0" w:firstColumn="1" w:lastColumn="0" w:noHBand="0" w:noVBand="1"/>
      </w:tblPr>
      <w:tblGrid>
        <w:gridCol w:w="3469"/>
        <w:gridCol w:w="3178"/>
        <w:gridCol w:w="1139"/>
        <w:gridCol w:w="1146"/>
        <w:gridCol w:w="1228"/>
      </w:tblGrid>
      <w:tr w:rsidR="00800F6A" w:rsidRPr="00800F6A" w14:paraId="18A73FAF" w14:textId="77777777" w:rsidTr="00800F6A">
        <w:trPr>
          <w:trHeight w:val="345"/>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B286B40"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2A6F28A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6342D05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3178" w:type="dxa"/>
            <w:tcBorders>
              <w:top w:val="nil"/>
              <w:left w:val="nil"/>
              <w:bottom w:val="single" w:sz="8" w:space="0" w:color="auto"/>
              <w:right w:val="single" w:sz="8" w:space="0" w:color="auto"/>
            </w:tcBorders>
            <w:shd w:val="clear" w:color="000000" w:fill="ACB9CA"/>
            <w:noWrap/>
            <w:vAlign w:val="center"/>
            <w:hideMark/>
          </w:tcPr>
          <w:p w14:paraId="153FD3E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139" w:type="dxa"/>
            <w:tcBorders>
              <w:top w:val="nil"/>
              <w:left w:val="nil"/>
              <w:bottom w:val="single" w:sz="8" w:space="0" w:color="auto"/>
              <w:right w:val="single" w:sz="8" w:space="0" w:color="auto"/>
            </w:tcBorders>
            <w:shd w:val="clear" w:color="000000" w:fill="ACB9CA"/>
            <w:noWrap/>
            <w:vAlign w:val="center"/>
            <w:hideMark/>
          </w:tcPr>
          <w:p w14:paraId="4CB027A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6" w:type="dxa"/>
            <w:tcBorders>
              <w:top w:val="nil"/>
              <w:left w:val="nil"/>
              <w:bottom w:val="single" w:sz="8" w:space="0" w:color="auto"/>
              <w:right w:val="single" w:sz="8" w:space="0" w:color="auto"/>
            </w:tcBorders>
            <w:shd w:val="clear" w:color="000000" w:fill="ACB9CA"/>
            <w:vAlign w:val="center"/>
            <w:hideMark/>
          </w:tcPr>
          <w:p w14:paraId="1CEDB4A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227" w:type="dxa"/>
            <w:tcBorders>
              <w:top w:val="nil"/>
              <w:left w:val="nil"/>
              <w:bottom w:val="single" w:sz="8" w:space="0" w:color="auto"/>
              <w:right w:val="single" w:sz="8" w:space="0" w:color="auto"/>
            </w:tcBorders>
            <w:shd w:val="clear" w:color="000000" w:fill="ACB9CA"/>
            <w:noWrap/>
            <w:vAlign w:val="center"/>
            <w:hideMark/>
          </w:tcPr>
          <w:p w14:paraId="6638C1C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6B13517F"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0577EA2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3178" w:type="dxa"/>
            <w:tcBorders>
              <w:top w:val="nil"/>
              <w:left w:val="nil"/>
              <w:bottom w:val="single" w:sz="8" w:space="0" w:color="auto"/>
              <w:right w:val="single" w:sz="8" w:space="0" w:color="auto"/>
            </w:tcBorders>
            <w:shd w:val="clear" w:color="auto" w:fill="auto"/>
            <w:noWrap/>
            <w:vAlign w:val="center"/>
            <w:hideMark/>
          </w:tcPr>
          <w:p w14:paraId="645DF52A"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3932BC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4003D4ED"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4.86%</w:t>
            </w:r>
          </w:p>
        </w:tc>
        <w:tc>
          <w:tcPr>
            <w:tcW w:w="1227" w:type="dxa"/>
            <w:tcBorders>
              <w:top w:val="nil"/>
              <w:left w:val="nil"/>
              <w:bottom w:val="single" w:sz="8" w:space="0" w:color="auto"/>
              <w:right w:val="single" w:sz="8" w:space="0" w:color="auto"/>
            </w:tcBorders>
            <w:shd w:val="clear" w:color="auto" w:fill="auto"/>
            <w:noWrap/>
            <w:vAlign w:val="center"/>
            <w:hideMark/>
          </w:tcPr>
          <w:p w14:paraId="6E0C5B3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25.00%</w:t>
            </w:r>
          </w:p>
        </w:tc>
      </w:tr>
      <w:tr w:rsidR="00800F6A" w:rsidRPr="00800F6A" w14:paraId="1AD8262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5F2A6826"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3178" w:type="dxa"/>
            <w:tcBorders>
              <w:top w:val="nil"/>
              <w:left w:val="nil"/>
              <w:bottom w:val="single" w:sz="8" w:space="0" w:color="auto"/>
              <w:right w:val="single" w:sz="8" w:space="0" w:color="auto"/>
            </w:tcBorders>
            <w:shd w:val="clear" w:color="auto" w:fill="auto"/>
            <w:noWrap/>
            <w:vAlign w:val="center"/>
            <w:hideMark/>
          </w:tcPr>
          <w:p w14:paraId="78EA731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54EFC4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5231C4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4.38%</w:t>
            </w:r>
          </w:p>
        </w:tc>
        <w:tc>
          <w:tcPr>
            <w:tcW w:w="1227" w:type="dxa"/>
            <w:tcBorders>
              <w:top w:val="nil"/>
              <w:left w:val="nil"/>
              <w:bottom w:val="single" w:sz="8" w:space="0" w:color="auto"/>
              <w:right w:val="single" w:sz="8" w:space="0" w:color="auto"/>
            </w:tcBorders>
            <w:shd w:val="clear" w:color="auto" w:fill="auto"/>
            <w:noWrap/>
            <w:vAlign w:val="center"/>
            <w:hideMark/>
          </w:tcPr>
          <w:p w14:paraId="5A521ABA"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03615AE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713CF5DE"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3178" w:type="dxa"/>
            <w:tcBorders>
              <w:top w:val="nil"/>
              <w:left w:val="nil"/>
              <w:bottom w:val="single" w:sz="8" w:space="0" w:color="auto"/>
              <w:right w:val="single" w:sz="8" w:space="0" w:color="auto"/>
            </w:tcBorders>
            <w:shd w:val="clear" w:color="auto" w:fill="auto"/>
            <w:noWrap/>
            <w:vAlign w:val="center"/>
            <w:hideMark/>
          </w:tcPr>
          <w:p w14:paraId="4AB132F8"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AFD2E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2DEEFA7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2.51%</w:t>
            </w:r>
          </w:p>
        </w:tc>
        <w:tc>
          <w:tcPr>
            <w:tcW w:w="1227" w:type="dxa"/>
            <w:tcBorders>
              <w:top w:val="nil"/>
              <w:left w:val="nil"/>
              <w:bottom w:val="single" w:sz="8" w:space="0" w:color="auto"/>
              <w:right w:val="single" w:sz="8" w:space="0" w:color="auto"/>
            </w:tcBorders>
            <w:shd w:val="clear" w:color="auto" w:fill="auto"/>
            <w:noWrap/>
            <w:vAlign w:val="center"/>
            <w:hideMark/>
          </w:tcPr>
          <w:p w14:paraId="440B5F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r>
      <w:tr w:rsidR="00800F6A" w:rsidRPr="00800F6A" w14:paraId="21670E4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48E8B2C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3178" w:type="dxa"/>
            <w:tcBorders>
              <w:top w:val="nil"/>
              <w:left w:val="nil"/>
              <w:bottom w:val="single" w:sz="8" w:space="0" w:color="auto"/>
              <w:right w:val="single" w:sz="8" w:space="0" w:color="auto"/>
            </w:tcBorders>
            <w:shd w:val="clear" w:color="auto" w:fill="auto"/>
            <w:noWrap/>
            <w:vAlign w:val="center"/>
            <w:hideMark/>
          </w:tcPr>
          <w:p w14:paraId="221F168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1DAFB5D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78DF1A65"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c>
          <w:tcPr>
            <w:tcW w:w="1227" w:type="dxa"/>
            <w:tcBorders>
              <w:top w:val="nil"/>
              <w:left w:val="nil"/>
              <w:bottom w:val="single" w:sz="8" w:space="0" w:color="auto"/>
              <w:right w:val="single" w:sz="8" w:space="0" w:color="auto"/>
            </w:tcBorders>
            <w:shd w:val="clear" w:color="auto" w:fill="auto"/>
            <w:noWrap/>
            <w:vAlign w:val="center"/>
            <w:hideMark/>
          </w:tcPr>
          <w:p w14:paraId="22047E1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063A76BA"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99AA6CA"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3178" w:type="dxa"/>
            <w:tcBorders>
              <w:top w:val="nil"/>
              <w:left w:val="nil"/>
              <w:bottom w:val="single" w:sz="8" w:space="0" w:color="auto"/>
              <w:right w:val="single" w:sz="8" w:space="0" w:color="auto"/>
            </w:tcBorders>
            <w:shd w:val="clear" w:color="auto" w:fill="auto"/>
            <w:noWrap/>
            <w:vAlign w:val="center"/>
            <w:hideMark/>
          </w:tcPr>
          <w:p w14:paraId="0CFD385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696690A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EC95C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6.50%</w:t>
            </w:r>
          </w:p>
        </w:tc>
        <w:tc>
          <w:tcPr>
            <w:tcW w:w="1227" w:type="dxa"/>
            <w:tcBorders>
              <w:top w:val="nil"/>
              <w:left w:val="nil"/>
              <w:bottom w:val="single" w:sz="8" w:space="0" w:color="auto"/>
              <w:right w:val="single" w:sz="8" w:space="0" w:color="auto"/>
            </w:tcBorders>
            <w:shd w:val="clear" w:color="auto" w:fill="auto"/>
            <w:noWrap/>
            <w:vAlign w:val="center"/>
            <w:hideMark/>
          </w:tcPr>
          <w:p w14:paraId="2DFAB690"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22.00%</w:t>
            </w:r>
          </w:p>
        </w:tc>
      </w:tr>
      <w:tr w:rsidR="00800F6A" w:rsidRPr="00800F6A" w14:paraId="3C7EBBE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BE96AD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3178" w:type="dxa"/>
            <w:tcBorders>
              <w:top w:val="nil"/>
              <w:left w:val="nil"/>
              <w:bottom w:val="single" w:sz="8" w:space="0" w:color="auto"/>
              <w:right w:val="single" w:sz="8" w:space="0" w:color="auto"/>
            </w:tcBorders>
            <w:shd w:val="clear" w:color="auto" w:fill="auto"/>
            <w:noWrap/>
            <w:vAlign w:val="center"/>
            <w:hideMark/>
          </w:tcPr>
          <w:p w14:paraId="14B415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BB3D65F"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D33D00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4.00%</w:t>
            </w:r>
          </w:p>
        </w:tc>
        <w:tc>
          <w:tcPr>
            <w:tcW w:w="1227" w:type="dxa"/>
            <w:tcBorders>
              <w:top w:val="nil"/>
              <w:left w:val="nil"/>
              <w:bottom w:val="single" w:sz="8" w:space="0" w:color="auto"/>
              <w:right w:val="single" w:sz="8" w:space="0" w:color="auto"/>
            </w:tcBorders>
            <w:shd w:val="clear" w:color="auto" w:fill="auto"/>
            <w:noWrap/>
            <w:vAlign w:val="center"/>
            <w:hideMark/>
          </w:tcPr>
          <w:p w14:paraId="67BF99D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3B0D30C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64FA859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3178" w:type="dxa"/>
            <w:tcBorders>
              <w:top w:val="nil"/>
              <w:left w:val="nil"/>
              <w:bottom w:val="single" w:sz="8" w:space="0" w:color="auto"/>
              <w:right w:val="single" w:sz="8" w:space="0" w:color="000000"/>
            </w:tcBorders>
            <w:shd w:val="clear" w:color="auto" w:fill="auto"/>
            <w:noWrap/>
            <w:vAlign w:val="center"/>
            <w:hideMark/>
          </w:tcPr>
          <w:p w14:paraId="79E416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3E4A7BC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6" w:type="dxa"/>
            <w:tcBorders>
              <w:top w:val="nil"/>
              <w:left w:val="nil"/>
              <w:bottom w:val="single" w:sz="8" w:space="0" w:color="auto"/>
              <w:right w:val="single" w:sz="8" w:space="0" w:color="auto"/>
            </w:tcBorders>
            <w:shd w:val="clear" w:color="auto" w:fill="auto"/>
            <w:noWrap/>
            <w:vAlign w:val="center"/>
            <w:hideMark/>
          </w:tcPr>
          <w:p w14:paraId="4A7A5C1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1.86%</w:t>
            </w:r>
          </w:p>
        </w:tc>
        <w:tc>
          <w:tcPr>
            <w:tcW w:w="1227" w:type="dxa"/>
            <w:tcBorders>
              <w:top w:val="nil"/>
              <w:left w:val="nil"/>
              <w:bottom w:val="single" w:sz="8" w:space="0" w:color="auto"/>
              <w:right w:val="single" w:sz="8" w:space="0" w:color="auto"/>
            </w:tcBorders>
            <w:shd w:val="clear" w:color="auto" w:fill="auto"/>
            <w:noWrap/>
            <w:vAlign w:val="center"/>
            <w:hideMark/>
          </w:tcPr>
          <w:p w14:paraId="532B313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w:t>
            </w:r>
          </w:p>
        </w:tc>
      </w:tr>
      <w:tr w:rsidR="00800F6A" w:rsidRPr="00800F6A" w14:paraId="4BD6A5F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0414210D"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90" w:type="dxa"/>
            <w:gridSpan w:val="4"/>
            <w:tcBorders>
              <w:top w:val="single" w:sz="8" w:space="0" w:color="auto"/>
              <w:left w:val="nil"/>
              <w:bottom w:val="nil"/>
              <w:right w:val="nil"/>
            </w:tcBorders>
            <w:shd w:val="clear" w:color="000000" w:fill="333F4F"/>
            <w:noWrap/>
            <w:vAlign w:val="center"/>
            <w:hideMark/>
          </w:tcPr>
          <w:p w14:paraId="1344A766"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5.05%</w:t>
            </w:r>
          </w:p>
        </w:tc>
      </w:tr>
    </w:tbl>
    <w:p w14:paraId="479B2E22" w14:textId="2745B4C8" w:rsidR="00800F6A" w:rsidRPr="00800F6A" w:rsidRDefault="008C76AE" w:rsidP="00800F6A">
      <w:pPr>
        <w:jc w:val="both"/>
        <w:rPr>
          <w:rFonts w:ascii="Calibri" w:eastAsia="Times New Roman" w:hAnsi="Calibri" w:cs="Calibri"/>
          <w:color w:val="000000"/>
          <w:lang w:eastAsia="en-IN"/>
        </w:rPr>
      </w:pPr>
      <w:r w:rsidRPr="001543F7">
        <w:rPr>
          <w:rFonts w:ascii="Arial" w:hAnsi="Arial" w:cs="Arial"/>
          <w:b/>
          <w:bCs/>
          <w:noProof/>
          <w:sz w:val="24"/>
          <w:szCs w:val="24"/>
        </w:rPr>
        <mc:AlternateContent>
          <mc:Choice Requires="wps">
            <w:drawing>
              <wp:anchor distT="45720" distB="45720" distL="114300" distR="114300" simplePos="0" relativeHeight="252910592" behindDoc="0" locked="0" layoutInCell="1" allowOverlap="1" wp14:anchorId="07450004" wp14:editId="36D3BC1E">
                <wp:simplePos x="0" y="0"/>
                <wp:positionH relativeFrom="margin">
                  <wp:align>left</wp:align>
                </wp:positionH>
                <wp:positionV relativeFrom="paragraph">
                  <wp:posOffset>558593</wp:posOffset>
                </wp:positionV>
                <wp:extent cx="6560185" cy="1404620"/>
                <wp:effectExtent l="0" t="0" r="12065" b="19050"/>
                <wp:wrapSquare wrapText="bothSides"/>
                <wp:docPr id="2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1589B04"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450004" id="_x0000_s1135" type="#_x0000_t202" style="position:absolute;left:0;text-align:left;margin-left:0;margin-top:44pt;width:516.55pt;height:110.6pt;z-index:252910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" fillcolor="#1f4d78 [1608]">
                <v:textbox style="mso-fit-shape-to-text:t">
                  <w:txbxContent>
                    <w:p w14:paraId="01589B04"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r w:rsidR="00800F6A" w:rsidRPr="00800F6A">
        <w:rPr>
          <w:rFonts w:ascii="Calibri" w:eastAsia="Times New Roman" w:hAnsi="Calibri" w:cs="Calibri"/>
          <w:color w:val="000000"/>
          <w:lang w:eastAsia="en-IN"/>
        </w:rPr>
        <w:t xml:space="preserve">*Mainly the Pipes &amp; Tanks going in Industrial and manufacturing sector. </w:t>
      </w:r>
    </w:p>
    <w:p w14:paraId="209E3DDD" w14:textId="687645FA" w:rsidR="001C74F9" w:rsidRDefault="001C74F9" w:rsidP="00800F6A">
      <w:pPr>
        <w:spacing w:line="360" w:lineRule="auto"/>
        <w:jc w:val="both"/>
        <w:rPr>
          <w:rFonts w:ascii="Arial" w:eastAsia="Arial" w:hAnsi="Arial" w:cs="Arial"/>
          <w:color w:val="000000" w:themeColor="text1"/>
          <w:sz w:val="24"/>
          <w:szCs w:val="24"/>
        </w:rPr>
      </w:pPr>
    </w:p>
    <w:p w14:paraId="3B81D276" w14:textId="5136ACE6" w:rsidR="0061645E" w:rsidRPr="0061645E" w:rsidRDefault="0061645E" w:rsidP="0061645E">
      <w:pPr>
        <w:rPr>
          <w:rFonts w:ascii="Arial" w:hAnsi="Arial" w:cs="Arial"/>
          <w:b/>
          <w:bCs/>
          <w:sz w:val="24"/>
          <w:szCs w:val="24"/>
        </w:rPr>
      </w:pPr>
      <w:r w:rsidRPr="0061645E">
        <w:rPr>
          <w:rFonts w:ascii="Arial" w:hAnsi="Arial" w:cs="Arial"/>
          <w:b/>
          <w:bCs/>
          <w:sz w:val="24"/>
          <w:szCs w:val="24"/>
        </w:rPr>
        <w:t>3.2.6.2. Operating Efficiency</w:t>
      </w:r>
    </w:p>
    <w:p w14:paraId="62285FC8" w14:textId="08859BE1" w:rsidR="0061645E" w:rsidRPr="0061645E" w:rsidRDefault="0061645E" w:rsidP="0061645E">
      <w:pPr>
        <w:spacing w:line="360" w:lineRule="auto"/>
        <w:rPr>
          <w:rFonts w:ascii="Arial" w:hAnsi="Arial" w:cs="Arial"/>
          <w:b/>
          <w:bCs/>
          <w:sz w:val="24"/>
          <w:szCs w:val="24"/>
        </w:rPr>
      </w:pPr>
      <w:r w:rsidRPr="0061645E">
        <w:rPr>
          <w:rFonts w:ascii="Arial" w:hAnsi="Arial" w:cs="Arial"/>
          <w:b/>
          <w:bCs/>
          <w:sz w:val="24"/>
          <w:szCs w:val="24"/>
        </w:rPr>
        <w:t>Middle East &amp; Africa Vinyl Ester Resin Operating Efficiency (Percentage), 2015-2030F</w:t>
      </w:r>
    </w:p>
    <w:p w14:paraId="512362BC" w14:textId="7C47A84F" w:rsidR="009F5EE3"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87E4FD7">
                <wp:simplePos x="0" y="0"/>
                <wp:positionH relativeFrom="margin">
                  <wp:align>right</wp:align>
                </wp:positionH>
                <wp:positionV relativeFrom="paragraph">
                  <wp:posOffset>2233295</wp:posOffset>
                </wp:positionV>
                <wp:extent cx="3521710" cy="314325"/>
                <wp:effectExtent l="0" t="0" r="0" b="0"/>
                <wp:wrapNone/>
                <wp:docPr id="620" name="TextBox 4"/>
                <wp:cNvGraphicFramePr/>
                <a:graphic xmlns:a="http://schemas.openxmlformats.org/drawingml/2006/main">
                  <a:graphicData uri="http://schemas.microsoft.com/office/word/2010/wordprocessingShape">
                    <wps:wsp>
                      <wps:cNvSpPr txBox="1"/>
                      <wps:spPr>
                        <a:xfrm>
                          <a:off x="0" y="0"/>
                          <a:ext cx="3521710" cy="314325"/>
                        </a:xfrm>
                        <a:prstGeom prst="rect">
                          <a:avLst/>
                        </a:prstGeom>
                        <a:noFill/>
                      </wps:spPr>
                      <wps:txbx>
                        <w:txbxContent>
                          <w:p w14:paraId="797200FD"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6C8FC3B" w14:textId="5C7E6EEA" w:rsidR="00A14586" w:rsidRPr="004644A7" w:rsidRDefault="00A14586" w:rsidP="00A14586">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30B871" id="_x0000_s1136" type="#_x0000_t202" style="position:absolute;margin-left:226.1pt;margin-top:175.85pt;width:277.3pt;height:24.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" filled="f" stroked="f">
                <v:textbox>
                  <w:txbxContent>
                    <w:p w14:paraId="797200FD"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6C8FC3B" w14:textId="5C7E6EEA" w:rsidR="00A14586" w:rsidRPr="004644A7" w:rsidRDefault="00A14586" w:rsidP="00A14586">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3DE33A77">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22E9DB3" w14:textId="5B5ECCCE" w:rsidR="00195C31" w:rsidRPr="00195C31" w:rsidRDefault="00195C31" w:rsidP="00195C31">
      <w:pPr>
        <w:spacing w:line="360" w:lineRule="auto"/>
        <w:jc w:val="both"/>
        <w:textAlignment w:val="baseline"/>
        <w:rPr>
          <w:rFonts w:ascii="Arial" w:hAnsi="Arial" w:cs="Arial"/>
          <w:sz w:val="24"/>
          <w:szCs w:val="24"/>
        </w:rPr>
      </w:pPr>
      <w:r w:rsidRPr="00195C31">
        <w:rPr>
          <w:rFonts w:ascii="Arial" w:hAnsi="Arial" w:cs="Arial"/>
          <w:sz w:val="24"/>
          <w:szCs w:val="24"/>
        </w:rPr>
        <w:lastRenderedPageBreak/>
        <w:t>There is a gradual increase in operating efficiency of all key manufacturers till 2019. The companies suffered a backlog in production efficiency rates in the year 2020 owing to the pandemic. However, post pandemic as the middle east market recovers, the demand for vinyl ester in general is going to increase significantly showing operating efficiency of more than 70 % and forecasted to reach about 90% by 2030.</w:t>
      </w:r>
    </w:p>
    <w:p w14:paraId="7AD9B34A" w14:textId="5DDE3F48"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3.2.6.3. Demand By Application</w:t>
      </w:r>
    </w:p>
    <w:p w14:paraId="0ED4FB10" w14:textId="6BC0E6E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45: Middle East &amp; Africa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7404E70" w14:textId="2962673C" w:rsidR="00A14586" w:rsidRPr="002B5730" w:rsidRDefault="00DB743C"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540928" behindDoc="0" locked="0" layoutInCell="1" allowOverlap="1" wp14:anchorId="4D7026CA" wp14:editId="324BB11D">
                <wp:simplePos x="0" y="0"/>
                <wp:positionH relativeFrom="margin">
                  <wp:posOffset>3028950</wp:posOffset>
                </wp:positionH>
                <wp:positionV relativeFrom="paragraph">
                  <wp:posOffset>4901565</wp:posOffset>
                </wp:positionV>
                <wp:extent cx="3521710" cy="428625"/>
                <wp:effectExtent l="0" t="0" r="0" b="0"/>
                <wp:wrapNone/>
                <wp:docPr id="2199" name="TextBox 4"/>
                <wp:cNvGraphicFramePr/>
                <a:graphic xmlns:a="http://schemas.openxmlformats.org/drawingml/2006/main">
                  <a:graphicData uri="http://schemas.microsoft.com/office/word/2010/wordprocessingShape">
                    <wps:wsp>
                      <wps:cNvSpPr txBox="1"/>
                      <wps:spPr>
                        <a:xfrm>
                          <a:off x="0" y="0"/>
                          <a:ext cx="3521710" cy="428625"/>
                        </a:xfrm>
                        <a:prstGeom prst="rect">
                          <a:avLst/>
                        </a:prstGeom>
                        <a:noFill/>
                      </wps:spPr>
                      <wps:txbx>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1F457455"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DDD3079" w14:textId="29A7A3D9" w:rsidR="00905DCB" w:rsidRPr="000D1A88" w:rsidRDefault="00905DCB"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7026CA" id="_x0000_s1137" type="#_x0000_t202" style="position:absolute;margin-left:238.5pt;margin-top:385.95pt;width:277.3pt;height:33.7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" filled="f" stroked="f">
                <v:textbox>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1F457455"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DDD3079" w14:textId="29A7A3D9" w:rsidR="00905DCB" w:rsidRPr="000D1A88" w:rsidRDefault="00905DCB"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0D1A88"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53CD442">
                <wp:simplePos x="0" y="0"/>
                <wp:positionH relativeFrom="margin">
                  <wp:posOffset>2857500</wp:posOffset>
                </wp:positionH>
                <wp:positionV relativeFrom="paragraph">
                  <wp:posOffset>2510790</wp:posOffset>
                </wp:positionV>
                <wp:extent cx="3559810" cy="438150"/>
                <wp:effectExtent l="0" t="0" r="0" b="0"/>
                <wp:wrapNone/>
                <wp:docPr id="623" name="TextBox 4"/>
                <wp:cNvGraphicFramePr/>
                <a:graphic xmlns:a="http://schemas.openxmlformats.org/drawingml/2006/main">
                  <a:graphicData uri="http://schemas.microsoft.com/office/word/2010/wordprocessingShape">
                    <wps:wsp>
                      <wps:cNvSpPr txBox="1"/>
                      <wps:spPr>
                        <a:xfrm>
                          <a:off x="0" y="0"/>
                          <a:ext cx="3559810" cy="438150"/>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7B65F97F"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B23112F" w14:textId="35E05D3F" w:rsidR="00A14586" w:rsidRPr="000D1A88" w:rsidRDefault="00A14586"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984247" id="_x0000_s1138" type="#_x0000_t202" style="position:absolute;margin-left:225pt;margin-top:197.7pt;width:280.3pt;height:34.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" filled="f" stroked="f">
                <v:textbo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7B65F97F"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B23112F" w14:textId="35E05D3F" w:rsidR="00A14586" w:rsidRPr="000D1A88" w:rsidRDefault="00A14586"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3CCB40D8">
            <wp:extent cx="6410325" cy="2844800"/>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117" w:type="dxa"/>
        <w:tblInd w:w="-5" w:type="dxa"/>
        <w:tblLook w:val="04A0" w:firstRow="1" w:lastRow="0" w:firstColumn="1" w:lastColumn="0" w:noHBand="0" w:noVBand="1"/>
      </w:tblPr>
      <w:tblGrid>
        <w:gridCol w:w="1960"/>
        <w:gridCol w:w="857"/>
        <w:gridCol w:w="857"/>
        <w:gridCol w:w="857"/>
        <w:gridCol w:w="859"/>
        <w:gridCol w:w="980"/>
        <w:gridCol w:w="976"/>
        <w:gridCol w:w="976"/>
        <w:gridCol w:w="976"/>
        <w:gridCol w:w="819"/>
      </w:tblGrid>
      <w:tr w:rsidR="008D1421" w:rsidRPr="008D1421" w14:paraId="095FC6B6" w14:textId="77777777" w:rsidTr="00751D1F">
        <w:trPr>
          <w:trHeight w:val="395"/>
        </w:trPr>
        <w:tc>
          <w:tcPr>
            <w:tcW w:w="196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50A1D40" w14:textId="45FB3F0B"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 xml:space="preserve">Application (000’ </w:t>
            </w:r>
            <w:proofErr w:type="spellStart"/>
            <w:r w:rsidR="007C5B32">
              <w:rPr>
                <w:rFonts w:ascii="Arial" w:eastAsia="Times New Roman" w:hAnsi="Arial" w:cs="Arial"/>
                <w:b/>
                <w:bCs/>
                <w:color w:val="FFFFFF" w:themeColor="background1"/>
                <w:sz w:val="20"/>
                <w:szCs w:val="20"/>
                <w:lang w:val="en-US"/>
              </w:rPr>
              <w:t>Tonnes</w:t>
            </w:r>
            <w:proofErr w:type="spellEnd"/>
            <w:r w:rsidR="007C5B32">
              <w:rPr>
                <w:rFonts w:ascii="Arial" w:eastAsia="Times New Roman" w:hAnsi="Arial" w:cs="Arial"/>
                <w:b/>
                <w:bCs/>
                <w:color w:val="FFFFFF" w:themeColor="background1"/>
                <w:sz w:val="20"/>
                <w:szCs w:val="20"/>
                <w:lang w:val="en-US"/>
              </w:rPr>
              <w:t>)</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6010EF4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04B928A7"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4E5953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53EBF8D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1EB6975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DD8BDC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EF50E4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42C6824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81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087EB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5BAF65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3A56EF3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7" w:type="dxa"/>
            <w:tcBorders>
              <w:top w:val="nil"/>
              <w:left w:val="nil"/>
              <w:bottom w:val="single" w:sz="4" w:space="0" w:color="auto"/>
              <w:right w:val="single" w:sz="4" w:space="0" w:color="auto"/>
            </w:tcBorders>
            <w:shd w:val="clear" w:color="000000" w:fill="FFFFFF"/>
            <w:noWrap/>
            <w:vAlign w:val="center"/>
            <w:hideMark/>
          </w:tcPr>
          <w:p w14:paraId="3424B6B3" w14:textId="3A32189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857" w:type="dxa"/>
            <w:tcBorders>
              <w:top w:val="nil"/>
              <w:left w:val="nil"/>
              <w:bottom w:val="single" w:sz="4" w:space="0" w:color="auto"/>
              <w:right w:val="single" w:sz="4" w:space="0" w:color="auto"/>
            </w:tcBorders>
            <w:shd w:val="clear" w:color="000000" w:fill="FFFFFF"/>
            <w:noWrap/>
            <w:vAlign w:val="center"/>
            <w:hideMark/>
          </w:tcPr>
          <w:p w14:paraId="7F81CC10" w14:textId="555DEC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857" w:type="dxa"/>
            <w:tcBorders>
              <w:top w:val="nil"/>
              <w:left w:val="nil"/>
              <w:bottom w:val="single" w:sz="4" w:space="0" w:color="auto"/>
              <w:right w:val="single" w:sz="4" w:space="0" w:color="auto"/>
            </w:tcBorders>
            <w:shd w:val="clear" w:color="000000" w:fill="FFFFFF"/>
            <w:noWrap/>
            <w:vAlign w:val="center"/>
            <w:hideMark/>
          </w:tcPr>
          <w:p w14:paraId="317E7641" w14:textId="261D665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859" w:type="dxa"/>
            <w:tcBorders>
              <w:top w:val="nil"/>
              <w:left w:val="nil"/>
              <w:bottom w:val="single" w:sz="4" w:space="0" w:color="auto"/>
              <w:right w:val="single" w:sz="4" w:space="0" w:color="auto"/>
            </w:tcBorders>
            <w:shd w:val="clear" w:color="000000" w:fill="FFFFFF"/>
            <w:noWrap/>
            <w:vAlign w:val="center"/>
            <w:hideMark/>
          </w:tcPr>
          <w:p w14:paraId="5B8B5994" w14:textId="146FD4C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80" w:type="dxa"/>
            <w:tcBorders>
              <w:top w:val="nil"/>
              <w:left w:val="nil"/>
              <w:bottom w:val="single" w:sz="4" w:space="0" w:color="auto"/>
              <w:right w:val="single" w:sz="4" w:space="0" w:color="auto"/>
            </w:tcBorders>
            <w:shd w:val="clear" w:color="000000" w:fill="FFFFFF"/>
            <w:noWrap/>
            <w:vAlign w:val="center"/>
            <w:hideMark/>
          </w:tcPr>
          <w:p w14:paraId="0BF864ED" w14:textId="77A1FCA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976" w:type="dxa"/>
            <w:tcBorders>
              <w:top w:val="nil"/>
              <w:left w:val="nil"/>
              <w:bottom w:val="single" w:sz="4" w:space="0" w:color="auto"/>
              <w:right w:val="single" w:sz="4" w:space="0" w:color="auto"/>
            </w:tcBorders>
            <w:shd w:val="clear" w:color="000000" w:fill="FFFFFF"/>
            <w:noWrap/>
            <w:vAlign w:val="center"/>
            <w:hideMark/>
          </w:tcPr>
          <w:p w14:paraId="534489A0" w14:textId="06B8305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76" w:type="dxa"/>
            <w:tcBorders>
              <w:top w:val="nil"/>
              <w:left w:val="nil"/>
              <w:bottom w:val="single" w:sz="4" w:space="0" w:color="auto"/>
              <w:right w:val="single" w:sz="4" w:space="0" w:color="auto"/>
            </w:tcBorders>
            <w:shd w:val="clear" w:color="000000" w:fill="FFFFFF"/>
            <w:noWrap/>
            <w:vAlign w:val="center"/>
            <w:hideMark/>
          </w:tcPr>
          <w:p w14:paraId="07609B71" w14:textId="7183C4E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76" w:type="dxa"/>
            <w:tcBorders>
              <w:top w:val="nil"/>
              <w:left w:val="nil"/>
              <w:bottom w:val="single" w:sz="4" w:space="0" w:color="auto"/>
              <w:right w:val="single" w:sz="4" w:space="0" w:color="auto"/>
            </w:tcBorders>
            <w:shd w:val="clear" w:color="000000" w:fill="FFFFFF"/>
            <w:noWrap/>
            <w:vAlign w:val="center"/>
            <w:hideMark/>
          </w:tcPr>
          <w:p w14:paraId="20D85487" w14:textId="387DCA6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42</w:t>
            </w:r>
          </w:p>
        </w:tc>
        <w:tc>
          <w:tcPr>
            <w:tcW w:w="819" w:type="dxa"/>
            <w:tcBorders>
              <w:top w:val="nil"/>
              <w:left w:val="nil"/>
              <w:bottom w:val="single" w:sz="4" w:space="0" w:color="auto"/>
              <w:right w:val="single" w:sz="4" w:space="0" w:color="auto"/>
            </w:tcBorders>
            <w:shd w:val="clear" w:color="000000" w:fill="FFFFFF"/>
            <w:noWrap/>
            <w:vAlign w:val="center"/>
            <w:hideMark/>
          </w:tcPr>
          <w:p w14:paraId="0D4E08F9" w14:textId="280D25D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r>
      <w:tr w:rsidR="00195C31" w:rsidRPr="008D1421" w14:paraId="0695348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70898F8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7" w:type="dxa"/>
            <w:tcBorders>
              <w:top w:val="nil"/>
              <w:left w:val="nil"/>
              <w:bottom w:val="single" w:sz="4" w:space="0" w:color="auto"/>
              <w:right w:val="single" w:sz="4" w:space="0" w:color="auto"/>
            </w:tcBorders>
            <w:shd w:val="clear" w:color="000000" w:fill="FFFFFF"/>
            <w:noWrap/>
            <w:vAlign w:val="center"/>
            <w:hideMark/>
          </w:tcPr>
          <w:p w14:paraId="6853BD54" w14:textId="04FD181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6F931B73" w14:textId="2A58E08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7991061B" w14:textId="3B558FB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9" w:type="dxa"/>
            <w:tcBorders>
              <w:top w:val="nil"/>
              <w:left w:val="nil"/>
              <w:bottom w:val="single" w:sz="4" w:space="0" w:color="auto"/>
              <w:right w:val="single" w:sz="4" w:space="0" w:color="auto"/>
            </w:tcBorders>
            <w:shd w:val="clear" w:color="000000" w:fill="FFFFFF"/>
            <w:noWrap/>
            <w:vAlign w:val="center"/>
            <w:hideMark/>
          </w:tcPr>
          <w:p w14:paraId="4BA43969" w14:textId="7F47A04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80" w:type="dxa"/>
            <w:tcBorders>
              <w:top w:val="nil"/>
              <w:left w:val="nil"/>
              <w:bottom w:val="single" w:sz="4" w:space="0" w:color="auto"/>
              <w:right w:val="single" w:sz="4" w:space="0" w:color="auto"/>
            </w:tcBorders>
            <w:shd w:val="clear" w:color="000000" w:fill="FFFFFF"/>
            <w:noWrap/>
            <w:vAlign w:val="center"/>
            <w:hideMark/>
          </w:tcPr>
          <w:p w14:paraId="763B57DE" w14:textId="2D00472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5DA6E0F9" w14:textId="67603BA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6119E13" w14:textId="2F5A11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8A8E428" w14:textId="0B4B62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19" w:type="dxa"/>
            <w:tcBorders>
              <w:top w:val="nil"/>
              <w:left w:val="nil"/>
              <w:bottom w:val="single" w:sz="4" w:space="0" w:color="auto"/>
              <w:right w:val="single" w:sz="4" w:space="0" w:color="auto"/>
            </w:tcBorders>
            <w:shd w:val="clear" w:color="000000" w:fill="FFFFFF"/>
            <w:noWrap/>
            <w:vAlign w:val="center"/>
            <w:hideMark/>
          </w:tcPr>
          <w:p w14:paraId="065BB0AB" w14:textId="67125F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23E516AD"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50D5040"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7" w:type="dxa"/>
            <w:tcBorders>
              <w:top w:val="nil"/>
              <w:left w:val="nil"/>
              <w:bottom w:val="single" w:sz="4" w:space="0" w:color="auto"/>
              <w:right w:val="single" w:sz="4" w:space="0" w:color="auto"/>
            </w:tcBorders>
            <w:shd w:val="clear" w:color="000000" w:fill="FFFFFF"/>
            <w:noWrap/>
            <w:vAlign w:val="center"/>
            <w:hideMark/>
          </w:tcPr>
          <w:p w14:paraId="0ACC70FC" w14:textId="561DF1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0171CD5" w14:textId="6A1A3B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71B9F470" w14:textId="7689320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5E35D75" w14:textId="1ECD86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0" w:type="dxa"/>
            <w:tcBorders>
              <w:top w:val="nil"/>
              <w:left w:val="nil"/>
              <w:bottom w:val="single" w:sz="4" w:space="0" w:color="auto"/>
              <w:right w:val="single" w:sz="4" w:space="0" w:color="auto"/>
            </w:tcBorders>
            <w:shd w:val="clear" w:color="000000" w:fill="FFFFFF"/>
            <w:noWrap/>
            <w:vAlign w:val="center"/>
            <w:hideMark/>
          </w:tcPr>
          <w:p w14:paraId="7E851336" w14:textId="3CB8F0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523F0A48" w14:textId="0B5D317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77A5C2C" w14:textId="717E3AF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0EAA121C" w14:textId="6F0DF5A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19" w:type="dxa"/>
            <w:tcBorders>
              <w:top w:val="nil"/>
              <w:left w:val="nil"/>
              <w:bottom w:val="single" w:sz="4" w:space="0" w:color="auto"/>
              <w:right w:val="single" w:sz="4" w:space="0" w:color="auto"/>
            </w:tcBorders>
            <w:shd w:val="clear" w:color="000000" w:fill="FFFFFF"/>
            <w:noWrap/>
            <w:vAlign w:val="center"/>
            <w:hideMark/>
          </w:tcPr>
          <w:p w14:paraId="24F69CAB" w14:textId="6599804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r>
      <w:tr w:rsidR="00195C31" w:rsidRPr="008D1421" w14:paraId="3C84DC5E"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6A3BA6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7" w:type="dxa"/>
            <w:tcBorders>
              <w:top w:val="nil"/>
              <w:left w:val="nil"/>
              <w:bottom w:val="single" w:sz="4" w:space="0" w:color="auto"/>
              <w:right w:val="single" w:sz="4" w:space="0" w:color="auto"/>
            </w:tcBorders>
            <w:shd w:val="clear" w:color="000000" w:fill="FFFFFF"/>
            <w:noWrap/>
            <w:vAlign w:val="center"/>
            <w:hideMark/>
          </w:tcPr>
          <w:p w14:paraId="72339753" w14:textId="0644386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57" w:type="dxa"/>
            <w:tcBorders>
              <w:top w:val="nil"/>
              <w:left w:val="nil"/>
              <w:bottom w:val="single" w:sz="4" w:space="0" w:color="auto"/>
              <w:right w:val="single" w:sz="4" w:space="0" w:color="auto"/>
            </w:tcBorders>
            <w:shd w:val="clear" w:color="000000" w:fill="FFFFFF"/>
            <w:noWrap/>
            <w:vAlign w:val="center"/>
            <w:hideMark/>
          </w:tcPr>
          <w:p w14:paraId="4041400A" w14:textId="495D4B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center"/>
            <w:hideMark/>
          </w:tcPr>
          <w:p w14:paraId="2242A743" w14:textId="4DC390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721770D5" w14:textId="57C666B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80" w:type="dxa"/>
            <w:tcBorders>
              <w:top w:val="nil"/>
              <w:left w:val="nil"/>
              <w:bottom w:val="single" w:sz="4" w:space="0" w:color="auto"/>
              <w:right w:val="single" w:sz="4" w:space="0" w:color="auto"/>
            </w:tcBorders>
            <w:shd w:val="clear" w:color="000000" w:fill="FFFFFF"/>
            <w:noWrap/>
            <w:vAlign w:val="center"/>
            <w:hideMark/>
          </w:tcPr>
          <w:p w14:paraId="08507DC3" w14:textId="150442E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12F5685A" w14:textId="776F580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76" w:type="dxa"/>
            <w:tcBorders>
              <w:top w:val="nil"/>
              <w:left w:val="nil"/>
              <w:bottom w:val="single" w:sz="4" w:space="0" w:color="auto"/>
              <w:right w:val="single" w:sz="4" w:space="0" w:color="auto"/>
            </w:tcBorders>
            <w:shd w:val="clear" w:color="000000" w:fill="FFFFFF"/>
            <w:noWrap/>
            <w:vAlign w:val="center"/>
            <w:hideMark/>
          </w:tcPr>
          <w:p w14:paraId="6BB0F53F" w14:textId="208AF4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66F118FD" w14:textId="206298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19" w:type="dxa"/>
            <w:tcBorders>
              <w:top w:val="nil"/>
              <w:left w:val="nil"/>
              <w:bottom w:val="single" w:sz="4" w:space="0" w:color="auto"/>
              <w:right w:val="single" w:sz="4" w:space="0" w:color="auto"/>
            </w:tcBorders>
            <w:shd w:val="clear" w:color="000000" w:fill="FFFFFF"/>
            <w:noWrap/>
            <w:vAlign w:val="center"/>
            <w:hideMark/>
          </w:tcPr>
          <w:p w14:paraId="3D6DE8B2" w14:textId="1E47FCA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r>
      <w:tr w:rsidR="00195C31" w:rsidRPr="008D1421" w14:paraId="5EA1C040"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5006C49C"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57" w:type="dxa"/>
            <w:tcBorders>
              <w:top w:val="nil"/>
              <w:left w:val="nil"/>
              <w:bottom w:val="single" w:sz="4" w:space="0" w:color="auto"/>
              <w:right w:val="single" w:sz="4" w:space="0" w:color="auto"/>
            </w:tcBorders>
            <w:shd w:val="clear" w:color="000000" w:fill="FFFFFF"/>
            <w:noWrap/>
            <w:vAlign w:val="center"/>
            <w:hideMark/>
          </w:tcPr>
          <w:p w14:paraId="2EB172EF" w14:textId="79488EF1"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857" w:type="dxa"/>
            <w:tcBorders>
              <w:top w:val="nil"/>
              <w:left w:val="nil"/>
              <w:bottom w:val="single" w:sz="4" w:space="0" w:color="auto"/>
              <w:right w:val="single" w:sz="4" w:space="0" w:color="auto"/>
            </w:tcBorders>
            <w:shd w:val="clear" w:color="000000" w:fill="FFFFFF"/>
            <w:noWrap/>
            <w:vAlign w:val="center"/>
            <w:hideMark/>
          </w:tcPr>
          <w:p w14:paraId="689301A1" w14:textId="019E762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857" w:type="dxa"/>
            <w:tcBorders>
              <w:top w:val="nil"/>
              <w:left w:val="nil"/>
              <w:bottom w:val="single" w:sz="4" w:space="0" w:color="auto"/>
              <w:right w:val="single" w:sz="4" w:space="0" w:color="auto"/>
            </w:tcBorders>
            <w:shd w:val="clear" w:color="000000" w:fill="FFFFFF"/>
            <w:noWrap/>
            <w:vAlign w:val="center"/>
            <w:hideMark/>
          </w:tcPr>
          <w:p w14:paraId="6AB27047" w14:textId="6ABC8F0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859" w:type="dxa"/>
            <w:tcBorders>
              <w:top w:val="nil"/>
              <w:left w:val="nil"/>
              <w:bottom w:val="single" w:sz="4" w:space="0" w:color="auto"/>
              <w:right w:val="single" w:sz="4" w:space="0" w:color="auto"/>
            </w:tcBorders>
            <w:shd w:val="clear" w:color="000000" w:fill="FFFFFF"/>
            <w:noWrap/>
            <w:vAlign w:val="center"/>
            <w:hideMark/>
          </w:tcPr>
          <w:p w14:paraId="5A8A381F" w14:textId="5C77234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80" w:type="dxa"/>
            <w:tcBorders>
              <w:top w:val="nil"/>
              <w:left w:val="nil"/>
              <w:bottom w:val="single" w:sz="4" w:space="0" w:color="auto"/>
              <w:right w:val="single" w:sz="4" w:space="0" w:color="auto"/>
            </w:tcBorders>
            <w:shd w:val="clear" w:color="000000" w:fill="FFFFFF"/>
            <w:noWrap/>
            <w:vAlign w:val="center"/>
            <w:hideMark/>
          </w:tcPr>
          <w:p w14:paraId="0397DF6C" w14:textId="1B1E56B5"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976" w:type="dxa"/>
            <w:tcBorders>
              <w:top w:val="nil"/>
              <w:left w:val="nil"/>
              <w:bottom w:val="single" w:sz="4" w:space="0" w:color="auto"/>
              <w:right w:val="single" w:sz="4" w:space="0" w:color="auto"/>
            </w:tcBorders>
            <w:shd w:val="clear" w:color="000000" w:fill="FFFFFF"/>
            <w:noWrap/>
            <w:vAlign w:val="center"/>
            <w:hideMark/>
          </w:tcPr>
          <w:p w14:paraId="7462E3C2" w14:textId="3D11EBE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c>
          <w:tcPr>
            <w:tcW w:w="976" w:type="dxa"/>
            <w:tcBorders>
              <w:top w:val="nil"/>
              <w:left w:val="nil"/>
              <w:bottom w:val="single" w:sz="4" w:space="0" w:color="auto"/>
              <w:right w:val="single" w:sz="4" w:space="0" w:color="auto"/>
            </w:tcBorders>
            <w:shd w:val="clear" w:color="000000" w:fill="FFFFFF"/>
            <w:noWrap/>
            <w:vAlign w:val="center"/>
            <w:hideMark/>
          </w:tcPr>
          <w:p w14:paraId="10C88C28" w14:textId="758949A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76" w:type="dxa"/>
            <w:tcBorders>
              <w:top w:val="nil"/>
              <w:left w:val="nil"/>
              <w:bottom w:val="single" w:sz="4" w:space="0" w:color="auto"/>
              <w:right w:val="single" w:sz="4" w:space="0" w:color="auto"/>
            </w:tcBorders>
            <w:shd w:val="clear" w:color="000000" w:fill="FFFFFF"/>
            <w:noWrap/>
            <w:vAlign w:val="center"/>
            <w:hideMark/>
          </w:tcPr>
          <w:p w14:paraId="3AF33AAC" w14:textId="2225328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73</w:t>
            </w:r>
          </w:p>
        </w:tc>
        <w:tc>
          <w:tcPr>
            <w:tcW w:w="819" w:type="dxa"/>
            <w:tcBorders>
              <w:top w:val="nil"/>
              <w:left w:val="nil"/>
              <w:bottom w:val="single" w:sz="4" w:space="0" w:color="auto"/>
              <w:right w:val="single" w:sz="4" w:space="0" w:color="auto"/>
            </w:tcBorders>
            <w:shd w:val="clear" w:color="000000" w:fill="FFFFFF"/>
            <w:noWrap/>
            <w:vAlign w:val="center"/>
            <w:hideMark/>
          </w:tcPr>
          <w:p w14:paraId="7241BAA2" w14:textId="5C0AD5F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92</w:t>
            </w:r>
          </w:p>
        </w:tc>
      </w:tr>
    </w:tbl>
    <w:p w14:paraId="4F3C6F12" w14:textId="5C9709DE" w:rsidR="00E2530D" w:rsidRDefault="00E2530D" w:rsidP="00117792">
      <w:pPr>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B020C1" w14:textId="3B20762F" w:rsidR="00751D1F" w:rsidRDefault="00751D1F" w:rsidP="00117792">
      <w:pPr>
        <w:spacing w:line="360" w:lineRule="auto"/>
        <w:jc w:val="both"/>
        <w:rPr>
          <w:rFonts w:ascii="Arial" w:eastAsia="Arial" w:hAnsi="Arial" w:cs="Arial"/>
          <w:color w:val="000000" w:themeColor="text1"/>
          <w:sz w:val="24"/>
          <w:szCs w:val="24"/>
        </w:rPr>
        <w:sectPr w:rsidR="00751D1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51D1F">
        <w:rPr>
          <w:rFonts w:ascii="Arial" w:eastAsia="Arial" w:hAnsi="Arial" w:cs="Arial"/>
          <w:color w:val="000000" w:themeColor="text1"/>
          <w:sz w:val="24"/>
          <w:szCs w:val="24"/>
        </w:rPr>
        <w:t>In Middle East region, vinyl ester finds their major application in pipes and tanks followed by marine components, renewables etc. Pipes and tanks segment holds largest market share in the vinyl ester market at about 56% as of 2020.</w:t>
      </w:r>
    </w:p>
    <w:p w14:paraId="1BEA3569" w14:textId="77777777" w:rsidR="003B4B95" w:rsidRDefault="003B4B95" w:rsidP="0061645E">
      <w:pPr>
        <w:spacing w:line="360" w:lineRule="auto"/>
        <w:textAlignment w:val="baseline"/>
        <w:rPr>
          <w:rFonts w:ascii="Arial" w:hAnsi="Arial" w:cs="Arial"/>
          <w:b/>
          <w:bCs/>
          <w:sz w:val="24"/>
          <w:szCs w:val="24"/>
        </w:rPr>
      </w:pPr>
    </w:p>
    <w:p w14:paraId="546FCF92" w14:textId="3AC7BEA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3.2.6.4. Demand By Type</w:t>
      </w:r>
    </w:p>
    <w:p w14:paraId="6E71042C" w14:textId="59B204B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46: Middle East &amp; Africa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38772891" w14:textId="294E352E"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61DFDFA0">
                <wp:simplePos x="0" y="0"/>
                <wp:positionH relativeFrom="margin">
                  <wp:posOffset>2705100</wp:posOffset>
                </wp:positionH>
                <wp:positionV relativeFrom="paragraph">
                  <wp:posOffset>3402735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675DCB89"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611342" w14:textId="1CD66141" w:rsidR="00A14586" w:rsidRPr="000D1A88" w:rsidRDefault="00A14586"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TextBox 6" o:spid="_x0000_s1139" type="#_x0000_t202" style="position:absolute;margin-left:213pt;margin-top:267.9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675DCB89"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611342" w14:textId="1CD66141" w:rsidR="00A14586" w:rsidRPr="000D1A88" w:rsidRDefault="00A14586"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523C7172" wp14:editId="0EC8558B">
            <wp:extent cx="6448425" cy="4227615"/>
            <wp:effectExtent l="0" t="0" r="0" b="1905"/>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3D61DA1" w14:textId="77777777" w:rsidR="00905DCB" w:rsidRDefault="00905DCB" w:rsidP="00523848">
      <w:pPr>
        <w:tabs>
          <w:tab w:val="left" w:pos="1275"/>
        </w:tabs>
        <w:spacing w:line="360" w:lineRule="auto"/>
        <w:jc w:val="both"/>
        <w:rPr>
          <w:rFonts w:ascii="Arial" w:eastAsia="Arial" w:hAnsi="Arial" w:cs="Arial"/>
          <w:color w:val="000000" w:themeColor="text1"/>
          <w:sz w:val="24"/>
          <w:szCs w:val="24"/>
        </w:rPr>
      </w:pPr>
    </w:p>
    <w:p w14:paraId="53A9D2B0" w14:textId="77904C2F" w:rsidR="001C74F9" w:rsidRDefault="008D1421"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7920" behindDoc="0" locked="0" layoutInCell="1" allowOverlap="1" wp14:anchorId="41492348" wp14:editId="16E3FF3B">
                <wp:simplePos x="0" y="0"/>
                <wp:positionH relativeFrom="margin">
                  <wp:posOffset>2707005</wp:posOffset>
                </wp:positionH>
                <wp:positionV relativeFrom="paragraph">
                  <wp:posOffset>1964690</wp:posOffset>
                </wp:positionV>
                <wp:extent cx="3736340" cy="409575"/>
                <wp:effectExtent l="0" t="0" r="0" b="0"/>
                <wp:wrapNone/>
                <wp:docPr id="1277" name="TextBox 6"/>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482AC6F6"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C96165" w14:textId="14562735" w:rsidR="008D1421" w:rsidRPr="000D1A88" w:rsidRDefault="008D1421"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492348" id="_x0000_s1140" type="#_x0000_t202" style="position:absolute;left:0;text-align:left;margin-left:213.15pt;margin-top:154.7pt;width:294.2pt;height:32.2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" filled="f" stroked="f">
                <v:textbo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482AC6F6"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C96165" w14:textId="14562735" w:rsidR="008D1421" w:rsidRPr="000D1A88" w:rsidRDefault="008D1421"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tbl>
      <w:tblPr>
        <w:tblW w:w="10444" w:type="dxa"/>
        <w:tblInd w:w="-185" w:type="dxa"/>
        <w:tblLook w:val="04A0" w:firstRow="1" w:lastRow="0" w:firstColumn="1" w:lastColumn="0" w:noHBand="0" w:noVBand="1"/>
      </w:tblPr>
      <w:tblGrid>
        <w:gridCol w:w="2000"/>
        <w:gridCol w:w="876"/>
        <w:gridCol w:w="876"/>
        <w:gridCol w:w="876"/>
        <w:gridCol w:w="877"/>
        <w:gridCol w:w="1000"/>
        <w:gridCol w:w="995"/>
        <w:gridCol w:w="995"/>
        <w:gridCol w:w="995"/>
        <w:gridCol w:w="954"/>
      </w:tblGrid>
      <w:tr w:rsidR="008D1421" w:rsidRPr="008D1421" w14:paraId="4639CD48" w14:textId="77777777" w:rsidTr="008D1421">
        <w:trPr>
          <w:trHeight w:val="267"/>
        </w:trPr>
        <w:tc>
          <w:tcPr>
            <w:tcW w:w="200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27C8071" w14:textId="41D2F423"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D581AE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80C33E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6" w:type="dxa"/>
            <w:tcBorders>
              <w:top w:val="single" w:sz="4" w:space="0" w:color="auto"/>
              <w:left w:val="nil"/>
              <w:bottom w:val="single" w:sz="4" w:space="0" w:color="auto"/>
              <w:right w:val="single" w:sz="4" w:space="0" w:color="auto"/>
            </w:tcBorders>
            <w:shd w:val="clear" w:color="auto" w:fill="C00000"/>
            <w:noWrap/>
            <w:vAlign w:val="bottom"/>
            <w:hideMark/>
          </w:tcPr>
          <w:p w14:paraId="1730230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CBC6B8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377004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1752678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4F5A87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2142229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1C6AC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751D1F" w:rsidRPr="008D1421" w14:paraId="5DB0A4AC"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32850D69"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35604F36" w14:textId="119A1B0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76" w:type="dxa"/>
            <w:tcBorders>
              <w:top w:val="nil"/>
              <w:left w:val="nil"/>
              <w:bottom w:val="single" w:sz="4" w:space="0" w:color="auto"/>
              <w:right w:val="single" w:sz="4" w:space="0" w:color="auto"/>
            </w:tcBorders>
            <w:shd w:val="clear" w:color="000000" w:fill="FFFFFF"/>
            <w:noWrap/>
            <w:vAlign w:val="center"/>
            <w:hideMark/>
          </w:tcPr>
          <w:p w14:paraId="4ACB8AD5" w14:textId="29FB346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6" w:type="dxa"/>
            <w:tcBorders>
              <w:top w:val="nil"/>
              <w:left w:val="nil"/>
              <w:bottom w:val="single" w:sz="4" w:space="0" w:color="auto"/>
              <w:right w:val="single" w:sz="4" w:space="0" w:color="auto"/>
            </w:tcBorders>
            <w:shd w:val="clear" w:color="000000" w:fill="FFFFFF"/>
            <w:noWrap/>
            <w:vAlign w:val="center"/>
            <w:hideMark/>
          </w:tcPr>
          <w:p w14:paraId="7D99DA67" w14:textId="04793D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7" w:type="dxa"/>
            <w:tcBorders>
              <w:top w:val="nil"/>
              <w:left w:val="nil"/>
              <w:bottom w:val="single" w:sz="4" w:space="0" w:color="auto"/>
              <w:right w:val="single" w:sz="4" w:space="0" w:color="auto"/>
            </w:tcBorders>
            <w:shd w:val="clear" w:color="000000" w:fill="FFFFFF"/>
            <w:noWrap/>
            <w:vAlign w:val="center"/>
            <w:hideMark/>
          </w:tcPr>
          <w:p w14:paraId="125C9722" w14:textId="7AE425C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1000" w:type="dxa"/>
            <w:tcBorders>
              <w:top w:val="nil"/>
              <w:left w:val="nil"/>
              <w:bottom w:val="single" w:sz="4" w:space="0" w:color="auto"/>
              <w:right w:val="single" w:sz="4" w:space="0" w:color="auto"/>
            </w:tcBorders>
            <w:shd w:val="clear" w:color="000000" w:fill="FFFFFF"/>
            <w:noWrap/>
            <w:vAlign w:val="center"/>
            <w:hideMark/>
          </w:tcPr>
          <w:p w14:paraId="051EB49E" w14:textId="445EA46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95" w:type="dxa"/>
            <w:tcBorders>
              <w:top w:val="nil"/>
              <w:left w:val="nil"/>
              <w:bottom w:val="single" w:sz="4" w:space="0" w:color="auto"/>
              <w:right w:val="single" w:sz="4" w:space="0" w:color="auto"/>
            </w:tcBorders>
            <w:shd w:val="clear" w:color="000000" w:fill="FFFFFF"/>
            <w:noWrap/>
            <w:vAlign w:val="center"/>
            <w:hideMark/>
          </w:tcPr>
          <w:p w14:paraId="0603CCE5" w14:textId="100924F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995" w:type="dxa"/>
            <w:tcBorders>
              <w:top w:val="nil"/>
              <w:left w:val="nil"/>
              <w:bottom w:val="single" w:sz="4" w:space="0" w:color="auto"/>
              <w:right w:val="single" w:sz="4" w:space="0" w:color="auto"/>
            </w:tcBorders>
            <w:shd w:val="clear" w:color="000000" w:fill="FFFFFF"/>
            <w:noWrap/>
            <w:vAlign w:val="center"/>
            <w:hideMark/>
          </w:tcPr>
          <w:p w14:paraId="5AD82935" w14:textId="3403A3D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995" w:type="dxa"/>
            <w:tcBorders>
              <w:top w:val="nil"/>
              <w:left w:val="nil"/>
              <w:bottom w:val="single" w:sz="4" w:space="0" w:color="auto"/>
              <w:right w:val="single" w:sz="4" w:space="0" w:color="auto"/>
            </w:tcBorders>
            <w:shd w:val="clear" w:color="000000" w:fill="FFFFFF"/>
            <w:noWrap/>
            <w:vAlign w:val="center"/>
            <w:hideMark/>
          </w:tcPr>
          <w:p w14:paraId="266BAF5F" w14:textId="376BC4E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38</w:t>
            </w:r>
          </w:p>
        </w:tc>
        <w:tc>
          <w:tcPr>
            <w:tcW w:w="954" w:type="dxa"/>
            <w:tcBorders>
              <w:top w:val="nil"/>
              <w:left w:val="nil"/>
              <w:bottom w:val="single" w:sz="4" w:space="0" w:color="auto"/>
              <w:right w:val="single" w:sz="4" w:space="0" w:color="auto"/>
            </w:tcBorders>
            <w:shd w:val="clear" w:color="000000" w:fill="FFFFFF"/>
            <w:noWrap/>
            <w:vAlign w:val="center"/>
            <w:hideMark/>
          </w:tcPr>
          <w:p w14:paraId="4F85DE5E" w14:textId="4928DB7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r>
      <w:tr w:rsidR="00751D1F" w:rsidRPr="008D1421" w14:paraId="5371EA6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CAA433C" w14:textId="77777777" w:rsidR="00751D1F" w:rsidRPr="008D1421" w:rsidRDefault="00751D1F" w:rsidP="00751D1F">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0AE22C18" w14:textId="2E3E178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76" w:type="dxa"/>
            <w:tcBorders>
              <w:top w:val="nil"/>
              <w:left w:val="nil"/>
              <w:bottom w:val="single" w:sz="4" w:space="0" w:color="auto"/>
              <w:right w:val="single" w:sz="4" w:space="0" w:color="auto"/>
            </w:tcBorders>
            <w:shd w:val="clear" w:color="000000" w:fill="FFFFFF"/>
            <w:noWrap/>
            <w:vAlign w:val="center"/>
            <w:hideMark/>
          </w:tcPr>
          <w:p w14:paraId="21C23949" w14:textId="32528FD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876" w:type="dxa"/>
            <w:tcBorders>
              <w:top w:val="nil"/>
              <w:left w:val="nil"/>
              <w:bottom w:val="single" w:sz="4" w:space="0" w:color="auto"/>
              <w:right w:val="single" w:sz="4" w:space="0" w:color="auto"/>
            </w:tcBorders>
            <w:shd w:val="clear" w:color="000000" w:fill="FFFFFF"/>
            <w:noWrap/>
            <w:vAlign w:val="center"/>
            <w:hideMark/>
          </w:tcPr>
          <w:p w14:paraId="331C7193" w14:textId="33CE6AE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center"/>
            <w:hideMark/>
          </w:tcPr>
          <w:p w14:paraId="653DD5E3" w14:textId="31117A5F"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00" w:type="dxa"/>
            <w:tcBorders>
              <w:top w:val="nil"/>
              <w:left w:val="nil"/>
              <w:bottom w:val="single" w:sz="4" w:space="0" w:color="auto"/>
              <w:right w:val="single" w:sz="4" w:space="0" w:color="auto"/>
            </w:tcBorders>
            <w:shd w:val="clear" w:color="000000" w:fill="FFFFFF"/>
            <w:noWrap/>
            <w:vAlign w:val="center"/>
            <w:hideMark/>
          </w:tcPr>
          <w:p w14:paraId="10435C3B" w14:textId="69AD3CA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0335F318" w14:textId="3276D9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995" w:type="dxa"/>
            <w:tcBorders>
              <w:top w:val="nil"/>
              <w:left w:val="nil"/>
              <w:bottom w:val="single" w:sz="4" w:space="0" w:color="auto"/>
              <w:right w:val="single" w:sz="4" w:space="0" w:color="auto"/>
            </w:tcBorders>
            <w:shd w:val="clear" w:color="000000" w:fill="FFFFFF"/>
            <w:noWrap/>
            <w:vAlign w:val="center"/>
            <w:hideMark/>
          </w:tcPr>
          <w:p w14:paraId="47BB80E9" w14:textId="0E9D4C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45144EEB" w14:textId="40DC918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954" w:type="dxa"/>
            <w:tcBorders>
              <w:top w:val="nil"/>
              <w:left w:val="nil"/>
              <w:bottom w:val="single" w:sz="4" w:space="0" w:color="auto"/>
              <w:right w:val="single" w:sz="4" w:space="0" w:color="auto"/>
            </w:tcBorders>
            <w:shd w:val="clear" w:color="000000" w:fill="FFFFFF"/>
            <w:noWrap/>
            <w:vAlign w:val="center"/>
            <w:hideMark/>
          </w:tcPr>
          <w:p w14:paraId="450E5F7C" w14:textId="73D04BE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27</w:t>
            </w:r>
          </w:p>
        </w:tc>
      </w:tr>
      <w:tr w:rsidR="00751D1F" w:rsidRPr="008D1421" w14:paraId="740BACF2"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439F012"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4DBBB20A" w14:textId="2DF6F08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4A9F8C2" w14:textId="4D589EB0"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77B8FD1F" w14:textId="5705C5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7" w:type="dxa"/>
            <w:tcBorders>
              <w:top w:val="nil"/>
              <w:left w:val="nil"/>
              <w:bottom w:val="single" w:sz="4" w:space="0" w:color="auto"/>
              <w:right w:val="single" w:sz="4" w:space="0" w:color="auto"/>
            </w:tcBorders>
            <w:shd w:val="clear" w:color="000000" w:fill="FFFFFF"/>
            <w:noWrap/>
            <w:vAlign w:val="center"/>
            <w:hideMark/>
          </w:tcPr>
          <w:p w14:paraId="0ED37584" w14:textId="5C864734"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0" w:type="dxa"/>
            <w:tcBorders>
              <w:top w:val="nil"/>
              <w:left w:val="nil"/>
              <w:bottom w:val="single" w:sz="4" w:space="0" w:color="auto"/>
              <w:right w:val="single" w:sz="4" w:space="0" w:color="auto"/>
            </w:tcBorders>
            <w:shd w:val="clear" w:color="000000" w:fill="FFFFFF"/>
            <w:noWrap/>
            <w:vAlign w:val="center"/>
            <w:hideMark/>
          </w:tcPr>
          <w:p w14:paraId="6150081E" w14:textId="473FF7E9"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56544575" w14:textId="057351B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9F97C2E" w14:textId="6CEF2C7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78A06F3" w14:textId="5D52D6A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4" w:type="dxa"/>
            <w:tcBorders>
              <w:top w:val="nil"/>
              <w:left w:val="nil"/>
              <w:bottom w:val="single" w:sz="4" w:space="0" w:color="auto"/>
              <w:right w:val="single" w:sz="4" w:space="0" w:color="auto"/>
            </w:tcBorders>
            <w:shd w:val="clear" w:color="000000" w:fill="FFFFFF"/>
            <w:noWrap/>
            <w:vAlign w:val="center"/>
            <w:hideMark/>
          </w:tcPr>
          <w:p w14:paraId="6DE13719" w14:textId="539A6F3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7562004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7EF6AB48"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6" w:type="dxa"/>
            <w:tcBorders>
              <w:top w:val="nil"/>
              <w:left w:val="nil"/>
              <w:bottom w:val="single" w:sz="4" w:space="0" w:color="auto"/>
              <w:right w:val="single" w:sz="4" w:space="0" w:color="auto"/>
            </w:tcBorders>
            <w:shd w:val="clear" w:color="000000" w:fill="FFFFFF"/>
            <w:noWrap/>
            <w:vAlign w:val="center"/>
            <w:hideMark/>
          </w:tcPr>
          <w:p w14:paraId="5815F499" w14:textId="2B85861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6" w:type="dxa"/>
            <w:tcBorders>
              <w:top w:val="nil"/>
              <w:left w:val="nil"/>
              <w:bottom w:val="single" w:sz="4" w:space="0" w:color="auto"/>
              <w:right w:val="single" w:sz="4" w:space="0" w:color="auto"/>
            </w:tcBorders>
            <w:shd w:val="clear" w:color="000000" w:fill="FFFFFF"/>
            <w:noWrap/>
            <w:vAlign w:val="center"/>
            <w:hideMark/>
          </w:tcPr>
          <w:p w14:paraId="5D556CC5" w14:textId="3BDD42C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13A9D94" w14:textId="48AF3B8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7" w:type="dxa"/>
            <w:tcBorders>
              <w:top w:val="nil"/>
              <w:left w:val="nil"/>
              <w:bottom w:val="single" w:sz="4" w:space="0" w:color="auto"/>
              <w:right w:val="single" w:sz="4" w:space="0" w:color="auto"/>
            </w:tcBorders>
            <w:shd w:val="clear" w:color="000000" w:fill="FFFFFF"/>
            <w:noWrap/>
            <w:vAlign w:val="center"/>
            <w:hideMark/>
          </w:tcPr>
          <w:p w14:paraId="30BC12B4" w14:textId="673ACCDB"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1000" w:type="dxa"/>
            <w:tcBorders>
              <w:top w:val="nil"/>
              <w:left w:val="nil"/>
              <w:bottom w:val="single" w:sz="4" w:space="0" w:color="auto"/>
              <w:right w:val="single" w:sz="4" w:space="0" w:color="auto"/>
            </w:tcBorders>
            <w:shd w:val="clear" w:color="000000" w:fill="FFFFFF"/>
            <w:noWrap/>
            <w:vAlign w:val="center"/>
            <w:hideMark/>
          </w:tcPr>
          <w:p w14:paraId="3A26585C" w14:textId="718144A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995" w:type="dxa"/>
            <w:tcBorders>
              <w:top w:val="nil"/>
              <w:left w:val="nil"/>
              <w:bottom w:val="single" w:sz="4" w:space="0" w:color="auto"/>
              <w:right w:val="single" w:sz="4" w:space="0" w:color="auto"/>
            </w:tcBorders>
            <w:shd w:val="clear" w:color="000000" w:fill="FFFFFF"/>
            <w:noWrap/>
            <w:vAlign w:val="center"/>
            <w:hideMark/>
          </w:tcPr>
          <w:p w14:paraId="6C189A82" w14:textId="0311669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06EC6C4F" w14:textId="0D41EC61"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38B448F8" w14:textId="28ED3F6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c>
          <w:tcPr>
            <w:tcW w:w="954" w:type="dxa"/>
            <w:tcBorders>
              <w:top w:val="nil"/>
              <w:left w:val="nil"/>
              <w:bottom w:val="single" w:sz="4" w:space="0" w:color="auto"/>
              <w:right w:val="single" w:sz="4" w:space="0" w:color="auto"/>
            </w:tcBorders>
            <w:shd w:val="clear" w:color="000000" w:fill="FFFFFF"/>
            <w:noWrap/>
            <w:vAlign w:val="center"/>
            <w:hideMark/>
          </w:tcPr>
          <w:p w14:paraId="776EEC09" w14:textId="613632D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6FF12AA8"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4BB1193A"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Total</w:t>
            </w:r>
          </w:p>
        </w:tc>
        <w:tc>
          <w:tcPr>
            <w:tcW w:w="876" w:type="dxa"/>
            <w:tcBorders>
              <w:top w:val="nil"/>
              <w:left w:val="nil"/>
              <w:bottom w:val="single" w:sz="4" w:space="0" w:color="auto"/>
              <w:right w:val="single" w:sz="4" w:space="0" w:color="auto"/>
            </w:tcBorders>
            <w:shd w:val="clear" w:color="000000" w:fill="FFFFFF"/>
            <w:noWrap/>
            <w:vAlign w:val="center"/>
            <w:hideMark/>
          </w:tcPr>
          <w:p w14:paraId="6421AEE5" w14:textId="6F0999F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51</w:t>
            </w:r>
          </w:p>
        </w:tc>
        <w:tc>
          <w:tcPr>
            <w:tcW w:w="876" w:type="dxa"/>
            <w:tcBorders>
              <w:top w:val="nil"/>
              <w:left w:val="nil"/>
              <w:bottom w:val="single" w:sz="4" w:space="0" w:color="auto"/>
              <w:right w:val="single" w:sz="4" w:space="0" w:color="auto"/>
            </w:tcBorders>
            <w:shd w:val="clear" w:color="000000" w:fill="FFFFFF"/>
            <w:noWrap/>
            <w:vAlign w:val="center"/>
            <w:hideMark/>
          </w:tcPr>
          <w:p w14:paraId="7B3F6573" w14:textId="41CAAFB3"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53</w:t>
            </w:r>
          </w:p>
        </w:tc>
        <w:tc>
          <w:tcPr>
            <w:tcW w:w="876" w:type="dxa"/>
            <w:tcBorders>
              <w:top w:val="nil"/>
              <w:left w:val="nil"/>
              <w:bottom w:val="single" w:sz="4" w:space="0" w:color="auto"/>
              <w:right w:val="single" w:sz="4" w:space="0" w:color="auto"/>
            </w:tcBorders>
            <w:shd w:val="clear" w:color="000000" w:fill="FFFFFF"/>
            <w:noWrap/>
            <w:vAlign w:val="center"/>
            <w:hideMark/>
          </w:tcPr>
          <w:p w14:paraId="4A23D9F3" w14:textId="399E0C00"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55</w:t>
            </w:r>
          </w:p>
        </w:tc>
        <w:tc>
          <w:tcPr>
            <w:tcW w:w="877" w:type="dxa"/>
            <w:tcBorders>
              <w:top w:val="nil"/>
              <w:left w:val="nil"/>
              <w:bottom w:val="single" w:sz="4" w:space="0" w:color="auto"/>
              <w:right w:val="single" w:sz="4" w:space="0" w:color="auto"/>
            </w:tcBorders>
            <w:shd w:val="clear" w:color="000000" w:fill="FFFFFF"/>
            <w:noWrap/>
            <w:vAlign w:val="center"/>
            <w:hideMark/>
          </w:tcPr>
          <w:p w14:paraId="5C6D0BC7" w14:textId="36912FD2"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1000" w:type="dxa"/>
            <w:tcBorders>
              <w:top w:val="nil"/>
              <w:left w:val="nil"/>
              <w:bottom w:val="single" w:sz="4" w:space="0" w:color="auto"/>
              <w:right w:val="single" w:sz="4" w:space="0" w:color="auto"/>
            </w:tcBorders>
            <w:shd w:val="clear" w:color="000000" w:fill="FFFFFF"/>
            <w:noWrap/>
            <w:vAlign w:val="center"/>
            <w:hideMark/>
          </w:tcPr>
          <w:p w14:paraId="5E69BC97" w14:textId="2810E8C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61</w:t>
            </w:r>
          </w:p>
        </w:tc>
        <w:tc>
          <w:tcPr>
            <w:tcW w:w="995" w:type="dxa"/>
            <w:tcBorders>
              <w:top w:val="nil"/>
              <w:left w:val="nil"/>
              <w:bottom w:val="single" w:sz="4" w:space="0" w:color="auto"/>
              <w:right w:val="single" w:sz="4" w:space="0" w:color="auto"/>
            </w:tcBorders>
            <w:shd w:val="clear" w:color="000000" w:fill="FFFFFF"/>
            <w:noWrap/>
            <w:vAlign w:val="center"/>
            <w:hideMark/>
          </w:tcPr>
          <w:p w14:paraId="1974CAE5" w14:textId="414A8FA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56</w:t>
            </w:r>
          </w:p>
        </w:tc>
        <w:tc>
          <w:tcPr>
            <w:tcW w:w="995" w:type="dxa"/>
            <w:tcBorders>
              <w:top w:val="nil"/>
              <w:left w:val="nil"/>
              <w:bottom w:val="single" w:sz="4" w:space="0" w:color="auto"/>
              <w:right w:val="single" w:sz="4" w:space="0" w:color="auto"/>
            </w:tcBorders>
            <w:shd w:val="clear" w:color="000000" w:fill="FFFFFF"/>
            <w:noWrap/>
            <w:vAlign w:val="center"/>
            <w:hideMark/>
          </w:tcPr>
          <w:p w14:paraId="30986518" w14:textId="05D87C5B"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995" w:type="dxa"/>
            <w:tcBorders>
              <w:top w:val="nil"/>
              <w:left w:val="nil"/>
              <w:bottom w:val="single" w:sz="4" w:space="0" w:color="auto"/>
              <w:right w:val="single" w:sz="4" w:space="0" w:color="auto"/>
            </w:tcBorders>
            <w:shd w:val="clear" w:color="000000" w:fill="FFFFFF"/>
            <w:noWrap/>
            <w:vAlign w:val="center"/>
            <w:hideMark/>
          </w:tcPr>
          <w:p w14:paraId="45BD428E" w14:textId="4DD052DA"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73</w:t>
            </w:r>
          </w:p>
        </w:tc>
        <w:tc>
          <w:tcPr>
            <w:tcW w:w="954" w:type="dxa"/>
            <w:tcBorders>
              <w:top w:val="nil"/>
              <w:left w:val="nil"/>
              <w:bottom w:val="single" w:sz="4" w:space="0" w:color="auto"/>
              <w:right w:val="single" w:sz="4" w:space="0" w:color="auto"/>
            </w:tcBorders>
            <w:shd w:val="clear" w:color="000000" w:fill="FFFFFF"/>
            <w:noWrap/>
            <w:vAlign w:val="center"/>
            <w:hideMark/>
          </w:tcPr>
          <w:p w14:paraId="710F3856" w14:textId="4EF7235F"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92</w:t>
            </w:r>
          </w:p>
        </w:tc>
      </w:tr>
    </w:tbl>
    <w:p w14:paraId="5B8A7C08" w14:textId="4737B4C9" w:rsidR="00E2530D" w:rsidRDefault="00E2530D" w:rsidP="00523848">
      <w:pPr>
        <w:tabs>
          <w:tab w:val="left" w:pos="1275"/>
        </w:tabs>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1A95D4E" w14:textId="54ECB609" w:rsidR="003757E0" w:rsidRPr="00ED7DD8" w:rsidRDefault="003757E0" w:rsidP="003757E0">
      <w:pPr>
        <w:tabs>
          <w:tab w:val="left" w:pos="1530"/>
        </w:tabs>
        <w:spacing w:line="480" w:lineRule="auto"/>
        <w:rPr>
          <w:rFonts w:ascii="Arial" w:eastAsia="Arial" w:hAnsi="Arial" w:cs="Arial"/>
          <w:bCs/>
          <w:i/>
          <w:iCs/>
          <w:color w:val="000000" w:themeColor="text1"/>
          <w:sz w:val="16"/>
          <w:szCs w:val="16"/>
        </w:rPr>
      </w:pPr>
      <w:r w:rsidRPr="00ED7DD8">
        <w:rPr>
          <w:rFonts w:ascii="Arial" w:eastAsia="Arial" w:hAnsi="Arial" w:cs="Arial"/>
          <w:bCs/>
          <w:i/>
          <w:iCs/>
          <w:color w:val="000000" w:themeColor="text1"/>
          <w:sz w:val="16"/>
          <w:szCs w:val="16"/>
        </w:rPr>
        <w:t>*Note: In 2020, the percentage distribution of Bisphenol- A, F and S in Middle East &amp; Africa was 86%, 10% and 4%, respectively.</w:t>
      </w:r>
    </w:p>
    <w:p w14:paraId="18105083" w14:textId="4757C463" w:rsidR="00751D1F" w:rsidRPr="00751D1F" w:rsidRDefault="00751D1F" w:rsidP="00751D1F">
      <w:pPr>
        <w:tabs>
          <w:tab w:val="left" w:pos="1530"/>
        </w:tabs>
        <w:spacing w:line="360" w:lineRule="auto"/>
        <w:jc w:val="both"/>
        <w:rPr>
          <w:rFonts w:ascii="Arial" w:eastAsia="Arial" w:hAnsi="Arial" w:cs="Arial"/>
          <w:bCs/>
          <w:color w:val="000000" w:themeColor="text1"/>
          <w:sz w:val="24"/>
          <w:szCs w:val="24"/>
        </w:rPr>
      </w:pPr>
      <w:r w:rsidRPr="00751D1F">
        <w:rPr>
          <w:rFonts w:ascii="Arial" w:eastAsia="Arial" w:hAnsi="Arial" w:cs="Arial"/>
          <w:bCs/>
          <w:color w:val="000000" w:themeColor="text1"/>
          <w:sz w:val="24"/>
          <w:szCs w:val="24"/>
        </w:rPr>
        <w:lastRenderedPageBreak/>
        <w:t>Depending on the type, Bisphenol-</w:t>
      </w:r>
      <w:proofErr w:type="gramStart"/>
      <w:r w:rsidRPr="00751D1F">
        <w:rPr>
          <w:rFonts w:ascii="Arial" w:eastAsia="Arial" w:hAnsi="Arial" w:cs="Arial"/>
          <w:bCs/>
          <w:color w:val="000000" w:themeColor="text1"/>
          <w:sz w:val="24"/>
          <w:szCs w:val="24"/>
        </w:rPr>
        <w:t>A,F</w:t>
      </w:r>
      <w:proofErr w:type="gramEnd"/>
      <w:r w:rsidRPr="00751D1F">
        <w:rPr>
          <w:rFonts w:ascii="Arial" w:eastAsia="Arial" w:hAnsi="Arial" w:cs="Arial"/>
          <w:bCs/>
          <w:color w:val="000000" w:themeColor="text1"/>
          <w:sz w:val="24"/>
          <w:szCs w:val="24"/>
        </w:rPr>
        <w:t xml:space="preserve">,S vinyl ester resin holds the largest demand share of about 52% as of 2020. It continues to dominate the market among other categories comprising of </w:t>
      </w:r>
      <w:proofErr w:type="spellStart"/>
      <w:r w:rsidRPr="00751D1F">
        <w:rPr>
          <w:rFonts w:ascii="Arial" w:eastAsia="Arial" w:hAnsi="Arial" w:cs="Arial"/>
          <w:bCs/>
          <w:color w:val="000000" w:themeColor="text1"/>
          <w:sz w:val="24"/>
          <w:szCs w:val="24"/>
        </w:rPr>
        <w:t>Novolac</w:t>
      </w:r>
      <w:proofErr w:type="spellEnd"/>
      <w:r w:rsidRPr="00751D1F">
        <w:rPr>
          <w:rFonts w:ascii="Arial" w:eastAsia="Arial" w:hAnsi="Arial" w:cs="Arial"/>
          <w:bCs/>
          <w:color w:val="000000" w:themeColor="text1"/>
          <w:sz w:val="24"/>
          <w:szCs w:val="24"/>
        </w:rPr>
        <w:t xml:space="preserve"> vinyl ester resin, Brominated vinyl ester resin and others which include Urethane Modified vinyl ester resin and Elastomer Modified vinyl ester resin.</w:t>
      </w:r>
    </w:p>
    <w:p w14:paraId="767DDD2C" w14:textId="77777777" w:rsidR="00751D1F" w:rsidRDefault="00751D1F" w:rsidP="007B461A">
      <w:pPr>
        <w:spacing w:line="360" w:lineRule="auto"/>
        <w:textAlignment w:val="baseline"/>
        <w:rPr>
          <w:rFonts w:ascii="Arial" w:eastAsia="Verdana" w:hAnsi="Arial" w:cs="Arial"/>
          <w:b/>
          <w:bCs/>
          <w:color w:val="000000"/>
          <w:kern w:val="24"/>
          <w:sz w:val="24"/>
          <w:szCs w:val="24"/>
        </w:rPr>
      </w:pPr>
    </w:p>
    <w:p w14:paraId="010E18E3" w14:textId="5FBD2694"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Middle East &amp; Africa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526BDEE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DD77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41750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339A7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B8E42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314F7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5EE2C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12E44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0F975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2EDE6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D169C1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6ED8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6288E61B"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5420B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977AE3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62AA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2D1D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C423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8C36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0AA5F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8EF2A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F50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3E1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A78AE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r>
      <w:tr w:rsidR="007B461A" w:rsidRPr="00113DAD" w14:paraId="7DE9F345"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0955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9EFEC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A10B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30291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A522C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3535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8AC2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D01AA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9B0FA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B50A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5758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w:t>
            </w:r>
          </w:p>
        </w:tc>
      </w:tr>
      <w:tr w:rsidR="007B461A" w:rsidRPr="00113DAD" w14:paraId="4EF7E56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26972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817B0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59766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2177A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F95B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A52C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563E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A148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623F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1B931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E6167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91.68</w:t>
            </w:r>
          </w:p>
        </w:tc>
      </w:tr>
      <w:tr w:rsidR="007B461A" w:rsidRPr="00113DAD" w14:paraId="27BEFCE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27D5D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44636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A5C09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D9D2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5DC4E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569D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DC2D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B7E1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4726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A9BA4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B39A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r>
      <w:tr w:rsidR="00C62BA4" w:rsidRPr="00113DAD" w14:paraId="0FA9CEBC" w14:textId="77777777" w:rsidTr="00E06A18">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F81555" w14:textId="77777777"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C5756AA" w14:textId="577ED24D"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r>
              <w:rPr>
                <w:rFonts w:ascii="Arial" w:eastAsia="Arial" w:hAnsi="Arial" w:cs="Arial"/>
                <w:b/>
                <w:bCs/>
                <w:color w:val="000000" w:themeColor="text1"/>
                <w:sz w:val="14"/>
                <w:szCs w:val="14"/>
              </w:rPr>
              <w:t>*</w:t>
            </w:r>
          </w:p>
        </w:tc>
        <w:tc>
          <w:tcPr>
            <w:tcW w:w="5159"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70AEF901" w14:textId="1DA0FB72"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380BF"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BEC9B9"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4D89BC"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-13.96</w:t>
            </w:r>
          </w:p>
        </w:tc>
      </w:tr>
    </w:tbl>
    <w:p w14:paraId="72B81563" w14:textId="18691022" w:rsidR="005C1BF1"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7408" behindDoc="0" locked="0" layoutInCell="1" allowOverlap="1" wp14:anchorId="7B599504" wp14:editId="5FB33008">
                <wp:simplePos x="0" y="0"/>
                <wp:positionH relativeFrom="column">
                  <wp:posOffset>2333625</wp:posOffset>
                </wp:positionH>
                <wp:positionV relativeFrom="paragraph">
                  <wp:posOffset>636</wp:posOffset>
                </wp:positionV>
                <wp:extent cx="4034730" cy="323850"/>
                <wp:effectExtent l="0" t="0" r="0" b="0"/>
                <wp:wrapNone/>
                <wp:docPr id="19" name="TextBox 4"/>
                <wp:cNvGraphicFramePr/>
                <a:graphic xmlns:a="http://schemas.openxmlformats.org/drawingml/2006/main">
                  <a:graphicData uri="http://schemas.microsoft.com/office/word/2010/wordprocessingShape">
                    <wps:wsp>
                      <wps:cNvSpPr txBox="1"/>
                      <wps:spPr>
                        <a:xfrm>
                          <a:off x="0" y="0"/>
                          <a:ext cx="4034730" cy="323850"/>
                        </a:xfrm>
                        <a:prstGeom prst="rect">
                          <a:avLst/>
                        </a:prstGeom>
                        <a:noFill/>
                      </wps:spPr>
                      <wps:txbx>
                        <w:txbxContent>
                          <w:p w14:paraId="2C1FB9BD" w14:textId="77777777" w:rsidR="00DB743C" w:rsidRPr="00DB743C" w:rsidRDefault="00DB743C" w:rsidP="00DB743C">
                            <w:pPr>
                              <w:pStyle w:val="ListParagraph"/>
                              <w:numPr>
                                <w:ilvl w:val="0"/>
                                <w:numId w:val="28"/>
                              </w:numPr>
                              <w:jc w:val="right"/>
                              <w:textAlignment w:val="baseline"/>
                              <w:rPr>
                                <w:rFonts w:ascii="Verdana" w:eastAsia="Verdana" w:hAnsi="Verdana" w:cs="Verdana"/>
                                <w:i/>
                                <w:iCs/>
                                <w:color w:val="3F3F3F"/>
                                <w:kern w:val="24"/>
                                <w:sz w:val="12"/>
                                <w:szCs w:val="12"/>
                              </w:rPr>
                            </w:pPr>
                            <w:r w:rsidRPr="00DB743C">
                              <w:rPr>
                                <w:rFonts w:ascii="Verdana" w:eastAsia="Verdana" w:hAnsi="Verdana" w:cs="Verdana"/>
                                <w:i/>
                                <w:iCs/>
                                <w:color w:val="3F3F3F"/>
                                <w:kern w:val="24"/>
                                <w:sz w:val="12"/>
                                <w:szCs w:val="12"/>
                              </w:rPr>
                              <w:t>Source: TechSci Research</w:t>
                            </w:r>
                            <w:ins w:id="146" w:author="Hardik Malhotra" w:date="2021-12-02T20:58:00Z">
                              <w:r w:rsidRPr="00DB743C">
                                <w:rPr>
                                  <w:rFonts w:ascii="Verdana" w:eastAsia="Verdana" w:hAnsi="Verdana" w:cs="Verdana"/>
                                  <w:i/>
                                  <w:iCs/>
                                  <w:color w:val="3F3F3F"/>
                                  <w:kern w:val="24"/>
                                  <w:sz w:val="12"/>
                                  <w:szCs w:val="12"/>
                                </w:rPr>
                                <w:t xml:space="preserve"> based on exhaustive primary and secondary research</w:t>
                              </w:r>
                            </w:ins>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599504" id="_x0000_s1141" type="#_x0000_t202" style="position:absolute;left:0;text-align:left;margin-left:183.75pt;margin-top:.05pt;width:317.7pt;height:25.5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" filled="f" stroked="f">
                <v:textbox>
                  <w:txbxContent>
                    <w:p w14:paraId="2C1FB9BD" w14:textId="77777777" w:rsidR="00DB743C" w:rsidRPr="00DB743C" w:rsidRDefault="00DB743C" w:rsidP="00DB743C">
                      <w:pPr>
                        <w:pStyle w:val="ListParagraph"/>
                        <w:numPr>
                          <w:ilvl w:val="0"/>
                          <w:numId w:val="28"/>
                        </w:numPr>
                        <w:jc w:val="right"/>
                        <w:textAlignment w:val="baseline"/>
                        <w:rPr>
                          <w:rFonts w:ascii="Verdana" w:eastAsia="Verdana" w:hAnsi="Verdana" w:cs="Verdana"/>
                          <w:i/>
                          <w:iCs/>
                          <w:color w:val="3F3F3F"/>
                          <w:kern w:val="24"/>
                          <w:sz w:val="12"/>
                          <w:szCs w:val="12"/>
                        </w:rPr>
                      </w:pPr>
                      <w:r w:rsidRPr="00DB743C">
                        <w:rPr>
                          <w:rFonts w:ascii="Verdana" w:eastAsia="Verdana" w:hAnsi="Verdana" w:cs="Verdana"/>
                          <w:i/>
                          <w:iCs/>
                          <w:color w:val="3F3F3F"/>
                          <w:kern w:val="24"/>
                          <w:sz w:val="12"/>
                          <w:szCs w:val="12"/>
                        </w:rPr>
                        <w:t>Source: TechSci Research</w:t>
                      </w:r>
                      <w:ins w:id="215" w:author="Hardik Malhotra" w:date="2021-12-02T20:58:00Z">
                        <w:r w:rsidRPr="00DB743C">
                          <w:rPr>
                            <w:rFonts w:ascii="Verdana" w:eastAsia="Verdana" w:hAnsi="Verdana" w:cs="Verdana"/>
                            <w:i/>
                            <w:iCs/>
                            <w:color w:val="3F3F3F"/>
                            <w:kern w:val="24"/>
                            <w:sz w:val="12"/>
                            <w:szCs w:val="12"/>
                          </w:rPr>
                          <w:t xml:space="preserve"> based on exhaustive primary and secondary research</w:t>
                        </w:r>
                      </w:ins>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v:textbox>
              </v:shape>
            </w:pict>
          </mc:Fallback>
        </mc:AlternateContent>
      </w:r>
    </w:p>
    <w:p w14:paraId="007D3DEC" w14:textId="77777777" w:rsidR="00751D1F" w:rsidRDefault="00751D1F" w:rsidP="0061645E">
      <w:pPr>
        <w:spacing w:line="360" w:lineRule="auto"/>
        <w:textAlignment w:val="baseline"/>
        <w:rPr>
          <w:rFonts w:ascii="Arial" w:hAnsi="Arial" w:cs="Arial"/>
          <w:b/>
          <w:bCs/>
          <w:sz w:val="24"/>
          <w:szCs w:val="24"/>
        </w:rPr>
      </w:pPr>
    </w:p>
    <w:p w14:paraId="478BE878" w14:textId="08780C51"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 xml:space="preserve">3.2.6.5. Demand By Sales Channel </w:t>
      </w:r>
    </w:p>
    <w:p w14:paraId="1C7D360A" w14:textId="3022F3B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47: Middle East &amp; Africa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90A1B6A" w14:textId="226D932A" w:rsidR="00A14586" w:rsidRPr="002B5730" w:rsidRDefault="00A14586" w:rsidP="00A14586">
      <w:pPr>
        <w:tabs>
          <w:tab w:val="left" w:pos="1275"/>
        </w:tabs>
        <w:rPr>
          <w:rFonts w:ascii="Arial" w:eastAsia="Arial" w:hAnsi="Arial" w:cs="Arial"/>
          <w:color w:val="000000" w:themeColor="text1"/>
          <w:sz w:val="24"/>
          <w:szCs w:val="24"/>
        </w:rPr>
      </w:pPr>
    </w:p>
    <w:p w14:paraId="7A5AF8D5" w14:textId="1F77608B"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139F24E8">
                <wp:simplePos x="0" y="0"/>
                <wp:positionH relativeFrom="margin">
                  <wp:posOffset>2838450</wp:posOffset>
                </wp:positionH>
                <wp:positionV relativeFrom="paragraph">
                  <wp:posOffset>1656081</wp:posOffset>
                </wp:positionV>
                <wp:extent cx="3445510" cy="266700"/>
                <wp:effectExtent l="0" t="0" r="0" b="0"/>
                <wp:wrapNone/>
                <wp:docPr id="175" name="TextBox 4"/>
                <wp:cNvGraphicFramePr/>
                <a:graphic xmlns:a="http://schemas.openxmlformats.org/drawingml/2006/main">
                  <a:graphicData uri="http://schemas.microsoft.com/office/word/2010/wordprocessingShape">
                    <wps:wsp>
                      <wps:cNvSpPr txBox="1"/>
                      <wps:spPr>
                        <a:xfrm>
                          <a:off x="0" y="0"/>
                          <a:ext cx="3445510" cy="266700"/>
                        </a:xfrm>
                        <a:prstGeom prst="rect">
                          <a:avLst/>
                        </a:prstGeom>
                        <a:noFill/>
                      </wps:spPr>
                      <wps:txbx>
                        <w:txbxContent>
                          <w:p w14:paraId="47374E80"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2B8BEAE" w14:textId="784697B7" w:rsidR="009F5EE3" w:rsidRPr="004644A7" w:rsidRDefault="009F5EE3" w:rsidP="009F5EE3">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2F07E" id="_x0000_s1142" type="#_x0000_t202" style="position:absolute;margin-left:223.5pt;margin-top:130.4pt;width:271.3pt;height:21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" filled="f" stroked="f">
                <v:textbox>
                  <w:txbxContent>
                    <w:p w14:paraId="47374E80" w14:textId="77777777" w:rsidR="00DB743C" w:rsidRPr="005858C1" w:rsidRDefault="00DB743C"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2B8BEAE" w14:textId="784697B7" w:rsidR="009F5EE3" w:rsidRPr="004644A7" w:rsidRDefault="009F5EE3" w:rsidP="009F5EE3">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44F0F9E0">
            <wp:extent cx="6353175" cy="18669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A14586" w:rsidRPr="002B5730">
        <w:rPr>
          <w:rFonts w:ascii="Arial" w:eastAsia="Arial" w:hAnsi="Arial" w:cs="Arial"/>
          <w:color w:val="000000" w:themeColor="text1"/>
          <w:sz w:val="24"/>
          <w:szCs w:val="24"/>
        </w:rPr>
        <w:tab/>
      </w:r>
    </w:p>
    <w:p w14:paraId="41BF790E" w14:textId="4D4192CB" w:rsidR="00E2530D" w:rsidRDefault="00E2530D" w:rsidP="009F5EE3">
      <w:pPr>
        <w:rPr>
          <w:rFonts w:ascii="Arial" w:eastAsia="Arial" w:hAnsi="Arial" w:cs="Arial"/>
          <w:color w:val="000000" w:themeColor="text1"/>
          <w:sz w:val="24"/>
          <w:szCs w:val="24"/>
        </w:rPr>
      </w:pPr>
    </w:p>
    <w:tbl>
      <w:tblPr>
        <w:tblW w:w="10176" w:type="dxa"/>
        <w:tblInd w:w="-5" w:type="dxa"/>
        <w:tblLook w:val="04A0" w:firstRow="1" w:lastRow="0" w:firstColumn="1" w:lastColumn="0" w:noHBand="0" w:noVBand="1"/>
      </w:tblPr>
      <w:tblGrid>
        <w:gridCol w:w="2714"/>
        <w:gridCol w:w="1188"/>
        <w:gridCol w:w="1188"/>
        <w:gridCol w:w="1188"/>
        <w:gridCol w:w="1190"/>
        <w:gridCol w:w="1357"/>
        <w:gridCol w:w="1351"/>
      </w:tblGrid>
      <w:tr w:rsidR="00630962" w:rsidRPr="008D1421" w14:paraId="2E8735ED" w14:textId="77777777" w:rsidTr="00630962">
        <w:trPr>
          <w:trHeight w:val="343"/>
        </w:trPr>
        <w:tc>
          <w:tcPr>
            <w:tcW w:w="271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8777E86" w14:textId="60086CCE"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7B3DD303"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0DD50F5B"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188" w:type="dxa"/>
            <w:tcBorders>
              <w:top w:val="single" w:sz="4" w:space="0" w:color="auto"/>
              <w:left w:val="nil"/>
              <w:bottom w:val="single" w:sz="4" w:space="0" w:color="auto"/>
              <w:right w:val="single" w:sz="4" w:space="0" w:color="auto"/>
            </w:tcBorders>
            <w:shd w:val="clear" w:color="auto" w:fill="C00000"/>
            <w:noWrap/>
            <w:vAlign w:val="bottom"/>
            <w:hideMark/>
          </w:tcPr>
          <w:p w14:paraId="41BAD3E0"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190" w:type="dxa"/>
            <w:tcBorders>
              <w:top w:val="single" w:sz="4" w:space="0" w:color="auto"/>
              <w:left w:val="nil"/>
              <w:bottom w:val="single" w:sz="4" w:space="0" w:color="auto"/>
              <w:right w:val="single" w:sz="4" w:space="0" w:color="auto"/>
            </w:tcBorders>
            <w:shd w:val="clear" w:color="auto" w:fill="C00000"/>
            <w:noWrap/>
            <w:vAlign w:val="bottom"/>
            <w:hideMark/>
          </w:tcPr>
          <w:p w14:paraId="375F0C98"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57" w:type="dxa"/>
            <w:tcBorders>
              <w:top w:val="single" w:sz="4" w:space="0" w:color="auto"/>
              <w:left w:val="nil"/>
              <w:bottom w:val="single" w:sz="4" w:space="0" w:color="auto"/>
              <w:right w:val="single" w:sz="4" w:space="0" w:color="auto"/>
            </w:tcBorders>
            <w:shd w:val="clear" w:color="auto" w:fill="C00000"/>
            <w:noWrap/>
            <w:vAlign w:val="bottom"/>
            <w:hideMark/>
          </w:tcPr>
          <w:p w14:paraId="5473035A"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51" w:type="dxa"/>
            <w:tcBorders>
              <w:top w:val="single" w:sz="4" w:space="0" w:color="auto"/>
              <w:left w:val="nil"/>
              <w:bottom w:val="single" w:sz="4" w:space="0" w:color="auto"/>
              <w:right w:val="single" w:sz="4" w:space="0" w:color="auto"/>
            </w:tcBorders>
            <w:shd w:val="clear" w:color="auto" w:fill="C00000"/>
            <w:noWrap/>
            <w:vAlign w:val="bottom"/>
            <w:hideMark/>
          </w:tcPr>
          <w:p w14:paraId="5B546F42"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47243165"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142C9BF1"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0E673409" w14:textId="2052405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41</w:t>
            </w:r>
          </w:p>
        </w:tc>
        <w:tc>
          <w:tcPr>
            <w:tcW w:w="1188" w:type="dxa"/>
            <w:tcBorders>
              <w:top w:val="nil"/>
              <w:left w:val="nil"/>
              <w:bottom w:val="single" w:sz="4" w:space="0" w:color="auto"/>
              <w:right w:val="single" w:sz="4" w:space="0" w:color="auto"/>
            </w:tcBorders>
            <w:shd w:val="clear" w:color="000000" w:fill="FFFFFF"/>
            <w:noWrap/>
            <w:vAlign w:val="center"/>
            <w:hideMark/>
          </w:tcPr>
          <w:p w14:paraId="2843FBB0" w14:textId="328DA282"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43</w:t>
            </w:r>
          </w:p>
        </w:tc>
        <w:tc>
          <w:tcPr>
            <w:tcW w:w="1188" w:type="dxa"/>
            <w:tcBorders>
              <w:top w:val="nil"/>
              <w:left w:val="nil"/>
              <w:bottom w:val="single" w:sz="4" w:space="0" w:color="auto"/>
              <w:right w:val="single" w:sz="4" w:space="0" w:color="auto"/>
            </w:tcBorders>
            <w:shd w:val="clear" w:color="000000" w:fill="FFFFFF"/>
            <w:noWrap/>
            <w:vAlign w:val="center"/>
            <w:hideMark/>
          </w:tcPr>
          <w:p w14:paraId="531B4E2D" w14:textId="60D8E0C1"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44</w:t>
            </w:r>
          </w:p>
        </w:tc>
        <w:tc>
          <w:tcPr>
            <w:tcW w:w="1190" w:type="dxa"/>
            <w:tcBorders>
              <w:top w:val="nil"/>
              <w:left w:val="nil"/>
              <w:bottom w:val="single" w:sz="4" w:space="0" w:color="auto"/>
              <w:right w:val="single" w:sz="4" w:space="0" w:color="auto"/>
            </w:tcBorders>
            <w:shd w:val="clear" w:color="000000" w:fill="FFFFFF"/>
            <w:noWrap/>
            <w:vAlign w:val="center"/>
            <w:hideMark/>
          </w:tcPr>
          <w:p w14:paraId="5992F9E0" w14:textId="756EC5D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w:t>
            </w:r>
          </w:p>
        </w:tc>
        <w:tc>
          <w:tcPr>
            <w:tcW w:w="1357" w:type="dxa"/>
            <w:tcBorders>
              <w:top w:val="nil"/>
              <w:left w:val="nil"/>
              <w:bottom w:val="single" w:sz="4" w:space="0" w:color="auto"/>
              <w:right w:val="single" w:sz="4" w:space="0" w:color="auto"/>
            </w:tcBorders>
            <w:shd w:val="clear" w:color="000000" w:fill="FFFFFF"/>
            <w:noWrap/>
            <w:vAlign w:val="center"/>
            <w:hideMark/>
          </w:tcPr>
          <w:p w14:paraId="7688E4EE" w14:textId="42F5EE45"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c>
          <w:tcPr>
            <w:tcW w:w="1351" w:type="dxa"/>
            <w:tcBorders>
              <w:top w:val="nil"/>
              <w:left w:val="nil"/>
              <w:bottom w:val="single" w:sz="4" w:space="0" w:color="auto"/>
              <w:right w:val="single" w:sz="4" w:space="0" w:color="auto"/>
            </w:tcBorders>
            <w:shd w:val="clear" w:color="000000" w:fill="FFFFFF"/>
            <w:noWrap/>
            <w:vAlign w:val="center"/>
            <w:hideMark/>
          </w:tcPr>
          <w:p w14:paraId="7CC38780" w14:textId="19D7807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r>
      <w:tr w:rsidR="00630962" w:rsidRPr="008D1421" w14:paraId="51F926A3"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287C6AF"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3DDDFCFE" w14:textId="46E83876"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83F78D0" w14:textId="6576F644"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60A838E" w14:textId="6879D1B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190" w:type="dxa"/>
            <w:tcBorders>
              <w:top w:val="nil"/>
              <w:left w:val="nil"/>
              <w:bottom w:val="single" w:sz="4" w:space="0" w:color="auto"/>
              <w:right w:val="single" w:sz="4" w:space="0" w:color="auto"/>
            </w:tcBorders>
            <w:shd w:val="clear" w:color="000000" w:fill="FFFFFF"/>
            <w:noWrap/>
            <w:vAlign w:val="center"/>
            <w:hideMark/>
          </w:tcPr>
          <w:p w14:paraId="5C6596B5" w14:textId="5B1BCAE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7" w:type="dxa"/>
            <w:tcBorders>
              <w:top w:val="nil"/>
              <w:left w:val="nil"/>
              <w:bottom w:val="single" w:sz="4" w:space="0" w:color="auto"/>
              <w:right w:val="single" w:sz="4" w:space="0" w:color="auto"/>
            </w:tcBorders>
            <w:shd w:val="clear" w:color="000000" w:fill="FFFFFF"/>
            <w:noWrap/>
            <w:vAlign w:val="center"/>
            <w:hideMark/>
          </w:tcPr>
          <w:p w14:paraId="40537977" w14:textId="6948511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1" w:type="dxa"/>
            <w:tcBorders>
              <w:top w:val="nil"/>
              <w:left w:val="nil"/>
              <w:bottom w:val="single" w:sz="4" w:space="0" w:color="auto"/>
              <w:right w:val="single" w:sz="4" w:space="0" w:color="auto"/>
            </w:tcBorders>
            <w:shd w:val="clear" w:color="000000" w:fill="FFFFFF"/>
            <w:noWrap/>
            <w:vAlign w:val="center"/>
            <w:hideMark/>
          </w:tcPr>
          <w:p w14:paraId="5D67B0A8" w14:textId="6E6E40E3"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r>
      <w:tr w:rsidR="00630962" w:rsidRPr="008D1421" w14:paraId="0DEBB1CB" w14:textId="77777777" w:rsidTr="00630962">
        <w:trPr>
          <w:trHeight w:val="395"/>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E4C2217" w14:textId="77777777" w:rsidR="00630962" w:rsidRPr="00905DCB" w:rsidRDefault="00630962" w:rsidP="00751D1F">
            <w:pPr>
              <w:spacing w:after="0" w:line="240" w:lineRule="auto"/>
              <w:rPr>
                <w:rFonts w:ascii="Arial" w:eastAsia="Times New Roman" w:hAnsi="Arial" w:cs="Arial"/>
                <w:b/>
                <w:bCs/>
                <w:color w:val="000000"/>
                <w:sz w:val="20"/>
                <w:szCs w:val="20"/>
                <w:lang w:val="en-US"/>
              </w:rPr>
            </w:pPr>
            <w:r w:rsidRPr="00905DCB">
              <w:rPr>
                <w:rFonts w:ascii="Arial" w:hAnsi="Arial" w:cs="Arial"/>
                <w:b/>
                <w:bCs/>
                <w:color w:val="000000"/>
                <w:sz w:val="20"/>
                <w:szCs w:val="20"/>
              </w:rPr>
              <w:t>Total</w:t>
            </w:r>
          </w:p>
        </w:tc>
        <w:tc>
          <w:tcPr>
            <w:tcW w:w="1188" w:type="dxa"/>
            <w:tcBorders>
              <w:top w:val="nil"/>
              <w:left w:val="nil"/>
              <w:bottom w:val="single" w:sz="4" w:space="0" w:color="auto"/>
              <w:right w:val="single" w:sz="4" w:space="0" w:color="auto"/>
            </w:tcBorders>
            <w:shd w:val="clear" w:color="000000" w:fill="FFFFFF"/>
            <w:noWrap/>
            <w:vAlign w:val="center"/>
            <w:hideMark/>
          </w:tcPr>
          <w:p w14:paraId="29C4B542" w14:textId="5F72DC21"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1188" w:type="dxa"/>
            <w:tcBorders>
              <w:top w:val="nil"/>
              <w:left w:val="nil"/>
              <w:bottom w:val="single" w:sz="4" w:space="0" w:color="auto"/>
              <w:right w:val="single" w:sz="4" w:space="0" w:color="auto"/>
            </w:tcBorders>
            <w:shd w:val="clear" w:color="000000" w:fill="FFFFFF"/>
            <w:noWrap/>
            <w:vAlign w:val="center"/>
            <w:hideMark/>
          </w:tcPr>
          <w:p w14:paraId="7A6A63D7" w14:textId="78515B50"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1188" w:type="dxa"/>
            <w:tcBorders>
              <w:top w:val="nil"/>
              <w:left w:val="nil"/>
              <w:bottom w:val="single" w:sz="4" w:space="0" w:color="auto"/>
              <w:right w:val="single" w:sz="4" w:space="0" w:color="auto"/>
            </w:tcBorders>
            <w:shd w:val="clear" w:color="000000" w:fill="FFFFFF"/>
            <w:noWrap/>
            <w:vAlign w:val="center"/>
            <w:hideMark/>
          </w:tcPr>
          <w:p w14:paraId="5E851827" w14:textId="125BA5F9"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1190" w:type="dxa"/>
            <w:tcBorders>
              <w:top w:val="nil"/>
              <w:left w:val="nil"/>
              <w:bottom w:val="single" w:sz="4" w:space="0" w:color="auto"/>
              <w:right w:val="single" w:sz="4" w:space="0" w:color="auto"/>
            </w:tcBorders>
            <w:shd w:val="clear" w:color="000000" w:fill="FFFFFF"/>
            <w:noWrap/>
            <w:vAlign w:val="center"/>
            <w:hideMark/>
          </w:tcPr>
          <w:p w14:paraId="32FC837C" w14:textId="173CDEDE"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1357" w:type="dxa"/>
            <w:tcBorders>
              <w:top w:val="nil"/>
              <w:left w:val="nil"/>
              <w:bottom w:val="single" w:sz="4" w:space="0" w:color="auto"/>
              <w:right w:val="single" w:sz="4" w:space="0" w:color="auto"/>
            </w:tcBorders>
            <w:shd w:val="clear" w:color="000000" w:fill="FFFFFF"/>
            <w:noWrap/>
            <w:vAlign w:val="center"/>
            <w:hideMark/>
          </w:tcPr>
          <w:p w14:paraId="1C4CF46E" w14:textId="2202383C"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1351" w:type="dxa"/>
            <w:tcBorders>
              <w:top w:val="nil"/>
              <w:left w:val="nil"/>
              <w:bottom w:val="single" w:sz="4" w:space="0" w:color="auto"/>
              <w:right w:val="single" w:sz="4" w:space="0" w:color="auto"/>
            </w:tcBorders>
            <w:shd w:val="clear" w:color="000000" w:fill="FFFFFF"/>
            <w:noWrap/>
            <w:vAlign w:val="center"/>
            <w:hideMark/>
          </w:tcPr>
          <w:p w14:paraId="4F49E545" w14:textId="4A93A5BF"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r>
    </w:tbl>
    <w:p w14:paraId="04EEBEBE" w14:textId="67A9579A" w:rsidR="00967807" w:rsidRDefault="008D1421"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9968" behindDoc="0" locked="0" layoutInCell="1" allowOverlap="1" wp14:anchorId="29582DB4" wp14:editId="4E1DA6DE">
                <wp:simplePos x="0" y="0"/>
                <wp:positionH relativeFrom="margin">
                  <wp:posOffset>2990850</wp:posOffset>
                </wp:positionH>
                <wp:positionV relativeFrom="paragraph">
                  <wp:posOffset>31115</wp:posOffset>
                </wp:positionV>
                <wp:extent cx="3435985" cy="266700"/>
                <wp:effectExtent l="0" t="0" r="0" b="0"/>
                <wp:wrapNone/>
                <wp:docPr id="1278" name="TextBox 4"/>
                <wp:cNvGraphicFramePr/>
                <a:graphic xmlns:a="http://schemas.openxmlformats.org/drawingml/2006/main">
                  <a:graphicData uri="http://schemas.microsoft.com/office/word/2010/wordprocessingShape">
                    <wps:wsp>
                      <wps:cNvSpPr txBox="1"/>
                      <wps:spPr>
                        <a:xfrm>
                          <a:off x="0" y="0"/>
                          <a:ext cx="3435985" cy="266700"/>
                        </a:xfrm>
                        <a:prstGeom prst="rect">
                          <a:avLst/>
                        </a:prstGeom>
                        <a:noFill/>
                      </wps:spPr>
                      <wps:txbx>
                        <w:txbxContent>
                          <w:p w14:paraId="47FB4A43"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AC98170" w14:textId="5B5787A2" w:rsidR="008D1421" w:rsidRPr="004644A7" w:rsidRDefault="008D1421" w:rsidP="008D1421">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582DB4" id="_x0000_s1143" type="#_x0000_t202" style="position:absolute;margin-left:235.5pt;margin-top:2.45pt;width:270.55pt;height:21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" filled="f" stroked="f">
                <v:textbox>
                  <w:txbxContent>
                    <w:p w14:paraId="47FB4A43"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AC98170" w14:textId="5B5787A2" w:rsidR="008D1421" w:rsidRPr="004644A7" w:rsidRDefault="008D1421" w:rsidP="008D1421">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AC31E94" w14:textId="3F47F8D2" w:rsidR="00051677" w:rsidRPr="0061645E" w:rsidRDefault="00051677" w:rsidP="00051677">
      <w:pPr>
        <w:spacing w:line="360" w:lineRule="auto"/>
        <w:textAlignment w:val="baseline"/>
        <w:rPr>
          <w:rFonts w:ascii="Arial" w:hAnsi="Arial" w:cs="Arial"/>
          <w:b/>
          <w:bCs/>
          <w:sz w:val="24"/>
          <w:szCs w:val="24"/>
        </w:rPr>
      </w:pPr>
      <w:r w:rsidRPr="0061645E">
        <w:rPr>
          <w:rFonts w:ascii="Arial" w:hAnsi="Arial" w:cs="Arial"/>
          <w:b/>
          <w:bCs/>
          <w:sz w:val="24"/>
          <w:szCs w:val="24"/>
        </w:rPr>
        <w:t>3.2.6.6. Sales By Company</w:t>
      </w:r>
    </w:p>
    <w:p w14:paraId="79574D28" w14:textId="4C7EA44E" w:rsidR="00051677" w:rsidRPr="00051677" w:rsidRDefault="00051677" w:rsidP="00051677">
      <w:pPr>
        <w:spacing w:line="360" w:lineRule="auto"/>
        <w:textAlignment w:val="baseline"/>
        <w:rPr>
          <w:rFonts w:ascii="Arial" w:hAnsi="Arial" w:cs="Arial"/>
          <w:b/>
          <w:bCs/>
          <w:sz w:val="24"/>
          <w:szCs w:val="24"/>
        </w:rPr>
      </w:pPr>
      <w:r w:rsidRPr="00051677">
        <w:rPr>
          <w:rFonts w:ascii="Arial" w:hAnsi="Arial" w:cs="Arial"/>
          <w:b/>
          <w:bCs/>
          <w:sz w:val="24"/>
          <w:szCs w:val="24"/>
        </w:rPr>
        <w:t>Figure 48:  Middle East &amp; Africa Vinyl Ester Resin Sales, By Company, By Volume</w:t>
      </w:r>
      <w:r w:rsidR="007C5B32">
        <w:rPr>
          <w:rFonts w:ascii="Arial" w:hAnsi="Arial" w:cs="Arial"/>
          <w:b/>
          <w:bCs/>
          <w:sz w:val="24"/>
          <w:szCs w:val="24"/>
        </w:rPr>
        <w:t xml:space="preserve"> (000’ Tonnes)</w:t>
      </w:r>
      <w:r w:rsidRPr="00051677">
        <w:rPr>
          <w:rFonts w:ascii="Arial" w:hAnsi="Arial" w:cs="Arial"/>
          <w:b/>
          <w:bCs/>
          <w:sz w:val="24"/>
          <w:szCs w:val="24"/>
        </w:rPr>
        <w:t>, 2020</w: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0132B688">
                <wp:simplePos x="0" y="0"/>
                <wp:positionH relativeFrom="margin">
                  <wp:posOffset>3000375</wp:posOffset>
                </wp:positionH>
                <wp:positionV relativeFrom="paragraph">
                  <wp:posOffset>2282190</wp:posOffset>
                </wp:positionV>
                <wp:extent cx="3350895" cy="4953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3350895" cy="495300"/>
                        </a:xfrm>
                        <a:prstGeom prst="rect">
                          <a:avLst/>
                        </a:prstGeom>
                        <a:noFill/>
                      </wps:spPr>
                      <wps:txb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695FE418"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4AE88C" w14:textId="629781EA" w:rsidR="00C77616" w:rsidRPr="00CE35EB" w:rsidRDefault="00C77616"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144" type="#_x0000_t202" style="position:absolute;margin-left:236.25pt;margin-top:179.7pt;width:263.85pt;height:39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" filled="f" stroked="f">
                <v:textbo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695FE418"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4AE88C" w14:textId="629781EA" w:rsidR="00C77616" w:rsidRPr="00CE35EB" w:rsidRDefault="00C77616"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C77616" w:rsidRPr="002B5730">
        <w:rPr>
          <w:noProof/>
          <w:color w:val="000000" w:themeColor="text1"/>
        </w:rPr>
        <w:drawing>
          <wp:inline distT="0" distB="0" distL="0" distR="0" wp14:anchorId="3E0AA2E0" wp14:editId="71643CC2">
            <wp:extent cx="6457950" cy="2276475"/>
            <wp:effectExtent l="0" t="0" r="0" b="0"/>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F945E69" w14:textId="77777777" w:rsidR="00ED7DD8" w:rsidRDefault="00ED7DD8" w:rsidP="000C07D2">
      <w:pPr>
        <w:spacing w:line="360" w:lineRule="auto"/>
        <w:textAlignment w:val="baseline"/>
        <w:rPr>
          <w:rFonts w:ascii="Arial" w:hAnsi="Arial" w:cs="Arial"/>
          <w:b/>
          <w:bCs/>
          <w:sz w:val="24"/>
          <w:szCs w:val="24"/>
        </w:rPr>
      </w:pPr>
    </w:p>
    <w:p w14:paraId="789D241F" w14:textId="77777777" w:rsidR="003B4B95" w:rsidRDefault="003B4B95" w:rsidP="000C07D2">
      <w:pPr>
        <w:spacing w:line="360" w:lineRule="auto"/>
        <w:textAlignment w:val="baseline"/>
        <w:rPr>
          <w:rFonts w:ascii="Arial" w:hAnsi="Arial" w:cs="Arial"/>
          <w:b/>
          <w:bCs/>
          <w:sz w:val="24"/>
          <w:szCs w:val="24"/>
        </w:rPr>
      </w:pPr>
    </w:p>
    <w:p w14:paraId="1F7CB8B1" w14:textId="77777777" w:rsidR="003B4B95" w:rsidRDefault="003B4B95" w:rsidP="000C07D2">
      <w:pPr>
        <w:spacing w:line="360" w:lineRule="auto"/>
        <w:textAlignment w:val="baseline"/>
        <w:rPr>
          <w:rFonts w:ascii="Arial" w:hAnsi="Arial" w:cs="Arial"/>
          <w:b/>
          <w:bCs/>
          <w:sz w:val="24"/>
          <w:szCs w:val="24"/>
        </w:rPr>
      </w:pPr>
    </w:p>
    <w:p w14:paraId="5FBEAFCD" w14:textId="77777777" w:rsidR="003B4B95" w:rsidRDefault="003B4B95" w:rsidP="000C07D2">
      <w:pPr>
        <w:spacing w:line="360" w:lineRule="auto"/>
        <w:textAlignment w:val="baseline"/>
        <w:rPr>
          <w:rFonts w:ascii="Arial" w:hAnsi="Arial" w:cs="Arial"/>
          <w:b/>
          <w:bCs/>
          <w:sz w:val="24"/>
          <w:szCs w:val="24"/>
        </w:rPr>
      </w:pPr>
    </w:p>
    <w:p w14:paraId="76A2DE4F" w14:textId="77777777" w:rsidR="003B4B95" w:rsidRDefault="003B4B95" w:rsidP="000C07D2">
      <w:pPr>
        <w:spacing w:line="360" w:lineRule="auto"/>
        <w:textAlignment w:val="baseline"/>
        <w:rPr>
          <w:rFonts w:ascii="Arial" w:hAnsi="Arial" w:cs="Arial"/>
          <w:b/>
          <w:bCs/>
          <w:sz w:val="24"/>
          <w:szCs w:val="24"/>
        </w:rPr>
      </w:pPr>
    </w:p>
    <w:p w14:paraId="27A2E865" w14:textId="77777777" w:rsidR="003B4B95" w:rsidRDefault="003B4B95" w:rsidP="000C07D2">
      <w:pPr>
        <w:spacing w:line="360" w:lineRule="auto"/>
        <w:textAlignment w:val="baseline"/>
        <w:rPr>
          <w:rFonts w:ascii="Arial" w:hAnsi="Arial" w:cs="Arial"/>
          <w:b/>
          <w:bCs/>
          <w:sz w:val="24"/>
          <w:szCs w:val="24"/>
        </w:rPr>
      </w:pPr>
    </w:p>
    <w:p w14:paraId="15B9200A" w14:textId="77777777" w:rsidR="003B4B95" w:rsidRDefault="003B4B95" w:rsidP="000C07D2">
      <w:pPr>
        <w:spacing w:line="360" w:lineRule="auto"/>
        <w:textAlignment w:val="baseline"/>
        <w:rPr>
          <w:rFonts w:ascii="Arial" w:hAnsi="Arial" w:cs="Arial"/>
          <w:b/>
          <w:bCs/>
          <w:sz w:val="24"/>
          <w:szCs w:val="24"/>
        </w:rPr>
      </w:pPr>
    </w:p>
    <w:p w14:paraId="29EA5B20" w14:textId="77777777" w:rsidR="003B4B95" w:rsidRDefault="003B4B95" w:rsidP="000C07D2">
      <w:pPr>
        <w:spacing w:line="360" w:lineRule="auto"/>
        <w:textAlignment w:val="baseline"/>
        <w:rPr>
          <w:rFonts w:ascii="Arial" w:hAnsi="Arial" w:cs="Arial"/>
          <w:b/>
          <w:bCs/>
          <w:sz w:val="24"/>
          <w:szCs w:val="24"/>
        </w:rPr>
      </w:pPr>
    </w:p>
    <w:p w14:paraId="5E7BB5D6" w14:textId="77777777" w:rsidR="003B4B95" w:rsidRDefault="003B4B95" w:rsidP="000C07D2">
      <w:pPr>
        <w:spacing w:line="360" w:lineRule="auto"/>
        <w:textAlignment w:val="baseline"/>
        <w:rPr>
          <w:rFonts w:ascii="Arial" w:hAnsi="Arial" w:cs="Arial"/>
          <w:b/>
          <w:bCs/>
          <w:sz w:val="24"/>
          <w:szCs w:val="24"/>
        </w:rPr>
      </w:pPr>
    </w:p>
    <w:p w14:paraId="37D8B69B" w14:textId="77777777" w:rsidR="003B4B95" w:rsidRDefault="003B4B95" w:rsidP="000C07D2">
      <w:pPr>
        <w:spacing w:line="360" w:lineRule="auto"/>
        <w:textAlignment w:val="baseline"/>
        <w:rPr>
          <w:rFonts w:ascii="Arial" w:hAnsi="Arial" w:cs="Arial"/>
          <w:b/>
          <w:bCs/>
          <w:sz w:val="24"/>
          <w:szCs w:val="24"/>
        </w:rPr>
      </w:pPr>
    </w:p>
    <w:p w14:paraId="5B81B54D" w14:textId="4AFBC59B" w:rsidR="000C07D2" w:rsidRDefault="000C07D2" w:rsidP="000C07D2">
      <w:pPr>
        <w:spacing w:line="360" w:lineRule="auto"/>
        <w:textAlignment w:val="baseline"/>
        <w:rPr>
          <w:rFonts w:ascii="Arial" w:hAnsi="Arial" w:cs="Arial"/>
          <w:b/>
          <w:bCs/>
          <w:sz w:val="24"/>
          <w:szCs w:val="24"/>
        </w:rPr>
      </w:pPr>
      <w:r>
        <w:rPr>
          <w:rFonts w:ascii="Arial" w:hAnsi="Arial" w:cs="Arial"/>
          <w:b/>
          <w:bCs/>
          <w:sz w:val="24"/>
          <w:szCs w:val="24"/>
        </w:rPr>
        <w:lastRenderedPageBreak/>
        <w:t>India Demand Supply Scenario</w:t>
      </w:r>
    </w:p>
    <w:p w14:paraId="562F9A1F" w14:textId="7D743C47" w:rsidR="000C07D2" w:rsidRPr="00BF252C" w:rsidRDefault="000C07D2" w:rsidP="000C07D2">
      <w:pPr>
        <w:spacing w:line="360" w:lineRule="auto"/>
        <w:textAlignment w:val="baseline"/>
        <w:rPr>
          <w:rFonts w:ascii="Arial" w:hAnsi="Arial" w:cs="Arial"/>
          <w:b/>
          <w:bCs/>
          <w:sz w:val="24"/>
          <w:szCs w:val="24"/>
        </w:rPr>
        <w:sectPr w:rsidR="000C07D2" w:rsidRPr="00BF252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 xml:space="preserve">India </w:t>
      </w:r>
      <w:r>
        <w:rPr>
          <w:rFonts w:ascii="Arial" w:hAnsi="Arial" w:cs="Arial"/>
          <w:b/>
          <w:bCs/>
          <w:sz w:val="24"/>
          <w:szCs w:val="24"/>
        </w:rPr>
        <w:t xml:space="preserve">Vinyl Ester Resin </w:t>
      </w:r>
      <w:r w:rsidRPr="00257590">
        <w:rPr>
          <w:rFonts w:ascii="Arial" w:hAnsi="Arial" w:cs="Arial"/>
          <w:b/>
          <w:bCs/>
          <w:sz w:val="24"/>
          <w:szCs w:val="24"/>
        </w:rPr>
        <w:t>Capacity, Production and Demand</w:t>
      </w:r>
      <w:r>
        <w:rPr>
          <w:rFonts w:ascii="Arial" w:hAnsi="Arial" w:cs="Arial"/>
          <w:b/>
          <w:bCs/>
          <w:sz w:val="24"/>
          <w:szCs w:val="24"/>
        </w:rPr>
        <w:t xml:space="preserve">, By Volume (000’ Tonnes), </w:t>
      </w:r>
      <w:r w:rsidR="001B2EAE">
        <w:rPr>
          <w:rFonts w:ascii="Arial" w:hAnsi="Arial" w:cs="Arial"/>
          <w:b/>
          <w:bCs/>
          <w:sz w:val="24"/>
          <w:szCs w:val="24"/>
        </w:rPr>
        <w:t xml:space="preserve">FY </w:t>
      </w:r>
      <w:r>
        <w:rPr>
          <w:rFonts w:ascii="Arial" w:hAnsi="Arial" w:cs="Arial"/>
          <w:b/>
          <w:bCs/>
          <w:sz w:val="24"/>
          <w:szCs w:val="24"/>
        </w:rPr>
        <w:t xml:space="preserve">2015 </w:t>
      </w:r>
      <w:r w:rsidR="001B2EAE">
        <w:rPr>
          <w:rFonts w:ascii="Arial" w:hAnsi="Arial" w:cs="Arial"/>
          <w:b/>
          <w:bCs/>
          <w:sz w:val="24"/>
          <w:szCs w:val="24"/>
        </w:rPr>
        <w:t>–</w:t>
      </w:r>
      <w:r>
        <w:rPr>
          <w:rFonts w:ascii="Arial" w:hAnsi="Arial" w:cs="Arial"/>
          <w:b/>
          <w:bCs/>
          <w:sz w:val="24"/>
          <w:szCs w:val="24"/>
        </w:rPr>
        <w:t xml:space="preserve"> </w:t>
      </w:r>
      <w:r w:rsidR="001B2EAE">
        <w:rPr>
          <w:rFonts w:ascii="Arial" w:hAnsi="Arial" w:cs="Arial"/>
          <w:b/>
          <w:bCs/>
          <w:sz w:val="24"/>
          <w:szCs w:val="24"/>
        </w:rPr>
        <w:t xml:space="preserve">FY </w:t>
      </w:r>
      <w:r>
        <w:rPr>
          <w:rFonts w:ascii="Arial" w:hAnsi="Arial" w:cs="Arial"/>
          <w:b/>
          <w:bCs/>
          <w:sz w:val="24"/>
          <w:szCs w:val="24"/>
        </w:rPr>
        <w:t xml:space="preserve">2030F </w:t>
      </w:r>
    </w:p>
    <w:p w14:paraId="7B388614" w14:textId="77777777" w:rsidR="000C07D2" w:rsidRDefault="000C07D2" w:rsidP="000C07D2">
      <w:pPr>
        <w:spacing w:line="360" w:lineRule="auto"/>
        <w:jc w:val="both"/>
        <w:rPr>
          <w:rFonts w:ascii="Arial" w:hAnsi="Arial" w:cs="Arial"/>
          <w:sz w:val="24"/>
          <w:szCs w:val="24"/>
        </w:rPr>
      </w:pPr>
      <w:r>
        <w:rPr>
          <w:noProof/>
        </w:rPr>
        <mc:AlternateContent>
          <mc:Choice Requires="wps">
            <w:drawing>
              <wp:anchor distT="0" distB="0" distL="114300" distR="114300" simplePos="0" relativeHeight="252795904" behindDoc="0" locked="0" layoutInCell="1" allowOverlap="1" wp14:anchorId="2E8C131A" wp14:editId="2DC01C5D">
                <wp:simplePos x="0" y="0"/>
                <wp:positionH relativeFrom="column">
                  <wp:posOffset>3238500</wp:posOffset>
                </wp:positionH>
                <wp:positionV relativeFrom="paragraph">
                  <wp:posOffset>1859916</wp:posOffset>
                </wp:positionV>
                <wp:extent cx="3299460" cy="285750"/>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9460" cy="285750"/>
                        </a:xfrm>
                        <a:prstGeom prst="rect">
                          <a:avLst/>
                        </a:prstGeom>
                        <a:noFill/>
                      </wps:spPr>
                      <wps:txbx>
                        <w:txbxContent>
                          <w:p w14:paraId="092C075C"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B0B49C5" w14:textId="11912B05" w:rsidR="000C07D2" w:rsidRPr="005858C1" w:rsidRDefault="000C07D2" w:rsidP="000C07D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2E8C131A" id="_x0000_s1145" type="#_x0000_t202" style="position:absolute;left:0;text-align:left;margin-left:255pt;margin-top:146.45pt;width:259.8pt;height:22.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" filled="f" stroked="f">
                <v:textbox>
                  <w:txbxContent>
                    <w:p w14:paraId="092C075C"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B0B49C5" w14:textId="11912B05" w:rsidR="000C07D2" w:rsidRPr="005858C1" w:rsidRDefault="000C07D2" w:rsidP="000C07D2">
                      <w:pPr>
                        <w:jc w:val="right"/>
                        <w:textAlignment w:val="baseline"/>
                        <w:rPr>
                          <w:rFonts w:ascii="Verdana" w:eastAsia="Verdana" w:hAnsi="Verdana" w:cs="Verdana"/>
                          <w:i/>
                          <w:iCs/>
                          <w:color w:val="3F3F3F"/>
                          <w:kern w:val="24"/>
                          <w:sz w:val="12"/>
                          <w:szCs w:val="12"/>
                        </w:rPr>
                      </w:pPr>
                    </w:p>
                  </w:txbxContent>
                </v:textbox>
              </v:shape>
            </w:pict>
          </mc:Fallback>
        </mc:AlternateContent>
      </w:r>
      <w:r w:rsidRPr="00473C99">
        <w:rPr>
          <w:noProof/>
        </w:rPr>
        <w:drawing>
          <wp:inline distT="0" distB="0" distL="0" distR="0" wp14:anchorId="0D7827FE" wp14:editId="681F4CAA">
            <wp:extent cx="6534150" cy="2422567"/>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pPr w:leftFromText="180" w:rightFromText="180" w:vertAnchor="text" w:horzAnchor="margin" w:tblpY="197"/>
        <w:tblW w:w="9995" w:type="dxa"/>
        <w:tblLook w:val="04A0" w:firstRow="1" w:lastRow="0" w:firstColumn="1" w:lastColumn="0" w:noHBand="0" w:noVBand="1"/>
      </w:tblPr>
      <w:tblGrid>
        <w:gridCol w:w="3961"/>
        <w:gridCol w:w="2227"/>
        <w:gridCol w:w="1205"/>
        <w:gridCol w:w="1205"/>
        <w:gridCol w:w="1397"/>
      </w:tblGrid>
      <w:tr w:rsidR="000C07D2" w:rsidRPr="0081193C" w14:paraId="36B10DC6" w14:textId="77777777" w:rsidTr="00751D1F">
        <w:trPr>
          <w:trHeight w:val="52"/>
        </w:trPr>
        <w:tc>
          <w:tcPr>
            <w:tcW w:w="396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7C9FE8"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Company</w:t>
            </w:r>
            <w:r>
              <w:rPr>
                <w:rFonts w:ascii="Verdana" w:eastAsia="Times New Roman" w:hAnsi="Verdana" w:cs="Times New Roman"/>
                <w:color w:val="FFFFFF" w:themeColor="background1"/>
                <w:sz w:val="20"/>
                <w:szCs w:val="20"/>
                <w:lang w:val="en-US"/>
              </w:rPr>
              <w:t xml:space="preserve"> (000’ </w:t>
            </w:r>
            <w:proofErr w:type="spellStart"/>
            <w:r>
              <w:rPr>
                <w:rFonts w:ascii="Verdana" w:eastAsia="Times New Roman" w:hAnsi="Verdana" w:cs="Times New Roman"/>
                <w:color w:val="FFFFFF" w:themeColor="background1"/>
                <w:sz w:val="20"/>
                <w:szCs w:val="20"/>
                <w:lang w:val="en-US"/>
              </w:rPr>
              <w:t>Tonnes</w:t>
            </w:r>
            <w:proofErr w:type="spellEnd"/>
            <w:r>
              <w:rPr>
                <w:rFonts w:ascii="Verdana" w:eastAsia="Times New Roman" w:hAnsi="Verdana" w:cs="Times New Roman"/>
                <w:color w:val="FFFFFF" w:themeColor="background1"/>
                <w:sz w:val="20"/>
                <w:szCs w:val="20"/>
                <w:lang w:val="en-US"/>
              </w:rPr>
              <w:t>)</w:t>
            </w:r>
          </w:p>
        </w:tc>
        <w:tc>
          <w:tcPr>
            <w:tcW w:w="2227" w:type="dxa"/>
            <w:tcBorders>
              <w:top w:val="single" w:sz="4" w:space="0" w:color="auto"/>
              <w:left w:val="nil"/>
              <w:bottom w:val="single" w:sz="4" w:space="0" w:color="auto"/>
              <w:right w:val="single" w:sz="4" w:space="0" w:color="auto"/>
            </w:tcBorders>
            <w:shd w:val="clear" w:color="auto" w:fill="C00000"/>
            <w:noWrap/>
            <w:vAlign w:val="bottom"/>
            <w:hideMark/>
          </w:tcPr>
          <w:p w14:paraId="420F5DD3"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Location</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628F399F" w14:textId="42A0DE91" w:rsidR="000C07D2" w:rsidRPr="00BF252C" w:rsidRDefault="00B56AE1"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 xml:space="preserve">FY </w:t>
            </w:r>
            <w:r w:rsidR="000C07D2" w:rsidRPr="00BF252C">
              <w:rPr>
                <w:rFonts w:ascii="Verdana" w:eastAsia="Times New Roman" w:hAnsi="Verdana" w:cs="Times New Roman"/>
                <w:color w:val="FFFFFF" w:themeColor="background1"/>
                <w:sz w:val="20"/>
                <w:szCs w:val="20"/>
                <w:lang w:val="en-US"/>
              </w:rPr>
              <w:t>2015</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2BA27E07" w14:textId="018AAB65" w:rsidR="000C07D2" w:rsidRPr="00BF252C" w:rsidRDefault="00B56AE1"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 xml:space="preserve">FY </w:t>
            </w:r>
            <w:r w:rsidR="000C07D2" w:rsidRPr="00BF252C">
              <w:rPr>
                <w:rFonts w:ascii="Verdana" w:eastAsia="Times New Roman" w:hAnsi="Verdana" w:cs="Times New Roman"/>
                <w:color w:val="FFFFFF" w:themeColor="background1"/>
                <w:sz w:val="20"/>
                <w:szCs w:val="20"/>
                <w:lang w:val="en-US"/>
              </w:rPr>
              <w:t>2020</w:t>
            </w:r>
          </w:p>
        </w:tc>
        <w:tc>
          <w:tcPr>
            <w:tcW w:w="1397" w:type="dxa"/>
            <w:tcBorders>
              <w:top w:val="single" w:sz="4" w:space="0" w:color="auto"/>
              <w:left w:val="nil"/>
              <w:bottom w:val="single" w:sz="4" w:space="0" w:color="auto"/>
              <w:right w:val="single" w:sz="4" w:space="0" w:color="auto"/>
            </w:tcBorders>
            <w:shd w:val="clear" w:color="auto" w:fill="C00000"/>
            <w:noWrap/>
            <w:vAlign w:val="bottom"/>
            <w:hideMark/>
          </w:tcPr>
          <w:p w14:paraId="13C99049" w14:textId="708A8F70" w:rsidR="000C07D2" w:rsidRPr="00BF252C" w:rsidRDefault="00B56AE1" w:rsidP="007E1666">
            <w:pPr>
              <w:spacing w:after="0" w:line="240" w:lineRule="auto"/>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 xml:space="preserve">FY </w:t>
            </w:r>
            <w:r w:rsidR="000C07D2" w:rsidRPr="00BF252C">
              <w:rPr>
                <w:rFonts w:ascii="Verdana" w:eastAsia="Times New Roman" w:hAnsi="Verdana" w:cs="Times New Roman"/>
                <w:color w:val="FFFFFF" w:themeColor="background1"/>
                <w:sz w:val="20"/>
                <w:szCs w:val="20"/>
                <w:lang w:val="en-US"/>
              </w:rPr>
              <w:t>2030F</w:t>
            </w:r>
          </w:p>
        </w:tc>
      </w:tr>
      <w:tr w:rsidR="000C07D2" w:rsidRPr="0081193C" w14:paraId="24B74148"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center"/>
            <w:hideMark/>
          </w:tcPr>
          <w:p w14:paraId="416A22D2"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color w:val="000000"/>
                <w:sz w:val="20"/>
                <w:szCs w:val="20"/>
              </w:rPr>
              <w:t>Orson Chemicals</w:t>
            </w:r>
          </w:p>
        </w:tc>
        <w:tc>
          <w:tcPr>
            <w:tcW w:w="2227" w:type="dxa"/>
            <w:tcBorders>
              <w:top w:val="nil"/>
              <w:left w:val="nil"/>
              <w:bottom w:val="single" w:sz="4" w:space="0" w:color="auto"/>
              <w:right w:val="single" w:sz="4" w:space="0" w:color="auto"/>
            </w:tcBorders>
            <w:shd w:val="clear" w:color="auto" w:fill="auto"/>
            <w:noWrap/>
            <w:vAlign w:val="center"/>
            <w:hideMark/>
          </w:tcPr>
          <w:p w14:paraId="1FC6AD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color w:val="000000"/>
                <w:sz w:val="20"/>
                <w:szCs w:val="20"/>
              </w:rPr>
              <w:t>Silvassa</w:t>
            </w:r>
            <w:proofErr w:type="spellEnd"/>
          </w:p>
        </w:tc>
        <w:tc>
          <w:tcPr>
            <w:tcW w:w="1205" w:type="dxa"/>
            <w:tcBorders>
              <w:top w:val="nil"/>
              <w:left w:val="nil"/>
              <w:bottom w:val="single" w:sz="4" w:space="0" w:color="auto"/>
              <w:right w:val="single" w:sz="4" w:space="0" w:color="auto"/>
            </w:tcBorders>
            <w:shd w:val="clear" w:color="auto" w:fill="auto"/>
            <w:noWrap/>
            <w:vAlign w:val="bottom"/>
            <w:hideMark/>
          </w:tcPr>
          <w:p w14:paraId="23F9FD5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205" w:type="dxa"/>
            <w:tcBorders>
              <w:top w:val="nil"/>
              <w:left w:val="nil"/>
              <w:bottom w:val="single" w:sz="4" w:space="0" w:color="auto"/>
              <w:right w:val="single" w:sz="4" w:space="0" w:color="auto"/>
            </w:tcBorders>
            <w:shd w:val="clear" w:color="auto" w:fill="auto"/>
            <w:noWrap/>
            <w:vAlign w:val="bottom"/>
            <w:hideMark/>
          </w:tcPr>
          <w:p w14:paraId="487881D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397" w:type="dxa"/>
            <w:tcBorders>
              <w:top w:val="nil"/>
              <w:left w:val="nil"/>
              <w:bottom w:val="single" w:sz="4" w:space="0" w:color="auto"/>
              <w:right w:val="single" w:sz="4" w:space="0" w:color="auto"/>
            </w:tcBorders>
            <w:shd w:val="clear" w:color="auto" w:fill="auto"/>
            <w:noWrap/>
            <w:vAlign w:val="bottom"/>
            <w:hideMark/>
          </w:tcPr>
          <w:p w14:paraId="521903E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r>
      <w:tr w:rsidR="000C07D2" w:rsidRPr="0081193C" w14:paraId="06B7797C"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25503FE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Reichhold</w:t>
            </w:r>
            <w:proofErr w:type="spellEnd"/>
            <w:r>
              <w:rPr>
                <w:rFonts w:ascii="Arial" w:hAnsi="Arial" w:cs="Arial"/>
                <w:sz w:val="20"/>
                <w:szCs w:val="20"/>
              </w:rPr>
              <w:t xml:space="preserve"> India </w:t>
            </w:r>
            <w:proofErr w:type="spellStart"/>
            <w:r>
              <w:rPr>
                <w:rFonts w:ascii="Arial" w:hAnsi="Arial" w:cs="Arial"/>
                <w:sz w:val="20"/>
                <w:szCs w:val="20"/>
              </w:rPr>
              <w:t>Pvt.</w:t>
            </w:r>
            <w:proofErr w:type="spellEnd"/>
            <w:r>
              <w:rPr>
                <w:rFonts w:ascii="Arial" w:hAnsi="Arial" w:cs="Arial"/>
                <w:sz w:val="20"/>
                <w:szCs w:val="20"/>
              </w:rPr>
              <w:t xml:space="preserve"> Ltd.</w:t>
            </w:r>
          </w:p>
        </w:tc>
        <w:tc>
          <w:tcPr>
            <w:tcW w:w="2227" w:type="dxa"/>
            <w:tcBorders>
              <w:top w:val="nil"/>
              <w:left w:val="nil"/>
              <w:bottom w:val="single" w:sz="4" w:space="0" w:color="auto"/>
              <w:right w:val="single" w:sz="4" w:space="0" w:color="auto"/>
            </w:tcBorders>
            <w:shd w:val="clear" w:color="auto" w:fill="auto"/>
            <w:noWrap/>
            <w:vAlign w:val="bottom"/>
            <w:hideMark/>
          </w:tcPr>
          <w:p w14:paraId="12AF2A4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64F4A3B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183A058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04F3595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2F29B173"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47BC4ED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Moras</w:t>
            </w:r>
            <w:proofErr w:type="spellEnd"/>
            <w:r>
              <w:rPr>
                <w:rFonts w:ascii="Arial" w:hAnsi="Arial" w:cs="Arial"/>
                <w:sz w:val="20"/>
                <w:szCs w:val="20"/>
              </w:rPr>
              <w:t xml:space="preserve"> Chemicals India </w:t>
            </w:r>
            <w:proofErr w:type="spellStart"/>
            <w:r>
              <w:rPr>
                <w:rFonts w:ascii="Arial" w:hAnsi="Arial" w:cs="Arial"/>
                <w:sz w:val="20"/>
                <w:szCs w:val="20"/>
              </w:rPr>
              <w:t>Pvt.</w:t>
            </w:r>
            <w:proofErr w:type="spellEnd"/>
            <w:r>
              <w:rPr>
                <w:rFonts w:ascii="Arial" w:hAnsi="Arial" w:cs="Arial"/>
                <w:sz w:val="20"/>
                <w:szCs w:val="20"/>
              </w:rPr>
              <w:t xml:space="preserve"> Ltd. </w:t>
            </w:r>
          </w:p>
        </w:tc>
        <w:tc>
          <w:tcPr>
            <w:tcW w:w="2227" w:type="dxa"/>
            <w:tcBorders>
              <w:top w:val="nil"/>
              <w:left w:val="nil"/>
              <w:bottom w:val="single" w:sz="4" w:space="0" w:color="auto"/>
              <w:right w:val="single" w:sz="4" w:space="0" w:color="auto"/>
            </w:tcBorders>
            <w:shd w:val="clear" w:color="auto" w:fill="auto"/>
            <w:noWrap/>
            <w:vAlign w:val="bottom"/>
            <w:hideMark/>
          </w:tcPr>
          <w:p w14:paraId="1E2911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Gujarat</w:t>
            </w:r>
          </w:p>
        </w:tc>
        <w:tc>
          <w:tcPr>
            <w:tcW w:w="1205" w:type="dxa"/>
            <w:tcBorders>
              <w:top w:val="nil"/>
              <w:left w:val="nil"/>
              <w:bottom w:val="single" w:sz="4" w:space="0" w:color="auto"/>
              <w:right w:val="single" w:sz="4" w:space="0" w:color="auto"/>
            </w:tcBorders>
            <w:shd w:val="clear" w:color="auto" w:fill="auto"/>
            <w:noWrap/>
            <w:vAlign w:val="bottom"/>
            <w:hideMark/>
          </w:tcPr>
          <w:p w14:paraId="289055D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44397E0E"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6CA5C95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51E8ACFD"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D894E1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 xml:space="preserve">Innovative Resins </w:t>
            </w:r>
            <w:proofErr w:type="spellStart"/>
            <w:r>
              <w:rPr>
                <w:rFonts w:ascii="Arial" w:hAnsi="Arial" w:cs="Arial"/>
                <w:sz w:val="20"/>
                <w:szCs w:val="20"/>
              </w:rPr>
              <w:t>Pvt.</w:t>
            </w:r>
            <w:proofErr w:type="spellEnd"/>
            <w:r>
              <w:rPr>
                <w:rFonts w:ascii="Arial" w:hAnsi="Arial" w:cs="Arial"/>
                <w:sz w:val="20"/>
                <w:szCs w:val="20"/>
              </w:rPr>
              <w:t xml:space="preserve"> Ltd.</w:t>
            </w:r>
          </w:p>
        </w:tc>
        <w:tc>
          <w:tcPr>
            <w:tcW w:w="2227" w:type="dxa"/>
            <w:tcBorders>
              <w:top w:val="nil"/>
              <w:left w:val="nil"/>
              <w:bottom w:val="single" w:sz="4" w:space="0" w:color="auto"/>
              <w:right w:val="single" w:sz="4" w:space="0" w:color="auto"/>
            </w:tcBorders>
            <w:shd w:val="clear" w:color="auto" w:fill="auto"/>
            <w:noWrap/>
            <w:vAlign w:val="bottom"/>
            <w:hideMark/>
          </w:tcPr>
          <w:p w14:paraId="47857C8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Rajasthan</w:t>
            </w:r>
          </w:p>
        </w:tc>
        <w:tc>
          <w:tcPr>
            <w:tcW w:w="1205" w:type="dxa"/>
            <w:tcBorders>
              <w:top w:val="nil"/>
              <w:left w:val="nil"/>
              <w:bottom w:val="single" w:sz="4" w:space="0" w:color="auto"/>
              <w:right w:val="single" w:sz="4" w:space="0" w:color="auto"/>
            </w:tcBorders>
            <w:shd w:val="clear" w:color="auto" w:fill="auto"/>
            <w:noWrap/>
            <w:vAlign w:val="bottom"/>
            <w:hideMark/>
          </w:tcPr>
          <w:p w14:paraId="67064AE2"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205" w:type="dxa"/>
            <w:tcBorders>
              <w:top w:val="nil"/>
              <w:left w:val="nil"/>
              <w:bottom w:val="single" w:sz="4" w:space="0" w:color="auto"/>
              <w:right w:val="single" w:sz="4" w:space="0" w:color="auto"/>
            </w:tcBorders>
            <w:shd w:val="clear" w:color="auto" w:fill="auto"/>
            <w:noWrap/>
            <w:vAlign w:val="bottom"/>
            <w:hideMark/>
          </w:tcPr>
          <w:p w14:paraId="7773C120"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397" w:type="dxa"/>
            <w:tcBorders>
              <w:top w:val="nil"/>
              <w:left w:val="nil"/>
              <w:bottom w:val="single" w:sz="4" w:space="0" w:color="auto"/>
              <w:right w:val="single" w:sz="4" w:space="0" w:color="auto"/>
            </w:tcBorders>
            <w:shd w:val="clear" w:color="auto" w:fill="auto"/>
            <w:noWrap/>
            <w:vAlign w:val="bottom"/>
            <w:hideMark/>
          </w:tcPr>
          <w:p w14:paraId="2EC4E09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r>
      <w:tr w:rsidR="000C07D2" w:rsidRPr="0081193C" w14:paraId="68D5F930"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6413F39" w14:textId="4D7F702B"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Mechemco</w:t>
            </w:r>
            <w:proofErr w:type="spellEnd"/>
            <w:r>
              <w:rPr>
                <w:rFonts w:ascii="Arial" w:hAnsi="Arial" w:cs="Arial"/>
                <w:sz w:val="20"/>
                <w:szCs w:val="20"/>
              </w:rPr>
              <w:t xml:space="preserve"> resins </w:t>
            </w:r>
            <w:r w:rsidR="00CD321F">
              <w:rPr>
                <w:rFonts w:ascii="Arial" w:hAnsi="Arial" w:cs="Arial"/>
                <w:sz w:val="20"/>
                <w:szCs w:val="20"/>
              </w:rPr>
              <w:t>P</w:t>
            </w:r>
            <w:r>
              <w:rPr>
                <w:rFonts w:ascii="Arial" w:hAnsi="Arial" w:cs="Arial"/>
                <w:sz w:val="20"/>
                <w:szCs w:val="20"/>
              </w:rPr>
              <w:t>vt ltd</w:t>
            </w:r>
          </w:p>
        </w:tc>
        <w:tc>
          <w:tcPr>
            <w:tcW w:w="2227" w:type="dxa"/>
            <w:tcBorders>
              <w:top w:val="nil"/>
              <w:left w:val="nil"/>
              <w:bottom w:val="single" w:sz="4" w:space="0" w:color="auto"/>
              <w:right w:val="single" w:sz="4" w:space="0" w:color="auto"/>
            </w:tcBorders>
            <w:shd w:val="clear" w:color="auto" w:fill="auto"/>
            <w:noWrap/>
            <w:vAlign w:val="bottom"/>
            <w:hideMark/>
          </w:tcPr>
          <w:p w14:paraId="70235B53"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1773756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205" w:type="dxa"/>
            <w:tcBorders>
              <w:top w:val="nil"/>
              <w:left w:val="nil"/>
              <w:bottom w:val="single" w:sz="4" w:space="0" w:color="auto"/>
              <w:right w:val="single" w:sz="4" w:space="0" w:color="auto"/>
            </w:tcBorders>
            <w:shd w:val="clear" w:color="auto" w:fill="auto"/>
            <w:noWrap/>
            <w:vAlign w:val="bottom"/>
            <w:hideMark/>
          </w:tcPr>
          <w:p w14:paraId="436B491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397" w:type="dxa"/>
            <w:tcBorders>
              <w:top w:val="nil"/>
              <w:left w:val="nil"/>
              <w:bottom w:val="single" w:sz="4" w:space="0" w:color="auto"/>
              <w:right w:val="single" w:sz="4" w:space="0" w:color="auto"/>
            </w:tcBorders>
            <w:shd w:val="clear" w:color="auto" w:fill="auto"/>
            <w:noWrap/>
            <w:vAlign w:val="bottom"/>
            <w:hideMark/>
          </w:tcPr>
          <w:p w14:paraId="05DF769C"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r>
      <w:tr w:rsidR="000C07D2" w:rsidRPr="0081193C" w14:paraId="7665D691"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73C5A15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Satyen</w:t>
            </w:r>
            <w:proofErr w:type="spellEnd"/>
            <w:r>
              <w:rPr>
                <w:rFonts w:ascii="Arial" w:hAnsi="Arial" w:cs="Arial"/>
                <w:sz w:val="20"/>
                <w:szCs w:val="20"/>
              </w:rPr>
              <w:t xml:space="preserve"> Polymers </w:t>
            </w:r>
            <w:proofErr w:type="spellStart"/>
            <w:r>
              <w:rPr>
                <w:rFonts w:ascii="Arial" w:hAnsi="Arial" w:cs="Arial"/>
                <w:sz w:val="20"/>
                <w:szCs w:val="20"/>
              </w:rPr>
              <w:t>Pvt.</w:t>
            </w:r>
            <w:proofErr w:type="spellEnd"/>
            <w:r>
              <w:rPr>
                <w:rFonts w:ascii="Arial" w:hAnsi="Arial" w:cs="Arial"/>
                <w:sz w:val="20"/>
                <w:szCs w:val="20"/>
              </w:rPr>
              <w:t xml:space="preserve"> Ltd. </w:t>
            </w:r>
          </w:p>
        </w:tc>
        <w:tc>
          <w:tcPr>
            <w:tcW w:w="2227" w:type="dxa"/>
            <w:tcBorders>
              <w:top w:val="nil"/>
              <w:left w:val="nil"/>
              <w:bottom w:val="single" w:sz="4" w:space="0" w:color="auto"/>
              <w:right w:val="single" w:sz="4" w:space="0" w:color="auto"/>
            </w:tcBorders>
            <w:shd w:val="clear" w:color="auto" w:fill="auto"/>
            <w:noWrap/>
            <w:vAlign w:val="bottom"/>
          </w:tcPr>
          <w:p w14:paraId="7FCA9C6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tcPr>
          <w:p w14:paraId="1AE0197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223E3E5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48EAE527"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195A0D96"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3BE56AD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Crystic</w:t>
            </w:r>
            <w:proofErr w:type="spellEnd"/>
            <w:r>
              <w:rPr>
                <w:rFonts w:ascii="Arial" w:hAnsi="Arial" w:cs="Arial"/>
                <w:sz w:val="20"/>
                <w:szCs w:val="20"/>
              </w:rPr>
              <w:t xml:space="preserve"> Resins India Private Limited</w:t>
            </w:r>
          </w:p>
        </w:tc>
        <w:tc>
          <w:tcPr>
            <w:tcW w:w="2227" w:type="dxa"/>
            <w:tcBorders>
              <w:top w:val="nil"/>
              <w:left w:val="nil"/>
              <w:bottom w:val="single" w:sz="4" w:space="0" w:color="auto"/>
              <w:right w:val="single" w:sz="4" w:space="0" w:color="auto"/>
            </w:tcBorders>
            <w:shd w:val="clear" w:color="auto" w:fill="auto"/>
            <w:noWrap/>
            <w:vAlign w:val="bottom"/>
          </w:tcPr>
          <w:p w14:paraId="6B419997"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Haryana</w:t>
            </w:r>
          </w:p>
        </w:tc>
        <w:tc>
          <w:tcPr>
            <w:tcW w:w="1205" w:type="dxa"/>
            <w:tcBorders>
              <w:top w:val="nil"/>
              <w:left w:val="nil"/>
              <w:bottom w:val="single" w:sz="4" w:space="0" w:color="auto"/>
              <w:right w:val="single" w:sz="4" w:space="0" w:color="auto"/>
            </w:tcBorders>
            <w:shd w:val="clear" w:color="auto" w:fill="auto"/>
            <w:noWrap/>
            <w:vAlign w:val="bottom"/>
          </w:tcPr>
          <w:p w14:paraId="4EAE38F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0CCCCA3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2776F32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65629422"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C00000"/>
            <w:noWrap/>
            <w:vAlign w:val="bottom"/>
            <w:hideMark/>
          </w:tcPr>
          <w:p w14:paraId="2EC7E9BE"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Total</w:t>
            </w:r>
          </w:p>
        </w:tc>
        <w:tc>
          <w:tcPr>
            <w:tcW w:w="2227" w:type="dxa"/>
            <w:tcBorders>
              <w:top w:val="nil"/>
              <w:left w:val="nil"/>
              <w:bottom w:val="single" w:sz="4" w:space="0" w:color="auto"/>
              <w:right w:val="single" w:sz="4" w:space="0" w:color="auto"/>
            </w:tcBorders>
            <w:shd w:val="clear" w:color="auto" w:fill="C00000"/>
            <w:noWrap/>
            <w:vAlign w:val="bottom"/>
            <w:hideMark/>
          </w:tcPr>
          <w:p w14:paraId="465EE4FB"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 </w:t>
            </w:r>
          </w:p>
        </w:tc>
        <w:tc>
          <w:tcPr>
            <w:tcW w:w="1205" w:type="dxa"/>
            <w:tcBorders>
              <w:top w:val="nil"/>
              <w:left w:val="nil"/>
              <w:bottom w:val="single" w:sz="4" w:space="0" w:color="auto"/>
              <w:right w:val="single" w:sz="4" w:space="0" w:color="auto"/>
            </w:tcBorders>
            <w:shd w:val="clear" w:color="auto" w:fill="C00000"/>
            <w:noWrap/>
            <w:vAlign w:val="bottom"/>
            <w:hideMark/>
          </w:tcPr>
          <w:p w14:paraId="41834B8C"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205" w:type="dxa"/>
            <w:tcBorders>
              <w:top w:val="nil"/>
              <w:left w:val="nil"/>
              <w:bottom w:val="single" w:sz="4" w:space="0" w:color="auto"/>
              <w:right w:val="single" w:sz="4" w:space="0" w:color="auto"/>
            </w:tcBorders>
            <w:shd w:val="clear" w:color="auto" w:fill="C00000"/>
            <w:noWrap/>
            <w:vAlign w:val="bottom"/>
            <w:hideMark/>
          </w:tcPr>
          <w:p w14:paraId="64F615F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397" w:type="dxa"/>
            <w:tcBorders>
              <w:top w:val="nil"/>
              <w:left w:val="nil"/>
              <w:bottom w:val="single" w:sz="4" w:space="0" w:color="auto"/>
              <w:right w:val="single" w:sz="4" w:space="0" w:color="auto"/>
            </w:tcBorders>
            <w:shd w:val="clear" w:color="auto" w:fill="C00000"/>
            <w:noWrap/>
            <w:vAlign w:val="bottom"/>
            <w:hideMark/>
          </w:tcPr>
          <w:p w14:paraId="4FB4C7D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r>
    </w:tbl>
    <w:p w14:paraId="11D9DC2F" w14:textId="08E88F7A" w:rsidR="000C07D2" w:rsidRDefault="000C07D2" w:rsidP="000C07D2">
      <w:pPr>
        <w:jc w:val="both"/>
        <w:rPr>
          <w:rFonts w:ascii="Arial" w:hAnsi="Arial" w:cs="Arial"/>
          <w:sz w:val="24"/>
          <w:szCs w:val="24"/>
        </w:rPr>
      </w:pPr>
    </w:p>
    <w:p w14:paraId="6DE0A5E7"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market for Epoxy Resins is quite fragmented</w:t>
      </w:r>
      <w:r>
        <w:rPr>
          <w:rFonts w:eastAsia="Times New Roman"/>
          <w:sz w:val="24"/>
          <w:szCs w:val="24"/>
          <w:lang w:val="en-IN"/>
        </w:rPr>
        <w:t xml:space="preserve"> and none of the manufacturers have capacity more than 100 tonnes per month.</w:t>
      </w:r>
    </w:p>
    <w:p w14:paraId="5E497CE9"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total capacity stands at 4.84 thousand Tonnes. Most of the manufacturing plants are in Western</w:t>
      </w:r>
      <w:r>
        <w:rPr>
          <w:rFonts w:eastAsia="Times New Roman"/>
          <w:sz w:val="24"/>
          <w:szCs w:val="24"/>
          <w:lang w:val="en-IN"/>
        </w:rPr>
        <w:t xml:space="preserve"> and Northern</w:t>
      </w:r>
      <w:r w:rsidRPr="00EB2CC0">
        <w:rPr>
          <w:rFonts w:eastAsia="Times New Roman"/>
          <w:sz w:val="24"/>
          <w:szCs w:val="24"/>
          <w:lang w:val="en-IN"/>
        </w:rPr>
        <w:t xml:space="preserve"> region of India like Maharashtra, Gujarat, </w:t>
      </w:r>
      <w:proofErr w:type="gramStart"/>
      <w:r w:rsidRPr="00EB2CC0">
        <w:rPr>
          <w:rFonts w:eastAsia="Times New Roman"/>
          <w:sz w:val="24"/>
          <w:szCs w:val="24"/>
          <w:lang w:val="en-IN"/>
        </w:rPr>
        <w:t>Haryana</w:t>
      </w:r>
      <w:proofErr w:type="gramEnd"/>
      <w:r w:rsidRPr="00EB2CC0">
        <w:rPr>
          <w:rFonts w:eastAsia="Times New Roman"/>
          <w:sz w:val="24"/>
          <w:szCs w:val="24"/>
          <w:lang w:val="en-IN"/>
        </w:rPr>
        <w:t xml:space="preserve"> and </w:t>
      </w:r>
      <w:r>
        <w:rPr>
          <w:rFonts w:eastAsia="Times New Roman"/>
          <w:sz w:val="24"/>
          <w:szCs w:val="24"/>
          <w:lang w:val="en-IN"/>
        </w:rPr>
        <w:t xml:space="preserve">        </w:t>
      </w:r>
      <w:r w:rsidRPr="00EB2CC0">
        <w:rPr>
          <w:rFonts w:eastAsia="Times New Roman"/>
          <w:sz w:val="24"/>
          <w:szCs w:val="24"/>
          <w:lang w:val="en-IN"/>
        </w:rPr>
        <w:t xml:space="preserve">Rajasthan. </w:t>
      </w:r>
    </w:p>
    <w:p w14:paraId="4449E95C" w14:textId="77777777" w:rsidR="000C07D2" w:rsidRPr="00EB2CC0" w:rsidRDefault="000C07D2" w:rsidP="000C07D2">
      <w:pPr>
        <w:pStyle w:val="ListParagraph"/>
        <w:widowControl/>
        <w:autoSpaceDE/>
        <w:autoSpaceDN/>
        <w:spacing w:line="360" w:lineRule="auto"/>
        <w:ind w:left="720" w:firstLine="0"/>
        <w:jc w:val="both"/>
        <w:rPr>
          <w:rFonts w:eastAsia="Times New Roman"/>
          <w:sz w:val="24"/>
          <w:szCs w:val="24"/>
          <w:lang w:val="en-IN"/>
        </w:rPr>
      </w:pPr>
    </w:p>
    <w:p w14:paraId="628A4BC8" w14:textId="6FAE3510"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 xml:space="preserve">The market share of Innovative Resins Pvt Ltd. is approximately 35% in the domestic market followed by Orson Chemicals, </w:t>
      </w:r>
      <w:proofErr w:type="spellStart"/>
      <w:r w:rsidRPr="00EB2CC0">
        <w:rPr>
          <w:rFonts w:eastAsia="Times New Roman"/>
          <w:sz w:val="24"/>
          <w:szCs w:val="24"/>
          <w:lang w:val="en-IN"/>
        </w:rPr>
        <w:t>Satyen</w:t>
      </w:r>
      <w:proofErr w:type="spellEnd"/>
      <w:r w:rsidRPr="00EB2CC0">
        <w:rPr>
          <w:rFonts w:eastAsia="Times New Roman"/>
          <w:sz w:val="24"/>
          <w:szCs w:val="24"/>
          <w:lang w:val="en-IN"/>
        </w:rPr>
        <w:t xml:space="preserve"> Polymers Pvt Ltd, ad </w:t>
      </w:r>
      <w:proofErr w:type="spellStart"/>
      <w:r w:rsidRPr="00EB2CC0">
        <w:rPr>
          <w:rFonts w:eastAsia="Times New Roman"/>
          <w:sz w:val="24"/>
          <w:szCs w:val="24"/>
          <w:lang w:val="en-IN"/>
        </w:rPr>
        <w:t>Crystic</w:t>
      </w:r>
      <w:proofErr w:type="spellEnd"/>
      <w:r w:rsidRPr="00EB2CC0">
        <w:rPr>
          <w:rFonts w:eastAsia="Times New Roman"/>
          <w:sz w:val="24"/>
          <w:szCs w:val="24"/>
          <w:lang w:val="en-IN"/>
        </w:rPr>
        <w:t xml:space="preserve"> Resins India Private Limited with market share of approximately 14%, 12% and 11%. </w:t>
      </w:r>
    </w:p>
    <w:p w14:paraId="0EA9CDB0" w14:textId="77777777" w:rsidR="0049760F" w:rsidRPr="0049760F" w:rsidRDefault="0049760F" w:rsidP="0049760F">
      <w:pPr>
        <w:pStyle w:val="ListParagraph"/>
        <w:rPr>
          <w:rFonts w:eastAsia="Times New Roman"/>
          <w:sz w:val="24"/>
          <w:szCs w:val="24"/>
          <w:lang w:val="en-IN"/>
        </w:rPr>
      </w:pPr>
    </w:p>
    <w:p w14:paraId="2CE54690" w14:textId="77777777" w:rsidR="0049760F" w:rsidRDefault="0049760F" w:rsidP="0049760F">
      <w:pPr>
        <w:spacing w:line="360" w:lineRule="auto"/>
        <w:rPr>
          <w:rFonts w:ascii="Arial" w:hAnsi="Arial" w:cs="Arial"/>
          <w:b/>
          <w:bCs/>
          <w:sz w:val="24"/>
          <w:szCs w:val="24"/>
        </w:rPr>
      </w:pPr>
    </w:p>
    <w:p w14:paraId="4F1F526C" w14:textId="77777777" w:rsidR="0049760F" w:rsidRDefault="0049760F" w:rsidP="0049760F">
      <w:pPr>
        <w:spacing w:line="360" w:lineRule="auto"/>
        <w:rPr>
          <w:rFonts w:ascii="Arial" w:hAnsi="Arial" w:cs="Arial"/>
          <w:b/>
          <w:bCs/>
          <w:sz w:val="24"/>
          <w:szCs w:val="24"/>
        </w:rPr>
      </w:pPr>
    </w:p>
    <w:p w14:paraId="2F86A36C" w14:textId="77777777" w:rsidR="0049760F" w:rsidRDefault="0049760F" w:rsidP="0049760F">
      <w:pPr>
        <w:spacing w:line="360" w:lineRule="auto"/>
        <w:rPr>
          <w:rFonts w:ascii="Arial" w:hAnsi="Arial" w:cs="Arial"/>
          <w:b/>
          <w:bCs/>
          <w:sz w:val="24"/>
          <w:szCs w:val="24"/>
        </w:rPr>
      </w:pPr>
    </w:p>
    <w:p w14:paraId="1D58B908" w14:textId="7FA9C8BB" w:rsidR="0049760F" w:rsidRDefault="0049760F" w:rsidP="0049760F">
      <w:pPr>
        <w:spacing w:line="360" w:lineRule="auto"/>
        <w:rPr>
          <w:rFonts w:ascii="Arial" w:hAnsi="Arial" w:cs="Arial"/>
          <w:b/>
          <w:bCs/>
          <w:sz w:val="24"/>
          <w:szCs w:val="24"/>
        </w:rPr>
      </w:pPr>
      <w:r>
        <w:rPr>
          <w:rFonts w:ascii="Arial" w:hAnsi="Arial" w:cs="Arial"/>
          <w:b/>
          <w:bCs/>
          <w:sz w:val="24"/>
          <w:szCs w:val="24"/>
        </w:rPr>
        <w:t>Operating Efficiency</w:t>
      </w:r>
    </w:p>
    <w:p w14:paraId="5FEFB3F8" w14:textId="749C4F8E" w:rsidR="0049760F" w:rsidRPr="0061645E" w:rsidRDefault="0049760F" w:rsidP="0049760F">
      <w:pPr>
        <w:spacing w:line="360" w:lineRule="auto"/>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Operating Efficiency (Percentage), </w:t>
      </w:r>
      <w:r w:rsidR="001B2EAE">
        <w:rPr>
          <w:rFonts w:ascii="Arial" w:hAnsi="Arial" w:cs="Arial"/>
          <w:b/>
          <w:bCs/>
          <w:sz w:val="24"/>
          <w:szCs w:val="24"/>
        </w:rPr>
        <w:t xml:space="preserve">FY </w:t>
      </w:r>
      <w:r w:rsidRPr="0061645E">
        <w:rPr>
          <w:rFonts w:ascii="Arial" w:hAnsi="Arial" w:cs="Arial"/>
          <w:b/>
          <w:bCs/>
          <w:sz w:val="24"/>
          <w:szCs w:val="24"/>
        </w:rPr>
        <w:t>2015</w:t>
      </w:r>
      <w:r w:rsidR="001B2EAE">
        <w:rPr>
          <w:rFonts w:ascii="Arial" w:hAnsi="Arial" w:cs="Arial"/>
          <w:b/>
          <w:bCs/>
          <w:sz w:val="24"/>
          <w:szCs w:val="24"/>
        </w:rPr>
        <w:t xml:space="preserve"> </w:t>
      </w:r>
      <w:r w:rsidRPr="0061645E">
        <w:rPr>
          <w:rFonts w:ascii="Arial" w:hAnsi="Arial" w:cs="Arial"/>
          <w:b/>
          <w:bCs/>
          <w:sz w:val="24"/>
          <w:szCs w:val="24"/>
        </w:rPr>
        <w:t>-</w:t>
      </w:r>
      <w:r w:rsidR="001B2EAE">
        <w:rPr>
          <w:rFonts w:ascii="Arial" w:hAnsi="Arial" w:cs="Arial"/>
          <w:b/>
          <w:bCs/>
          <w:sz w:val="24"/>
          <w:szCs w:val="24"/>
        </w:rPr>
        <w:t xml:space="preserve"> FY </w:t>
      </w:r>
      <w:r w:rsidRPr="0061645E">
        <w:rPr>
          <w:rFonts w:ascii="Arial" w:hAnsi="Arial" w:cs="Arial"/>
          <w:b/>
          <w:bCs/>
          <w:sz w:val="24"/>
          <w:szCs w:val="24"/>
        </w:rPr>
        <w:t>2030F</w:t>
      </w:r>
    </w:p>
    <w:p w14:paraId="09369975" w14:textId="09D82DEE" w:rsidR="0049760F" w:rsidRPr="0049760F" w:rsidRDefault="0049760F" w:rsidP="0049760F">
      <w:pPr>
        <w:spacing w:line="360" w:lineRule="auto"/>
        <w:jc w:val="both"/>
        <w:rPr>
          <w:rFonts w:eastAsia="Times New Roman"/>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829696" behindDoc="0" locked="0" layoutInCell="1" allowOverlap="1" wp14:anchorId="4566A81A" wp14:editId="338E79E0">
                <wp:simplePos x="0" y="0"/>
                <wp:positionH relativeFrom="margin">
                  <wp:align>right</wp:align>
                </wp:positionH>
                <wp:positionV relativeFrom="paragraph">
                  <wp:posOffset>2234565</wp:posOffset>
                </wp:positionV>
                <wp:extent cx="3359785" cy="352425"/>
                <wp:effectExtent l="0" t="0" r="0" b="0"/>
                <wp:wrapNone/>
                <wp:docPr id="45" name="TextBox 4"/>
                <wp:cNvGraphicFramePr/>
                <a:graphic xmlns:a="http://schemas.openxmlformats.org/drawingml/2006/main">
                  <a:graphicData uri="http://schemas.microsoft.com/office/word/2010/wordprocessingShape">
                    <wps:wsp>
                      <wps:cNvSpPr txBox="1"/>
                      <wps:spPr>
                        <a:xfrm>
                          <a:off x="0" y="0"/>
                          <a:ext cx="3359785" cy="352425"/>
                        </a:xfrm>
                        <a:prstGeom prst="rect">
                          <a:avLst/>
                        </a:prstGeom>
                        <a:noFill/>
                      </wps:spPr>
                      <wps:txbx>
                        <w:txbxContent>
                          <w:p w14:paraId="1057C26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C85849" w14:textId="3E0CE91D" w:rsidR="0049760F" w:rsidRPr="004644A7" w:rsidRDefault="0049760F" w:rsidP="0049760F">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566A81A" id="_x0000_s1146" type="#_x0000_t202" style="position:absolute;left:0;text-align:left;margin-left:213.35pt;margin-top:175.95pt;width:264.55pt;height:27.75pt;z-index:25282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" filled="f" stroked="f">
                <v:textbox>
                  <w:txbxContent>
                    <w:p w14:paraId="1057C26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C85849" w14:textId="3E0CE91D" w:rsidR="0049760F" w:rsidRPr="004644A7" w:rsidRDefault="0049760F" w:rsidP="0049760F">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0B2378F7" wp14:editId="3F9FF615">
            <wp:extent cx="6448425" cy="2423795"/>
            <wp:effectExtent l="0" t="0" r="0" b="0"/>
            <wp:docPr id="51" name="Chart 5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6EAF6FE" w14:textId="77777777" w:rsidR="0049760F" w:rsidRDefault="0049760F" w:rsidP="000C07D2">
      <w:pPr>
        <w:spacing w:line="360" w:lineRule="auto"/>
        <w:textAlignment w:val="baseline"/>
        <w:rPr>
          <w:rFonts w:ascii="Arial" w:hAnsi="Arial" w:cs="Arial"/>
          <w:b/>
          <w:bCs/>
          <w:sz w:val="24"/>
          <w:szCs w:val="24"/>
        </w:rPr>
      </w:pPr>
    </w:p>
    <w:p w14:paraId="0FC257A3" w14:textId="650BEB47" w:rsidR="000C07D2" w:rsidRPr="00BF252C" w:rsidRDefault="000C07D2" w:rsidP="000C07D2">
      <w:pPr>
        <w:spacing w:line="360" w:lineRule="auto"/>
        <w:textAlignment w:val="baseline"/>
        <w:rPr>
          <w:rFonts w:ascii="Arial" w:hAnsi="Arial" w:cs="Arial"/>
          <w:b/>
          <w:bCs/>
          <w:sz w:val="24"/>
          <w:szCs w:val="24"/>
        </w:rPr>
      </w:pPr>
      <w:r w:rsidRPr="00BF252C">
        <w:rPr>
          <w:rFonts w:ascii="Arial" w:hAnsi="Arial" w:cs="Arial"/>
          <w:b/>
          <w:bCs/>
          <w:sz w:val="24"/>
          <w:szCs w:val="24"/>
        </w:rPr>
        <w:t>India</w:t>
      </w:r>
      <w:r>
        <w:rPr>
          <w:rFonts w:ascii="Arial" w:hAnsi="Arial" w:cs="Arial"/>
          <w:b/>
          <w:bCs/>
          <w:sz w:val="24"/>
          <w:szCs w:val="24"/>
        </w:rPr>
        <w:t xml:space="preserve"> Vinyl Ester</w:t>
      </w:r>
      <w:r w:rsidRPr="00BF252C">
        <w:rPr>
          <w:rFonts w:ascii="Arial" w:hAnsi="Arial" w:cs="Arial"/>
          <w:b/>
          <w:bCs/>
          <w:sz w:val="24"/>
          <w:szCs w:val="24"/>
        </w:rPr>
        <w:t xml:space="preserve"> Resin Demand, By Volume (</w:t>
      </w:r>
      <w:r>
        <w:rPr>
          <w:rFonts w:ascii="Arial" w:hAnsi="Arial" w:cs="Arial"/>
          <w:b/>
          <w:bCs/>
          <w:sz w:val="24"/>
          <w:szCs w:val="24"/>
        </w:rPr>
        <w:t>000’</w:t>
      </w:r>
      <w:r w:rsidRPr="00BF252C">
        <w:rPr>
          <w:rFonts w:ascii="Arial" w:hAnsi="Arial" w:cs="Arial"/>
          <w:b/>
          <w:bCs/>
          <w:sz w:val="24"/>
          <w:szCs w:val="24"/>
        </w:rPr>
        <w:t xml:space="preserve"> Tonnes), </w:t>
      </w:r>
      <w:r w:rsidR="001B2EAE">
        <w:rPr>
          <w:rFonts w:ascii="Arial" w:hAnsi="Arial" w:cs="Arial"/>
          <w:b/>
          <w:bCs/>
          <w:sz w:val="24"/>
          <w:szCs w:val="24"/>
        </w:rPr>
        <w:t xml:space="preserve">FY </w:t>
      </w:r>
      <w:r w:rsidRPr="00BF252C">
        <w:rPr>
          <w:rFonts w:ascii="Arial" w:hAnsi="Arial" w:cs="Arial"/>
          <w:b/>
          <w:bCs/>
          <w:sz w:val="24"/>
          <w:szCs w:val="24"/>
        </w:rPr>
        <w:t>2015</w:t>
      </w:r>
      <w:r w:rsidR="001B2EAE">
        <w:rPr>
          <w:rFonts w:ascii="Arial" w:hAnsi="Arial" w:cs="Arial"/>
          <w:b/>
          <w:bCs/>
          <w:sz w:val="24"/>
          <w:szCs w:val="24"/>
        </w:rPr>
        <w:t xml:space="preserve"> </w:t>
      </w:r>
      <w:r w:rsidRPr="00BF252C">
        <w:rPr>
          <w:rFonts w:ascii="Arial" w:hAnsi="Arial" w:cs="Arial"/>
          <w:b/>
          <w:bCs/>
          <w:sz w:val="24"/>
          <w:szCs w:val="24"/>
        </w:rPr>
        <w:t>-</w:t>
      </w:r>
      <w:r w:rsidR="001B2EAE">
        <w:rPr>
          <w:rFonts w:ascii="Arial" w:hAnsi="Arial" w:cs="Arial"/>
          <w:b/>
          <w:bCs/>
          <w:sz w:val="24"/>
          <w:szCs w:val="24"/>
        </w:rPr>
        <w:t xml:space="preserve"> FY </w:t>
      </w:r>
      <w:r w:rsidRPr="00BF252C">
        <w:rPr>
          <w:rFonts w:ascii="Arial" w:hAnsi="Arial" w:cs="Arial"/>
          <w:b/>
          <w:bCs/>
          <w:sz w:val="24"/>
          <w:szCs w:val="24"/>
        </w:rPr>
        <w:t>2030F</w:t>
      </w:r>
    </w:p>
    <w:p w14:paraId="2DA8CE0D" w14:textId="77777777" w:rsidR="000C07D2" w:rsidRPr="00BF252C" w:rsidRDefault="000C07D2" w:rsidP="000C07D2">
      <w:pPr>
        <w:pStyle w:val="ListParagraph"/>
        <w:ind w:left="720" w:firstLine="0"/>
        <w:jc w:val="both"/>
        <w:rPr>
          <w:b/>
          <w:bCs/>
        </w:rPr>
      </w:pPr>
    </w:p>
    <w:p w14:paraId="3FF5874A" w14:textId="75E4480D" w:rsidR="000C07D2" w:rsidRDefault="0049760F" w:rsidP="000C07D2">
      <w:pPr>
        <w:jc w:val="both"/>
        <w:rPr>
          <w:rFonts w:ascii="Arial" w:hAnsi="Arial" w:cs="Arial"/>
          <w:sz w:val="24"/>
          <w:szCs w:val="24"/>
        </w:rPr>
      </w:pPr>
      <w:r>
        <w:rPr>
          <w:rFonts w:ascii="Arial" w:eastAsia="Arial" w:hAnsi="Arial" w:cs="Arial"/>
          <w:noProof/>
          <w:sz w:val="24"/>
          <w:szCs w:val="24"/>
          <w:lang w:val="en-US"/>
        </w:rPr>
        <mc:AlternateContent>
          <mc:Choice Requires="wps">
            <w:drawing>
              <wp:anchor distT="0" distB="0" distL="114300" distR="114300" simplePos="0" relativeHeight="252797952" behindDoc="0" locked="0" layoutInCell="1" allowOverlap="1" wp14:anchorId="6543DDB7" wp14:editId="6503E42C">
                <wp:simplePos x="0" y="0"/>
                <wp:positionH relativeFrom="column">
                  <wp:posOffset>3909695</wp:posOffset>
                </wp:positionH>
                <wp:positionV relativeFrom="paragraph">
                  <wp:posOffset>2181860</wp:posOffset>
                </wp:positionV>
                <wp:extent cx="1651000" cy="723265"/>
                <wp:effectExtent l="0" t="0" r="0" b="0"/>
                <wp:wrapNone/>
                <wp:docPr id="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19C58A" w14:textId="10099A6B" w:rsidR="000C07D2" w:rsidRPr="0049760F" w:rsidRDefault="00A35066"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000C07D2" w:rsidRPr="0049760F">
                              <w:rPr>
                                <w:rFonts w:ascii="Arial" w:eastAsia="Verdana" w:hAnsi="Arial" w:cs="Arial"/>
                                <w:b/>
                                <w:bCs/>
                                <w:color w:val="000000"/>
                                <w:kern w:val="24"/>
                                <w:sz w:val="20"/>
                                <w:szCs w:val="20"/>
                              </w:rPr>
                              <w:t>202</w:t>
                            </w:r>
                            <w:r>
                              <w:rPr>
                                <w:rFonts w:ascii="Arial" w:eastAsia="Verdana" w:hAnsi="Arial" w:cs="Arial"/>
                                <w:b/>
                                <w:bCs/>
                                <w:color w:val="000000"/>
                                <w:kern w:val="24"/>
                                <w:sz w:val="20"/>
                                <w:szCs w:val="20"/>
                              </w:rPr>
                              <w:t>2</w:t>
                            </w:r>
                            <w:r w:rsidR="00371309">
                              <w:rPr>
                                <w:rFonts w:ascii="Arial" w:eastAsia="Verdana" w:hAnsi="Arial" w:cs="Arial"/>
                                <w:b/>
                                <w:bCs/>
                                <w:color w:val="000000"/>
                                <w:kern w:val="24"/>
                                <w:sz w:val="20"/>
                                <w:szCs w:val="20"/>
                              </w:rPr>
                              <w:t>E</w:t>
                            </w:r>
                            <w:r w:rsidR="000C07D2" w:rsidRPr="0049760F">
                              <w:rPr>
                                <w:rFonts w:ascii="Arial" w:eastAsia="Verdana" w:hAnsi="Arial" w:cs="Arial"/>
                                <w:b/>
                                <w:bCs/>
                                <w:color w:val="000000"/>
                                <w:kern w:val="24"/>
                                <w:sz w:val="20"/>
                                <w:szCs w:val="20"/>
                              </w:rPr>
                              <w:t>-</w:t>
                            </w:r>
                            <w:r w:rsidR="00371309">
                              <w:rPr>
                                <w:rFonts w:ascii="Arial" w:eastAsia="Verdana" w:hAnsi="Arial" w:cs="Arial"/>
                                <w:b/>
                                <w:bCs/>
                                <w:color w:val="000000"/>
                                <w:kern w:val="24"/>
                                <w:sz w:val="20"/>
                                <w:szCs w:val="20"/>
                              </w:rPr>
                              <w:t xml:space="preserve"> FY </w:t>
                            </w:r>
                            <w:r w:rsidR="000C07D2" w:rsidRPr="0049760F">
                              <w:rPr>
                                <w:rFonts w:ascii="Arial" w:eastAsia="Verdana" w:hAnsi="Arial" w:cs="Arial"/>
                                <w:b/>
                                <w:bCs/>
                                <w:color w:val="000000"/>
                                <w:kern w:val="24"/>
                                <w:sz w:val="20"/>
                                <w:szCs w:val="20"/>
                              </w:rPr>
                              <w:t>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543DDB7" id="_x0000_s1147" style="position:absolute;left:0;text-align:left;margin-left:307.85pt;margin-top:171.8pt;width:130pt;height:56.9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" filled="f" stroked="f" strokeweight="1pt">
                <v:textbox>
                  <w:txbxContent>
                    <w:p w14:paraId="1B19C58A" w14:textId="10099A6B" w:rsidR="000C07D2" w:rsidRPr="0049760F" w:rsidRDefault="00A35066"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000C07D2" w:rsidRPr="0049760F">
                        <w:rPr>
                          <w:rFonts w:ascii="Arial" w:eastAsia="Verdana" w:hAnsi="Arial" w:cs="Arial"/>
                          <w:b/>
                          <w:bCs/>
                          <w:color w:val="000000"/>
                          <w:kern w:val="24"/>
                          <w:sz w:val="20"/>
                          <w:szCs w:val="20"/>
                        </w:rPr>
                        <w:t>202</w:t>
                      </w:r>
                      <w:r>
                        <w:rPr>
                          <w:rFonts w:ascii="Arial" w:eastAsia="Verdana" w:hAnsi="Arial" w:cs="Arial"/>
                          <w:b/>
                          <w:bCs/>
                          <w:color w:val="000000"/>
                          <w:kern w:val="24"/>
                          <w:sz w:val="20"/>
                          <w:szCs w:val="20"/>
                        </w:rPr>
                        <w:t>2</w:t>
                      </w:r>
                      <w:r w:rsidR="00371309">
                        <w:rPr>
                          <w:rFonts w:ascii="Arial" w:eastAsia="Verdana" w:hAnsi="Arial" w:cs="Arial"/>
                          <w:b/>
                          <w:bCs/>
                          <w:color w:val="000000"/>
                          <w:kern w:val="24"/>
                          <w:sz w:val="20"/>
                          <w:szCs w:val="20"/>
                        </w:rPr>
                        <w:t>E</w:t>
                      </w:r>
                      <w:r w:rsidR="000C07D2" w:rsidRPr="0049760F">
                        <w:rPr>
                          <w:rFonts w:ascii="Arial" w:eastAsia="Verdana" w:hAnsi="Arial" w:cs="Arial"/>
                          <w:b/>
                          <w:bCs/>
                          <w:color w:val="000000"/>
                          <w:kern w:val="24"/>
                          <w:sz w:val="20"/>
                          <w:szCs w:val="20"/>
                        </w:rPr>
                        <w:t>-</w:t>
                      </w:r>
                      <w:r w:rsidR="00371309">
                        <w:rPr>
                          <w:rFonts w:ascii="Arial" w:eastAsia="Verdana" w:hAnsi="Arial" w:cs="Arial"/>
                          <w:b/>
                          <w:bCs/>
                          <w:color w:val="000000"/>
                          <w:kern w:val="24"/>
                          <w:sz w:val="20"/>
                          <w:szCs w:val="20"/>
                        </w:rPr>
                        <w:t xml:space="preserve"> FY </w:t>
                      </w:r>
                      <w:r w:rsidR="000C07D2" w:rsidRPr="0049760F">
                        <w:rPr>
                          <w:rFonts w:ascii="Arial" w:eastAsia="Verdana" w:hAnsi="Arial" w:cs="Arial"/>
                          <w:b/>
                          <w:bCs/>
                          <w:color w:val="000000"/>
                          <w:kern w:val="24"/>
                          <w:sz w:val="20"/>
                          <w:szCs w:val="20"/>
                        </w:rPr>
                        <w:t>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6928" behindDoc="0" locked="0" layoutInCell="1" allowOverlap="1" wp14:anchorId="75926BCC" wp14:editId="6902F3EB">
                <wp:simplePos x="0" y="0"/>
                <wp:positionH relativeFrom="column">
                  <wp:posOffset>491490</wp:posOffset>
                </wp:positionH>
                <wp:positionV relativeFrom="paragraph">
                  <wp:posOffset>2122170</wp:posOffset>
                </wp:positionV>
                <wp:extent cx="1651000" cy="723265"/>
                <wp:effectExtent l="0" t="0" r="0" b="0"/>
                <wp:wrapNone/>
                <wp:docPr id="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06DE17" w14:textId="5C2ABFF5" w:rsidR="000C07D2" w:rsidRPr="00794B26" w:rsidRDefault="00A35066"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000C07D2" w:rsidRPr="00794B26">
                              <w:rPr>
                                <w:rFonts w:ascii="Arial" w:eastAsia="Verdana" w:hAnsi="Arial" w:cs="Arial"/>
                                <w:b/>
                                <w:bCs/>
                                <w:color w:val="000000"/>
                                <w:kern w:val="24"/>
                                <w:sz w:val="20"/>
                                <w:szCs w:val="20"/>
                              </w:rPr>
                              <w:t>2015-</w:t>
                            </w:r>
                            <w:r>
                              <w:rPr>
                                <w:rFonts w:ascii="Arial" w:eastAsia="Verdana" w:hAnsi="Arial" w:cs="Arial"/>
                                <w:b/>
                                <w:bCs/>
                                <w:color w:val="000000"/>
                                <w:kern w:val="24"/>
                                <w:sz w:val="20"/>
                                <w:szCs w:val="20"/>
                              </w:rPr>
                              <w:t xml:space="preserve">FY </w:t>
                            </w:r>
                            <w:r w:rsidR="000C07D2" w:rsidRPr="00794B26">
                              <w:rPr>
                                <w:rFonts w:ascii="Arial" w:eastAsia="Verdana" w:hAnsi="Arial" w:cs="Arial"/>
                                <w:b/>
                                <w:bCs/>
                                <w:color w:val="000000"/>
                                <w:kern w:val="24"/>
                                <w:sz w:val="20"/>
                                <w:szCs w:val="20"/>
                              </w:rPr>
                              <w:t>202</w:t>
                            </w:r>
                            <w:r>
                              <w:rPr>
                                <w:rFonts w:ascii="Arial" w:eastAsia="Verdana" w:hAnsi="Arial" w:cs="Arial"/>
                                <w:b/>
                                <w:bCs/>
                                <w:color w:val="000000"/>
                                <w:kern w:val="24"/>
                                <w:sz w:val="20"/>
                                <w:szCs w:val="20"/>
                              </w:rPr>
                              <w:t>1</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5926BCC" id="_x0000_s1148" style="position:absolute;left:0;text-align:left;margin-left:38.7pt;margin-top:167.1pt;width:130pt;height:56.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" filled="f" stroked="f" strokeweight="1pt">
                <v:textbox>
                  <w:txbxContent>
                    <w:p w14:paraId="6B06DE17" w14:textId="5C2ABFF5" w:rsidR="000C07D2" w:rsidRPr="00794B26" w:rsidRDefault="00A35066"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000C07D2" w:rsidRPr="00794B26">
                        <w:rPr>
                          <w:rFonts w:ascii="Arial" w:eastAsia="Verdana" w:hAnsi="Arial" w:cs="Arial"/>
                          <w:b/>
                          <w:bCs/>
                          <w:color w:val="000000"/>
                          <w:kern w:val="24"/>
                          <w:sz w:val="20"/>
                          <w:szCs w:val="20"/>
                        </w:rPr>
                        <w:t>2015-</w:t>
                      </w:r>
                      <w:r>
                        <w:rPr>
                          <w:rFonts w:ascii="Arial" w:eastAsia="Verdana" w:hAnsi="Arial" w:cs="Arial"/>
                          <w:b/>
                          <w:bCs/>
                          <w:color w:val="000000"/>
                          <w:kern w:val="24"/>
                          <w:sz w:val="20"/>
                          <w:szCs w:val="20"/>
                        </w:rPr>
                        <w:t xml:space="preserve">FY </w:t>
                      </w:r>
                      <w:r w:rsidR="000C07D2" w:rsidRPr="00794B26">
                        <w:rPr>
                          <w:rFonts w:ascii="Arial" w:eastAsia="Verdana" w:hAnsi="Arial" w:cs="Arial"/>
                          <w:b/>
                          <w:bCs/>
                          <w:color w:val="000000"/>
                          <w:kern w:val="24"/>
                          <w:sz w:val="20"/>
                          <w:szCs w:val="20"/>
                        </w:rPr>
                        <w:t>202</w:t>
                      </w:r>
                      <w:r>
                        <w:rPr>
                          <w:rFonts w:ascii="Arial" w:eastAsia="Verdana" w:hAnsi="Arial" w:cs="Arial"/>
                          <w:b/>
                          <w:bCs/>
                          <w:color w:val="000000"/>
                          <w:kern w:val="24"/>
                          <w:sz w:val="20"/>
                          <w:szCs w:val="20"/>
                        </w:rPr>
                        <w:t>1</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v:textbox>
              </v:rect>
            </w:pict>
          </mc:Fallback>
        </mc:AlternateContent>
      </w:r>
      <w:r w:rsidR="000C07D2" w:rsidRPr="00B56AE1">
        <w:rPr>
          <w:rFonts w:ascii="Arial" w:eastAsia="Arial" w:hAnsi="Arial" w:cs="Arial"/>
          <w:bCs/>
          <w:noProof/>
          <w:sz w:val="14"/>
          <w:szCs w:val="14"/>
        </w:rPr>
        <w:drawing>
          <wp:inline distT="0" distB="0" distL="0" distR="0" wp14:anchorId="30B8CE5C" wp14:editId="4028AA94">
            <wp:extent cx="6457950" cy="2667000"/>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953EF0F" w14:textId="3575B476" w:rsidR="000C07D2" w:rsidRDefault="000C07D2" w:rsidP="000C07D2">
      <w:pPr>
        <w:jc w:val="both"/>
        <w:rPr>
          <w:rFonts w:ascii="Arial" w:hAnsi="Arial" w:cs="Arial"/>
          <w:sz w:val="24"/>
          <w:szCs w:val="24"/>
        </w:rPr>
      </w:pPr>
    </w:p>
    <w:p w14:paraId="1CF772EE" w14:textId="51AD20EB" w:rsidR="00EE2C3D" w:rsidRDefault="002E600D" w:rsidP="0049760F">
      <w:pPr>
        <w:jc w:val="both"/>
        <w:rPr>
          <w:rFonts w:ascii="Arial" w:hAnsi="Arial" w:cs="Arial"/>
          <w:b/>
          <w:bCs/>
          <w:sz w:val="24"/>
          <w:szCs w:val="24"/>
        </w:rPr>
      </w:pPr>
      <w:r>
        <w:rPr>
          <w:noProof/>
        </w:rPr>
        <mc:AlternateContent>
          <mc:Choice Requires="wps">
            <w:drawing>
              <wp:anchor distT="0" distB="0" distL="114300" distR="114300" simplePos="0" relativeHeight="252827648" behindDoc="0" locked="0" layoutInCell="1" allowOverlap="1" wp14:anchorId="7C59023E" wp14:editId="51940514">
                <wp:simplePos x="0" y="0"/>
                <wp:positionH relativeFrom="margin">
                  <wp:align>right</wp:align>
                </wp:positionH>
                <wp:positionV relativeFrom="paragraph">
                  <wp:posOffset>23495</wp:posOffset>
                </wp:positionV>
                <wp:extent cx="3385185" cy="304800"/>
                <wp:effectExtent l="0" t="0" r="0" b="0"/>
                <wp:wrapNone/>
                <wp:docPr id="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5185" cy="304800"/>
                        </a:xfrm>
                        <a:prstGeom prst="rect">
                          <a:avLst/>
                        </a:prstGeom>
                        <a:noFill/>
                      </wps:spPr>
                      <wps:txbx>
                        <w:txbxContent>
                          <w:p w14:paraId="4FD7F1B9"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02AD32" w14:textId="7BE65F03" w:rsidR="0049760F" w:rsidRPr="005858C1" w:rsidRDefault="0049760F" w:rsidP="0049760F">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7C59023E" id="_x0000_s1149" type="#_x0000_t202" style="position:absolute;left:0;text-align:left;margin-left:215.35pt;margin-top:1.85pt;width:266.55pt;height:24pt;z-index:252827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" filled="f" stroked="f">
                <v:textbox>
                  <w:txbxContent>
                    <w:p w14:paraId="4FD7F1B9"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02AD32" w14:textId="7BE65F03" w:rsidR="0049760F" w:rsidRPr="005858C1" w:rsidRDefault="0049760F" w:rsidP="0049760F">
                      <w:pPr>
                        <w:jc w:val="right"/>
                        <w:textAlignment w:val="baseline"/>
                        <w:rPr>
                          <w:rFonts w:ascii="Verdana" w:eastAsia="Verdana" w:hAnsi="Verdana" w:cs="Verdana"/>
                          <w:i/>
                          <w:iCs/>
                          <w:color w:val="3F3F3F"/>
                          <w:kern w:val="24"/>
                          <w:sz w:val="12"/>
                          <w:szCs w:val="12"/>
                        </w:rPr>
                      </w:pPr>
                    </w:p>
                  </w:txbxContent>
                </v:textbox>
                <w10:wrap anchorx="margin"/>
              </v:shape>
            </w:pict>
          </mc:Fallback>
        </mc:AlternateContent>
      </w:r>
    </w:p>
    <w:p w14:paraId="744BA63B" w14:textId="15352497" w:rsidR="003B4B95" w:rsidRDefault="003B4B95" w:rsidP="0049760F">
      <w:pPr>
        <w:jc w:val="both"/>
        <w:rPr>
          <w:rFonts w:ascii="Arial" w:hAnsi="Arial" w:cs="Arial"/>
          <w:b/>
          <w:bCs/>
          <w:sz w:val="24"/>
          <w:szCs w:val="24"/>
        </w:rPr>
      </w:pPr>
    </w:p>
    <w:p w14:paraId="32C971C6" w14:textId="751E8641" w:rsidR="003B4B95" w:rsidRDefault="003B4B95" w:rsidP="0049760F">
      <w:pPr>
        <w:jc w:val="both"/>
        <w:rPr>
          <w:rFonts w:ascii="Arial" w:hAnsi="Arial" w:cs="Arial"/>
          <w:b/>
          <w:bCs/>
          <w:sz w:val="24"/>
          <w:szCs w:val="24"/>
        </w:rPr>
      </w:pPr>
    </w:p>
    <w:p w14:paraId="2F1156D6" w14:textId="77777777" w:rsidR="003B4B95" w:rsidRDefault="003B4B95" w:rsidP="0049760F">
      <w:pPr>
        <w:jc w:val="both"/>
        <w:rPr>
          <w:rFonts w:ascii="Arial" w:hAnsi="Arial" w:cs="Arial"/>
          <w:b/>
          <w:bCs/>
          <w:sz w:val="24"/>
          <w:szCs w:val="24"/>
        </w:rPr>
      </w:pPr>
    </w:p>
    <w:tbl>
      <w:tblPr>
        <w:tblW w:w="10160" w:type="dxa"/>
        <w:tblLook w:val="04A0" w:firstRow="1" w:lastRow="0" w:firstColumn="1" w:lastColumn="0" w:noHBand="0" w:noVBand="1"/>
      </w:tblPr>
      <w:tblGrid>
        <w:gridCol w:w="3451"/>
        <w:gridCol w:w="2972"/>
        <w:gridCol w:w="1212"/>
        <w:gridCol w:w="1002"/>
        <w:gridCol w:w="1523"/>
      </w:tblGrid>
      <w:tr w:rsidR="00680B61" w:rsidRPr="00680B61" w14:paraId="4F817AD5" w14:textId="77777777" w:rsidTr="00680B61">
        <w:trPr>
          <w:trHeight w:val="33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A7C597A"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lastRenderedPageBreak/>
              <w:t>Approach: Growth Forecast Via Factors (Impact Analysis)</w:t>
            </w:r>
          </w:p>
        </w:tc>
      </w:tr>
      <w:tr w:rsidR="00680B61" w:rsidRPr="00680B61" w14:paraId="438EC2D1"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35520B3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Factors</w:t>
            </w:r>
          </w:p>
        </w:tc>
        <w:tc>
          <w:tcPr>
            <w:tcW w:w="2972" w:type="dxa"/>
            <w:tcBorders>
              <w:top w:val="nil"/>
              <w:left w:val="nil"/>
              <w:bottom w:val="single" w:sz="8" w:space="0" w:color="auto"/>
              <w:right w:val="single" w:sz="8" w:space="0" w:color="auto"/>
            </w:tcBorders>
            <w:shd w:val="clear" w:color="000000" w:fill="ACB9CA"/>
            <w:noWrap/>
            <w:vAlign w:val="center"/>
            <w:hideMark/>
          </w:tcPr>
          <w:p w14:paraId="2785A5B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Sources</w:t>
            </w:r>
          </w:p>
        </w:tc>
        <w:tc>
          <w:tcPr>
            <w:tcW w:w="1212" w:type="dxa"/>
            <w:tcBorders>
              <w:top w:val="nil"/>
              <w:left w:val="nil"/>
              <w:bottom w:val="single" w:sz="8" w:space="0" w:color="auto"/>
              <w:right w:val="single" w:sz="8" w:space="0" w:color="auto"/>
            </w:tcBorders>
            <w:shd w:val="clear" w:color="000000" w:fill="ACB9CA"/>
            <w:noWrap/>
            <w:vAlign w:val="center"/>
            <w:hideMark/>
          </w:tcPr>
          <w:p w14:paraId="4D32F15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36614F4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w:t>
            </w:r>
          </w:p>
        </w:tc>
        <w:tc>
          <w:tcPr>
            <w:tcW w:w="1523" w:type="dxa"/>
            <w:tcBorders>
              <w:top w:val="nil"/>
              <w:left w:val="nil"/>
              <w:bottom w:val="single" w:sz="8" w:space="0" w:color="auto"/>
              <w:right w:val="single" w:sz="8" w:space="0" w:color="auto"/>
            </w:tcBorders>
            <w:shd w:val="clear" w:color="000000" w:fill="ACB9CA"/>
            <w:noWrap/>
            <w:vAlign w:val="center"/>
            <w:hideMark/>
          </w:tcPr>
          <w:p w14:paraId="4E2A306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Weightage</w:t>
            </w:r>
          </w:p>
        </w:tc>
      </w:tr>
      <w:tr w:rsidR="00680B61" w:rsidRPr="00680B61" w14:paraId="151303C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56D4B40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Growth Rate (2021-2030 Period)</w:t>
            </w:r>
          </w:p>
        </w:tc>
        <w:tc>
          <w:tcPr>
            <w:tcW w:w="2972" w:type="dxa"/>
            <w:tcBorders>
              <w:top w:val="nil"/>
              <w:left w:val="nil"/>
              <w:bottom w:val="single" w:sz="8" w:space="0" w:color="auto"/>
              <w:right w:val="single" w:sz="8" w:space="0" w:color="auto"/>
            </w:tcBorders>
            <w:shd w:val="clear" w:color="auto" w:fill="auto"/>
            <w:noWrap/>
            <w:vAlign w:val="center"/>
            <w:hideMark/>
          </w:tcPr>
          <w:p w14:paraId="390A494E"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AAFEFD"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D051EF4"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7.50%</w:t>
            </w:r>
          </w:p>
        </w:tc>
        <w:tc>
          <w:tcPr>
            <w:tcW w:w="1523" w:type="dxa"/>
            <w:tcBorders>
              <w:top w:val="nil"/>
              <w:left w:val="nil"/>
              <w:bottom w:val="single" w:sz="8" w:space="0" w:color="auto"/>
              <w:right w:val="single" w:sz="8" w:space="0" w:color="auto"/>
            </w:tcBorders>
            <w:shd w:val="clear" w:color="auto" w:fill="auto"/>
            <w:noWrap/>
            <w:vAlign w:val="center"/>
            <w:hideMark/>
          </w:tcPr>
          <w:p w14:paraId="788157D2"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4.00%</w:t>
            </w:r>
          </w:p>
        </w:tc>
      </w:tr>
      <w:tr w:rsidR="00680B61" w:rsidRPr="00680B61" w14:paraId="17CF6A5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1583F5AE"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Per Capita (%)</w:t>
            </w:r>
          </w:p>
        </w:tc>
        <w:tc>
          <w:tcPr>
            <w:tcW w:w="2972" w:type="dxa"/>
            <w:tcBorders>
              <w:top w:val="nil"/>
              <w:left w:val="nil"/>
              <w:bottom w:val="single" w:sz="8" w:space="0" w:color="auto"/>
              <w:right w:val="single" w:sz="8" w:space="0" w:color="auto"/>
            </w:tcBorders>
            <w:shd w:val="clear" w:color="auto" w:fill="auto"/>
            <w:noWrap/>
            <w:vAlign w:val="center"/>
            <w:hideMark/>
          </w:tcPr>
          <w:p w14:paraId="0274E3A4"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94DAC5F"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3DA8F49"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5.09%</w:t>
            </w:r>
          </w:p>
        </w:tc>
        <w:tc>
          <w:tcPr>
            <w:tcW w:w="1523" w:type="dxa"/>
            <w:tcBorders>
              <w:top w:val="nil"/>
              <w:left w:val="nil"/>
              <w:bottom w:val="single" w:sz="8" w:space="0" w:color="auto"/>
              <w:right w:val="single" w:sz="8" w:space="0" w:color="auto"/>
            </w:tcBorders>
            <w:shd w:val="clear" w:color="auto" w:fill="auto"/>
            <w:noWrap/>
            <w:vAlign w:val="center"/>
            <w:hideMark/>
          </w:tcPr>
          <w:p w14:paraId="42B794AC"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3.00%</w:t>
            </w:r>
          </w:p>
        </w:tc>
      </w:tr>
      <w:tr w:rsidR="00680B61" w:rsidRPr="00680B61" w14:paraId="3A353094"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0B2E8B7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Average Selling Growth (%)</w:t>
            </w:r>
          </w:p>
        </w:tc>
        <w:tc>
          <w:tcPr>
            <w:tcW w:w="2972" w:type="dxa"/>
            <w:tcBorders>
              <w:top w:val="nil"/>
              <w:left w:val="nil"/>
              <w:bottom w:val="single" w:sz="8" w:space="0" w:color="auto"/>
              <w:right w:val="single" w:sz="8" w:space="0" w:color="auto"/>
            </w:tcBorders>
            <w:shd w:val="clear" w:color="auto" w:fill="auto"/>
            <w:noWrap/>
            <w:vAlign w:val="center"/>
            <w:hideMark/>
          </w:tcPr>
          <w:p w14:paraId="13A9B04C"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6FDD1971"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025E8FC"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3.50%</w:t>
            </w:r>
          </w:p>
        </w:tc>
        <w:tc>
          <w:tcPr>
            <w:tcW w:w="1523" w:type="dxa"/>
            <w:tcBorders>
              <w:top w:val="nil"/>
              <w:left w:val="nil"/>
              <w:bottom w:val="single" w:sz="8" w:space="0" w:color="auto"/>
              <w:right w:val="single" w:sz="8" w:space="0" w:color="auto"/>
            </w:tcBorders>
            <w:shd w:val="clear" w:color="auto" w:fill="auto"/>
            <w:noWrap/>
            <w:vAlign w:val="center"/>
            <w:hideMark/>
          </w:tcPr>
          <w:p w14:paraId="1967B27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3.00%</w:t>
            </w:r>
          </w:p>
        </w:tc>
      </w:tr>
      <w:tr w:rsidR="00680B61" w:rsidRPr="00680B61" w14:paraId="1862A1D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259578F5"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Construction* Sector</w:t>
            </w:r>
          </w:p>
        </w:tc>
        <w:tc>
          <w:tcPr>
            <w:tcW w:w="2972" w:type="dxa"/>
            <w:tcBorders>
              <w:top w:val="nil"/>
              <w:left w:val="nil"/>
              <w:bottom w:val="single" w:sz="8" w:space="0" w:color="auto"/>
              <w:right w:val="single" w:sz="8" w:space="0" w:color="auto"/>
            </w:tcBorders>
            <w:shd w:val="clear" w:color="auto" w:fill="auto"/>
            <w:noWrap/>
            <w:vAlign w:val="center"/>
            <w:hideMark/>
          </w:tcPr>
          <w:p w14:paraId="724E04A6"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3615569B"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BA84D5A"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9.85%</w:t>
            </w:r>
          </w:p>
        </w:tc>
        <w:tc>
          <w:tcPr>
            <w:tcW w:w="1523" w:type="dxa"/>
            <w:tcBorders>
              <w:top w:val="nil"/>
              <w:left w:val="nil"/>
              <w:bottom w:val="single" w:sz="8" w:space="0" w:color="auto"/>
              <w:right w:val="single" w:sz="8" w:space="0" w:color="auto"/>
            </w:tcBorders>
            <w:shd w:val="clear" w:color="auto" w:fill="auto"/>
            <w:noWrap/>
            <w:vAlign w:val="center"/>
            <w:hideMark/>
          </w:tcPr>
          <w:p w14:paraId="32AC55C1"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16.00%</w:t>
            </w:r>
          </w:p>
        </w:tc>
      </w:tr>
      <w:tr w:rsidR="00680B61" w:rsidRPr="00680B61" w14:paraId="305C8B9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1AE8391C"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Renewable Sector</w:t>
            </w:r>
          </w:p>
        </w:tc>
        <w:tc>
          <w:tcPr>
            <w:tcW w:w="2972" w:type="dxa"/>
            <w:tcBorders>
              <w:top w:val="nil"/>
              <w:left w:val="nil"/>
              <w:bottom w:val="single" w:sz="8" w:space="0" w:color="auto"/>
              <w:right w:val="single" w:sz="8" w:space="0" w:color="auto"/>
            </w:tcBorders>
            <w:shd w:val="clear" w:color="auto" w:fill="auto"/>
            <w:noWrap/>
            <w:vAlign w:val="center"/>
            <w:hideMark/>
          </w:tcPr>
          <w:p w14:paraId="59E3A5E3"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0D5FD095"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FD192D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9.50%</w:t>
            </w:r>
          </w:p>
        </w:tc>
        <w:tc>
          <w:tcPr>
            <w:tcW w:w="1523" w:type="dxa"/>
            <w:tcBorders>
              <w:top w:val="nil"/>
              <w:left w:val="nil"/>
              <w:bottom w:val="single" w:sz="8" w:space="0" w:color="auto"/>
              <w:right w:val="single" w:sz="8" w:space="0" w:color="auto"/>
            </w:tcBorders>
            <w:shd w:val="clear" w:color="auto" w:fill="auto"/>
            <w:noWrap/>
            <w:vAlign w:val="center"/>
            <w:hideMark/>
          </w:tcPr>
          <w:p w14:paraId="15F9EF43"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34.00%</w:t>
            </w:r>
          </w:p>
        </w:tc>
      </w:tr>
      <w:tr w:rsidR="00680B61" w:rsidRPr="00680B61" w14:paraId="3B6F71D8"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69633CA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Marine Components</w:t>
            </w:r>
          </w:p>
        </w:tc>
        <w:tc>
          <w:tcPr>
            <w:tcW w:w="2972" w:type="dxa"/>
            <w:tcBorders>
              <w:top w:val="nil"/>
              <w:left w:val="nil"/>
              <w:bottom w:val="single" w:sz="8" w:space="0" w:color="auto"/>
              <w:right w:val="single" w:sz="8" w:space="0" w:color="auto"/>
            </w:tcBorders>
            <w:shd w:val="clear" w:color="auto" w:fill="auto"/>
            <w:noWrap/>
            <w:vAlign w:val="center"/>
            <w:hideMark/>
          </w:tcPr>
          <w:p w14:paraId="1F1A99A1"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84697D"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4CFBC8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16.50%</w:t>
            </w:r>
          </w:p>
        </w:tc>
        <w:tc>
          <w:tcPr>
            <w:tcW w:w="1523" w:type="dxa"/>
            <w:tcBorders>
              <w:top w:val="nil"/>
              <w:left w:val="nil"/>
              <w:bottom w:val="single" w:sz="8" w:space="0" w:color="auto"/>
              <w:right w:val="single" w:sz="8" w:space="0" w:color="auto"/>
            </w:tcBorders>
            <w:shd w:val="clear" w:color="auto" w:fill="auto"/>
            <w:noWrap/>
            <w:vAlign w:val="center"/>
            <w:hideMark/>
          </w:tcPr>
          <w:p w14:paraId="507F370B"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38.00%</w:t>
            </w:r>
          </w:p>
        </w:tc>
      </w:tr>
      <w:tr w:rsidR="00680B61" w:rsidRPr="00680B61" w14:paraId="34F7D49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3D6F44EF"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Market Growth in Historical Period (2015-2020)</w:t>
            </w:r>
          </w:p>
        </w:tc>
        <w:tc>
          <w:tcPr>
            <w:tcW w:w="2972" w:type="dxa"/>
            <w:tcBorders>
              <w:top w:val="nil"/>
              <w:left w:val="nil"/>
              <w:bottom w:val="single" w:sz="8" w:space="0" w:color="auto"/>
              <w:right w:val="single" w:sz="8" w:space="0" w:color="000000"/>
            </w:tcBorders>
            <w:shd w:val="clear" w:color="auto" w:fill="auto"/>
            <w:noWrap/>
            <w:vAlign w:val="center"/>
            <w:hideMark/>
          </w:tcPr>
          <w:p w14:paraId="70B45A04"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1EE3972"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3B1EBD21"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3.10%</w:t>
            </w:r>
          </w:p>
        </w:tc>
        <w:tc>
          <w:tcPr>
            <w:tcW w:w="1523" w:type="dxa"/>
            <w:tcBorders>
              <w:top w:val="nil"/>
              <w:left w:val="nil"/>
              <w:bottom w:val="single" w:sz="8" w:space="0" w:color="auto"/>
              <w:right w:val="single" w:sz="8" w:space="0" w:color="auto"/>
            </w:tcBorders>
            <w:shd w:val="clear" w:color="auto" w:fill="auto"/>
            <w:noWrap/>
            <w:vAlign w:val="center"/>
            <w:hideMark/>
          </w:tcPr>
          <w:p w14:paraId="254A785A"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2.00%</w:t>
            </w:r>
          </w:p>
        </w:tc>
      </w:tr>
      <w:tr w:rsidR="00680B61" w:rsidRPr="00680B61" w14:paraId="2326861F"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22A43C3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 (2021-2030)</w:t>
            </w:r>
          </w:p>
        </w:tc>
        <w:tc>
          <w:tcPr>
            <w:tcW w:w="6709" w:type="dxa"/>
            <w:gridSpan w:val="4"/>
            <w:tcBorders>
              <w:top w:val="single" w:sz="8" w:space="0" w:color="auto"/>
              <w:left w:val="nil"/>
              <w:bottom w:val="nil"/>
              <w:right w:val="nil"/>
            </w:tcBorders>
            <w:shd w:val="clear" w:color="000000" w:fill="333F4F"/>
            <w:noWrap/>
            <w:vAlign w:val="center"/>
            <w:hideMark/>
          </w:tcPr>
          <w:p w14:paraId="11A5DD46"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t>11.70%</w:t>
            </w:r>
          </w:p>
        </w:tc>
      </w:tr>
    </w:tbl>
    <w:p w14:paraId="796063FF" w14:textId="77777777" w:rsidR="00680B61" w:rsidRPr="00680B61" w:rsidRDefault="00680B61" w:rsidP="00680B61">
      <w:pPr>
        <w:spacing w:after="0" w:line="240" w:lineRule="auto"/>
        <w:jc w:val="both"/>
        <w:rPr>
          <w:rFonts w:ascii="Calibri" w:eastAsia="Times New Roman" w:hAnsi="Calibri" w:cs="Calibri"/>
          <w:color w:val="000000"/>
          <w:lang w:eastAsia="en-IN"/>
        </w:rPr>
      </w:pPr>
      <w:r w:rsidRPr="00680B61">
        <w:rPr>
          <w:rFonts w:ascii="Calibri" w:eastAsia="Times New Roman" w:hAnsi="Calibri" w:cs="Calibri"/>
          <w:color w:val="000000"/>
          <w:lang w:eastAsia="en-IN"/>
        </w:rPr>
        <w:t xml:space="preserve">*Mainly the Pipes &amp; Tanks going in Industrial and manufacturing sector. </w:t>
      </w:r>
    </w:p>
    <w:p w14:paraId="289AEA7A" w14:textId="77777777" w:rsidR="00EE2C3D" w:rsidRDefault="00EE2C3D" w:rsidP="0049760F">
      <w:pPr>
        <w:jc w:val="both"/>
        <w:rPr>
          <w:rFonts w:ascii="Arial" w:hAnsi="Arial" w:cs="Arial"/>
          <w:b/>
          <w:bCs/>
          <w:sz w:val="24"/>
          <w:szCs w:val="24"/>
        </w:rPr>
      </w:pPr>
    </w:p>
    <w:p w14:paraId="07604082" w14:textId="09CE4B34" w:rsidR="0049760F" w:rsidRDefault="00EE2C3D" w:rsidP="0049760F">
      <w:pPr>
        <w:jc w:val="both"/>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08544" behindDoc="0" locked="0" layoutInCell="1" allowOverlap="1" wp14:anchorId="4A27BAF8" wp14:editId="713C94F5">
                <wp:simplePos x="0" y="0"/>
                <wp:positionH relativeFrom="margin">
                  <wp:posOffset>0</wp:posOffset>
                </wp:positionH>
                <wp:positionV relativeFrom="paragraph">
                  <wp:posOffset>332740</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077760EE"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27BAF8" id="_x0000_s1150" type="#_x0000_t202" style="position:absolute;left:0;text-align:left;margin-left:0;margin-top:26.2pt;width:516.55pt;height:110.6pt;z-index:25290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" fillcolor="#1f4d78 [1608]">
                <v:textbox style="mso-fit-shape-to-text:t">
                  <w:txbxContent>
                    <w:p w14:paraId="077760EE"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0E2393" w14:textId="77777777" w:rsidR="0049760F" w:rsidRDefault="0049760F" w:rsidP="0049760F">
      <w:pPr>
        <w:jc w:val="both"/>
        <w:rPr>
          <w:rFonts w:ascii="Arial" w:hAnsi="Arial" w:cs="Arial"/>
          <w:b/>
          <w:bCs/>
          <w:sz w:val="24"/>
          <w:szCs w:val="24"/>
        </w:rPr>
      </w:pPr>
    </w:p>
    <w:p w14:paraId="36453851" w14:textId="77777777" w:rsidR="0049760F" w:rsidRDefault="0049760F" w:rsidP="0049760F">
      <w:pPr>
        <w:jc w:val="both"/>
        <w:rPr>
          <w:rFonts w:ascii="Arial" w:hAnsi="Arial" w:cs="Arial"/>
          <w:b/>
          <w:bCs/>
          <w:sz w:val="24"/>
          <w:szCs w:val="24"/>
        </w:rPr>
      </w:pPr>
    </w:p>
    <w:p w14:paraId="0623BED6" w14:textId="188E3B0B" w:rsidR="0049760F" w:rsidRDefault="0049760F" w:rsidP="0049760F">
      <w:pPr>
        <w:jc w:val="both"/>
        <w:rPr>
          <w:rFonts w:ascii="Arial" w:hAnsi="Arial" w:cs="Arial"/>
          <w:b/>
          <w:bCs/>
          <w:sz w:val="24"/>
          <w:szCs w:val="24"/>
        </w:rPr>
      </w:pPr>
      <w:r w:rsidRPr="0015661D">
        <w:rPr>
          <w:rFonts w:ascii="Arial" w:hAnsi="Arial" w:cs="Arial"/>
          <w:b/>
          <w:bCs/>
          <w:sz w:val="24"/>
          <w:szCs w:val="24"/>
        </w:rPr>
        <w:t>Development of 5G</w:t>
      </w:r>
      <w:r>
        <w:rPr>
          <w:rFonts w:ascii="Arial" w:hAnsi="Arial" w:cs="Arial"/>
          <w:b/>
          <w:bCs/>
          <w:sz w:val="24"/>
          <w:szCs w:val="24"/>
        </w:rPr>
        <w:t xml:space="preserve"> </w:t>
      </w:r>
      <w:r w:rsidRPr="0015661D">
        <w:rPr>
          <w:rFonts w:ascii="Arial" w:hAnsi="Arial" w:cs="Arial"/>
          <w:b/>
          <w:bCs/>
          <w:sz w:val="24"/>
          <w:szCs w:val="24"/>
        </w:rPr>
        <w:t>technology in India will increase the demand of VER</w:t>
      </w:r>
    </w:p>
    <w:p w14:paraId="69EEE0A5"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0C2CF6A2"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33FE4C6A"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Next with collaboration of Google.</w:t>
      </w:r>
    </w:p>
    <w:p w14:paraId="3DC654C0"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VER has application in semiconductor encapsulation that is used manufacturing of smartphones screens. With the rising awareness about the 5G Technology, the demand of smartphone is anticipated to increase the demand of VER Resins.</w:t>
      </w:r>
    </w:p>
    <w:p w14:paraId="6987D7DA" w14:textId="77777777" w:rsidR="0049760F" w:rsidRDefault="0049760F" w:rsidP="000C07D2">
      <w:pPr>
        <w:jc w:val="both"/>
        <w:rPr>
          <w:rFonts w:ascii="Arial" w:hAnsi="Arial" w:cs="Arial"/>
          <w:b/>
          <w:bCs/>
          <w:sz w:val="24"/>
          <w:szCs w:val="24"/>
        </w:rPr>
      </w:pPr>
    </w:p>
    <w:p w14:paraId="3233B016" w14:textId="6A4EBBCF" w:rsidR="000C07D2" w:rsidRPr="00600A5E" w:rsidRDefault="000C07D2" w:rsidP="000C07D2">
      <w:pPr>
        <w:jc w:val="both"/>
        <w:rPr>
          <w:rFonts w:ascii="Arial" w:hAnsi="Arial" w:cs="Arial"/>
          <w:b/>
          <w:bCs/>
          <w:sz w:val="24"/>
          <w:szCs w:val="24"/>
        </w:rPr>
      </w:pPr>
      <w:r>
        <w:rPr>
          <w:rFonts w:ascii="Arial" w:hAnsi="Arial" w:cs="Arial"/>
          <w:b/>
          <w:bCs/>
          <w:sz w:val="24"/>
          <w:szCs w:val="24"/>
        </w:rPr>
        <w:lastRenderedPageBreak/>
        <w:t xml:space="preserve">India Vinyl Ester Resin Trade Dynamics, By </w:t>
      </w:r>
      <w:r w:rsidRPr="00600A5E">
        <w:rPr>
          <w:rFonts w:ascii="Arial" w:hAnsi="Arial" w:cs="Arial"/>
          <w:b/>
          <w:bCs/>
          <w:sz w:val="24"/>
          <w:szCs w:val="24"/>
        </w:rPr>
        <w:t>Valu</w:t>
      </w:r>
      <w:r>
        <w:rPr>
          <w:rFonts w:ascii="Arial" w:hAnsi="Arial" w:cs="Arial"/>
          <w:b/>
          <w:bCs/>
          <w:sz w:val="24"/>
          <w:szCs w:val="24"/>
        </w:rPr>
        <w:t>e</w:t>
      </w:r>
      <w:r w:rsidRPr="00600A5E">
        <w:rPr>
          <w:rFonts w:ascii="Arial" w:hAnsi="Arial" w:cs="Arial"/>
          <w:b/>
          <w:bCs/>
          <w:sz w:val="24"/>
          <w:szCs w:val="24"/>
        </w:rPr>
        <w:t xml:space="preserve"> </w:t>
      </w:r>
      <w:r>
        <w:rPr>
          <w:rFonts w:ascii="Arial" w:hAnsi="Arial" w:cs="Arial"/>
          <w:b/>
          <w:bCs/>
          <w:sz w:val="24"/>
          <w:szCs w:val="24"/>
        </w:rPr>
        <w:t>(</w:t>
      </w:r>
      <w:r w:rsidRPr="00600A5E">
        <w:rPr>
          <w:rFonts w:ascii="Arial" w:hAnsi="Arial" w:cs="Arial"/>
          <w:b/>
          <w:bCs/>
          <w:sz w:val="24"/>
          <w:szCs w:val="24"/>
        </w:rPr>
        <w:t>USD million</w:t>
      </w:r>
      <w:r>
        <w:rPr>
          <w:rFonts w:ascii="Arial" w:hAnsi="Arial" w:cs="Arial"/>
          <w:b/>
          <w:bCs/>
          <w:sz w:val="24"/>
          <w:szCs w:val="24"/>
        </w:rPr>
        <w:t>) By</w:t>
      </w:r>
      <w:r w:rsidRPr="00600A5E">
        <w:rPr>
          <w:rFonts w:ascii="Arial" w:hAnsi="Arial" w:cs="Arial"/>
          <w:b/>
          <w:bCs/>
          <w:sz w:val="24"/>
          <w:szCs w:val="24"/>
        </w:rPr>
        <w:t xml:space="preserve"> Volume- </w:t>
      </w:r>
      <w:r>
        <w:rPr>
          <w:rFonts w:ascii="Arial" w:hAnsi="Arial" w:cs="Arial"/>
          <w:b/>
          <w:bCs/>
          <w:sz w:val="24"/>
          <w:szCs w:val="24"/>
        </w:rPr>
        <w:t>(000’</w:t>
      </w:r>
      <w:r w:rsidRPr="00600A5E">
        <w:rPr>
          <w:rFonts w:ascii="Arial" w:hAnsi="Arial" w:cs="Arial"/>
          <w:b/>
          <w:bCs/>
          <w:sz w:val="24"/>
          <w:szCs w:val="24"/>
        </w:rPr>
        <w:t xml:space="preserve"> tonnes)</w:t>
      </w:r>
    </w:p>
    <w:tbl>
      <w:tblPr>
        <w:tblW w:w="10382" w:type="dxa"/>
        <w:tblLook w:val="04A0" w:firstRow="1" w:lastRow="0" w:firstColumn="1" w:lastColumn="0" w:noHBand="0" w:noVBand="1"/>
      </w:tblPr>
      <w:tblGrid>
        <w:gridCol w:w="2228"/>
        <w:gridCol w:w="1203"/>
        <w:gridCol w:w="1515"/>
        <w:gridCol w:w="1203"/>
        <w:gridCol w:w="1515"/>
        <w:gridCol w:w="1203"/>
        <w:gridCol w:w="1515"/>
      </w:tblGrid>
      <w:tr w:rsidR="000C07D2" w:rsidRPr="00657D44" w14:paraId="7BF862AD" w14:textId="77777777" w:rsidTr="007E1666">
        <w:trPr>
          <w:trHeight w:val="244"/>
        </w:trPr>
        <w:tc>
          <w:tcPr>
            <w:tcW w:w="222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3F71336"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Imported Country </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8A8C294" w14:textId="1E9C7B3C" w:rsidR="000C07D2" w:rsidRPr="00BF252C" w:rsidRDefault="00B56AE1" w:rsidP="007E1666">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D3D77F0" w14:textId="6C9C7390" w:rsidR="000C07D2" w:rsidRPr="00BF252C" w:rsidRDefault="00B56AE1" w:rsidP="007E1666">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7A2F19A9" w14:textId="21EEC093" w:rsidR="000C07D2" w:rsidRPr="00BF252C" w:rsidRDefault="001B2EAE" w:rsidP="007E1666">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2021</w:t>
            </w:r>
          </w:p>
        </w:tc>
      </w:tr>
      <w:tr w:rsidR="000C07D2" w:rsidRPr="00657D44" w14:paraId="4B02C10E"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2EE717A"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1083F4B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314FEE7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627B4D5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2F53498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293916C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E2C0D3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Volume </w:t>
            </w:r>
          </w:p>
        </w:tc>
      </w:tr>
      <w:tr w:rsidR="000C07D2" w:rsidRPr="00657D44" w14:paraId="6CE9803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3B50F07"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Spain</w:t>
            </w:r>
          </w:p>
        </w:tc>
        <w:tc>
          <w:tcPr>
            <w:tcW w:w="1203" w:type="dxa"/>
            <w:tcBorders>
              <w:top w:val="nil"/>
              <w:left w:val="nil"/>
              <w:bottom w:val="single" w:sz="4" w:space="0" w:color="auto"/>
              <w:right w:val="single" w:sz="4" w:space="0" w:color="auto"/>
            </w:tcBorders>
            <w:shd w:val="clear" w:color="000000" w:fill="FFFFFF"/>
            <w:noWrap/>
            <w:vAlign w:val="center"/>
            <w:hideMark/>
          </w:tcPr>
          <w:p w14:paraId="140E4A5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6.36</w:t>
            </w:r>
          </w:p>
        </w:tc>
        <w:tc>
          <w:tcPr>
            <w:tcW w:w="1515" w:type="dxa"/>
            <w:tcBorders>
              <w:top w:val="nil"/>
              <w:left w:val="nil"/>
              <w:bottom w:val="single" w:sz="4" w:space="0" w:color="auto"/>
              <w:right w:val="single" w:sz="4" w:space="0" w:color="auto"/>
            </w:tcBorders>
            <w:shd w:val="clear" w:color="000000" w:fill="FFFFFF"/>
            <w:noWrap/>
            <w:vAlign w:val="bottom"/>
            <w:hideMark/>
          </w:tcPr>
          <w:p w14:paraId="0346104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2.44</w:t>
            </w:r>
          </w:p>
        </w:tc>
        <w:tc>
          <w:tcPr>
            <w:tcW w:w="1203" w:type="dxa"/>
            <w:tcBorders>
              <w:top w:val="nil"/>
              <w:left w:val="nil"/>
              <w:bottom w:val="single" w:sz="4" w:space="0" w:color="auto"/>
              <w:right w:val="single" w:sz="4" w:space="0" w:color="auto"/>
            </w:tcBorders>
            <w:shd w:val="clear" w:color="000000" w:fill="FFFFFF"/>
            <w:noWrap/>
            <w:vAlign w:val="center"/>
            <w:hideMark/>
          </w:tcPr>
          <w:p w14:paraId="31EAF0C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5.34</w:t>
            </w:r>
          </w:p>
        </w:tc>
        <w:tc>
          <w:tcPr>
            <w:tcW w:w="1515" w:type="dxa"/>
            <w:tcBorders>
              <w:top w:val="nil"/>
              <w:left w:val="nil"/>
              <w:bottom w:val="single" w:sz="4" w:space="0" w:color="auto"/>
              <w:right w:val="single" w:sz="4" w:space="0" w:color="auto"/>
            </w:tcBorders>
            <w:shd w:val="clear" w:color="000000" w:fill="FFFFFF"/>
            <w:noWrap/>
            <w:vAlign w:val="center"/>
            <w:hideMark/>
          </w:tcPr>
          <w:p w14:paraId="1D2491C3"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2.09</w:t>
            </w:r>
          </w:p>
        </w:tc>
        <w:tc>
          <w:tcPr>
            <w:tcW w:w="1203" w:type="dxa"/>
            <w:tcBorders>
              <w:top w:val="nil"/>
              <w:left w:val="nil"/>
              <w:bottom w:val="single" w:sz="4" w:space="0" w:color="auto"/>
              <w:right w:val="single" w:sz="4" w:space="0" w:color="auto"/>
            </w:tcBorders>
            <w:shd w:val="clear" w:color="000000" w:fill="FFFFFF"/>
            <w:noWrap/>
            <w:vAlign w:val="center"/>
            <w:hideMark/>
          </w:tcPr>
          <w:p w14:paraId="1EF8B38B"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3.57</w:t>
            </w:r>
          </w:p>
        </w:tc>
        <w:tc>
          <w:tcPr>
            <w:tcW w:w="1515" w:type="dxa"/>
            <w:tcBorders>
              <w:top w:val="nil"/>
              <w:left w:val="nil"/>
              <w:bottom w:val="single" w:sz="4" w:space="0" w:color="auto"/>
              <w:right w:val="single" w:sz="4" w:space="0" w:color="auto"/>
            </w:tcBorders>
            <w:shd w:val="clear" w:color="000000" w:fill="FFFFFF"/>
            <w:noWrap/>
            <w:vAlign w:val="center"/>
            <w:hideMark/>
          </w:tcPr>
          <w:p w14:paraId="460C9CD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1.27</w:t>
            </w:r>
          </w:p>
        </w:tc>
      </w:tr>
      <w:tr w:rsidR="000C07D2" w:rsidRPr="00657D44" w14:paraId="07974085"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4E8292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Kingdom</w:t>
            </w:r>
          </w:p>
        </w:tc>
        <w:tc>
          <w:tcPr>
            <w:tcW w:w="1203" w:type="dxa"/>
            <w:tcBorders>
              <w:top w:val="nil"/>
              <w:left w:val="nil"/>
              <w:bottom w:val="single" w:sz="4" w:space="0" w:color="auto"/>
              <w:right w:val="single" w:sz="4" w:space="0" w:color="auto"/>
            </w:tcBorders>
            <w:shd w:val="clear" w:color="000000" w:fill="FFFFFF"/>
            <w:noWrap/>
            <w:vAlign w:val="center"/>
            <w:hideMark/>
          </w:tcPr>
          <w:p w14:paraId="697F841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0.80</w:t>
            </w:r>
          </w:p>
        </w:tc>
        <w:tc>
          <w:tcPr>
            <w:tcW w:w="1515" w:type="dxa"/>
            <w:tcBorders>
              <w:top w:val="nil"/>
              <w:left w:val="nil"/>
              <w:bottom w:val="single" w:sz="4" w:space="0" w:color="auto"/>
              <w:right w:val="single" w:sz="4" w:space="0" w:color="auto"/>
            </w:tcBorders>
            <w:shd w:val="clear" w:color="000000" w:fill="FFFFFF"/>
            <w:noWrap/>
            <w:vAlign w:val="center"/>
            <w:hideMark/>
          </w:tcPr>
          <w:p w14:paraId="5BFC99F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000000" w:fill="FFFFFF"/>
            <w:noWrap/>
            <w:vAlign w:val="center"/>
            <w:hideMark/>
          </w:tcPr>
          <w:p w14:paraId="04AC5B0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1.74</w:t>
            </w:r>
          </w:p>
        </w:tc>
        <w:tc>
          <w:tcPr>
            <w:tcW w:w="1515" w:type="dxa"/>
            <w:tcBorders>
              <w:top w:val="nil"/>
              <w:left w:val="nil"/>
              <w:bottom w:val="single" w:sz="4" w:space="0" w:color="auto"/>
              <w:right w:val="single" w:sz="4" w:space="0" w:color="auto"/>
            </w:tcBorders>
            <w:shd w:val="clear" w:color="000000" w:fill="FFFFFF"/>
            <w:noWrap/>
            <w:vAlign w:val="center"/>
            <w:hideMark/>
          </w:tcPr>
          <w:p w14:paraId="632BCB8A"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Pr>
                <w:rFonts w:ascii="Verdana" w:hAnsi="Verdana"/>
                <w:color w:val="000000"/>
                <w:sz w:val="20"/>
                <w:szCs w:val="20"/>
              </w:rPr>
              <w:t>0.59</w:t>
            </w:r>
          </w:p>
        </w:tc>
        <w:tc>
          <w:tcPr>
            <w:tcW w:w="1203" w:type="dxa"/>
            <w:tcBorders>
              <w:top w:val="nil"/>
              <w:left w:val="nil"/>
              <w:bottom w:val="single" w:sz="4" w:space="0" w:color="auto"/>
              <w:right w:val="single" w:sz="4" w:space="0" w:color="auto"/>
            </w:tcBorders>
            <w:shd w:val="clear" w:color="000000" w:fill="FFFFFF"/>
            <w:noWrap/>
            <w:vAlign w:val="center"/>
            <w:hideMark/>
          </w:tcPr>
          <w:p w14:paraId="222C645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0.13</w:t>
            </w:r>
          </w:p>
        </w:tc>
        <w:tc>
          <w:tcPr>
            <w:tcW w:w="1515" w:type="dxa"/>
            <w:tcBorders>
              <w:top w:val="nil"/>
              <w:left w:val="nil"/>
              <w:bottom w:val="single" w:sz="4" w:space="0" w:color="auto"/>
              <w:right w:val="single" w:sz="4" w:space="0" w:color="auto"/>
            </w:tcBorders>
            <w:shd w:val="clear" w:color="000000" w:fill="FFFFFF"/>
            <w:noWrap/>
            <w:vAlign w:val="center"/>
            <w:hideMark/>
          </w:tcPr>
          <w:p w14:paraId="1C125D7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0.05</w:t>
            </w:r>
          </w:p>
        </w:tc>
      </w:tr>
      <w:tr w:rsidR="000C07D2" w:rsidRPr="00657D44" w14:paraId="11A30C60"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092F5F2"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China</w:t>
            </w:r>
          </w:p>
        </w:tc>
        <w:tc>
          <w:tcPr>
            <w:tcW w:w="1203" w:type="dxa"/>
            <w:tcBorders>
              <w:top w:val="nil"/>
              <w:left w:val="nil"/>
              <w:bottom w:val="single" w:sz="4" w:space="0" w:color="auto"/>
              <w:right w:val="single" w:sz="4" w:space="0" w:color="auto"/>
            </w:tcBorders>
            <w:shd w:val="clear" w:color="000000" w:fill="FFFFFF"/>
            <w:noWrap/>
            <w:vAlign w:val="center"/>
            <w:hideMark/>
          </w:tcPr>
          <w:p w14:paraId="30F237A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0.94</w:t>
            </w:r>
          </w:p>
        </w:tc>
        <w:tc>
          <w:tcPr>
            <w:tcW w:w="1515" w:type="dxa"/>
            <w:tcBorders>
              <w:top w:val="nil"/>
              <w:left w:val="nil"/>
              <w:bottom w:val="single" w:sz="4" w:space="0" w:color="auto"/>
              <w:right w:val="single" w:sz="4" w:space="0" w:color="auto"/>
            </w:tcBorders>
            <w:shd w:val="clear" w:color="000000" w:fill="FFFFFF"/>
            <w:noWrap/>
            <w:vAlign w:val="bottom"/>
            <w:hideMark/>
          </w:tcPr>
          <w:p w14:paraId="574CF8D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0.27</w:t>
            </w:r>
          </w:p>
        </w:tc>
        <w:tc>
          <w:tcPr>
            <w:tcW w:w="1203" w:type="dxa"/>
            <w:tcBorders>
              <w:top w:val="nil"/>
              <w:left w:val="nil"/>
              <w:bottom w:val="single" w:sz="4" w:space="0" w:color="auto"/>
              <w:right w:val="single" w:sz="4" w:space="0" w:color="auto"/>
            </w:tcBorders>
            <w:shd w:val="clear" w:color="000000" w:fill="FFFFFF"/>
            <w:noWrap/>
            <w:vAlign w:val="center"/>
            <w:hideMark/>
          </w:tcPr>
          <w:p w14:paraId="3EF3831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1.70</w:t>
            </w:r>
          </w:p>
        </w:tc>
        <w:tc>
          <w:tcPr>
            <w:tcW w:w="1515" w:type="dxa"/>
            <w:tcBorders>
              <w:top w:val="nil"/>
              <w:left w:val="nil"/>
              <w:bottom w:val="single" w:sz="4" w:space="0" w:color="auto"/>
              <w:right w:val="single" w:sz="4" w:space="0" w:color="auto"/>
            </w:tcBorders>
            <w:shd w:val="clear" w:color="000000" w:fill="FFFFFF"/>
            <w:noWrap/>
            <w:vAlign w:val="center"/>
            <w:hideMark/>
          </w:tcPr>
          <w:p w14:paraId="1EF9A0B1"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0.53</w:t>
            </w:r>
          </w:p>
        </w:tc>
        <w:tc>
          <w:tcPr>
            <w:tcW w:w="1203" w:type="dxa"/>
            <w:tcBorders>
              <w:top w:val="nil"/>
              <w:left w:val="nil"/>
              <w:bottom w:val="single" w:sz="4" w:space="0" w:color="auto"/>
              <w:right w:val="single" w:sz="4" w:space="0" w:color="auto"/>
            </w:tcBorders>
            <w:shd w:val="clear" w:color="000000" w:fill="FFFFFF"/>
            <w:noWrap/>
            <w:vAlign w:val="center"/>
            <w:hideMark/>
          </w:tcPr>
          <w:p w14:paraId="69965F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0.86</w:t>
            </w:r>
          </w:p>
        </w:tc>
        <w:tc>
          <w:tcPr>
            <w:tcW w:w="1515" w:type="dxa"/>
            <w:tcBorders>
              <w:top w:val="nil"/>
              <w:left w:val="nil"/>
              <w:bottom w:val="single" w:sz="4" w:space="0" w:color="auto"/>
              <w:right w:val="single" w:sz="4" w:space="0" w:color="auto"/>
            </w:tcBorders>
            <w:shd w:val="clear" w:color="000000" w:fill="FFFFFF"/>
            <w:noWrap/>
            <w:vAlign w:val="center"/>
            <w:hideMark/>
          </w:tcPr>
          <w:p w14:paraId="48E4EE9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0.28</w:t>
            </w:r>
          </w:p>
        </w:tc>
      </w:tr>
      <w:tr w:rsidR="000C07D2" w:rsidRPr="00657D44" w14:paraId="31B9D2F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1E84B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Taiwan</w:t>
            </w:r>
          </w:p>
        </w:tc>
        <w:tc>
          <w:tcPr>
            <w:tcW w:w="1203" w:type="dxa"/>
            <w:tcBorders>
              <w:top w:val="nil"/>
              <w:left w:val="nil"/>
              <w:bottom w:val="single" w:sz="4" w:space="0" w:color="auto"/>
              <w:right w:val="single" w:sz="4" w:space="0" w:color="auto"/>
            </w:tcBorders>
            <w:shd w:val="clear" w:color="000000" w:fill="FFFFFF"/>
            <w:noWrap/>
            <w:vAlign w:val="center"/>
            <w:hideMark/>
          </w:tcPr>
          <w:p w14:paraId="28D5F8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1.42</w:t>
            </w:r>
          </w:p>
        </w:tc>
        <w:tc>
          <w:tcPr>
            <w:tcW w:w="1515" w:type="dxa"/>
            <w:tcBorders>
              <w:top w:val="nil"/>
              <w:left w:val="nil"/>
              <w:bottom w:val="single" w:sz="4" w:space="0" w:color="auto"/>
              <w:right w:val="single" w:sz="4" w:space="0" w:color="auto"/>
            </w:tcBorders>
            <w:shd w:val="clear" w:color="000000" w:fill="FFFFFF"/>
            <w:noWrap/>
            <w:vAlign w:val="bottom"/>
            <w:hideMark/>
          </w:tcPr>
          <w:p w14:paraId="33B21EC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0.63</w:t>
            </w:r>
          </w:p>
        </w:tc>
        <w:tc>
          <w:tcPr>
            <w:tcW w:w="1203" w:type="dxa"/>
            <w:tcBorders>
              <w:top w:val="nil"/>
              <w:left w:val="nil"/>
              <w:bottom w:val="single" w:sz="4" w:space="0" w:color="auto"/>
              <w:right w:val="single" w:sz="4" w:space="0" w:color="auto"/>
            </w:tcBorders>
            <w:shd w:val="clear" w:color="000000" w:fill="FFFFFF"/>
            <w:noWrap/>
            <w:vAlign w:val="center"/>
            <w:hideMark/>
          </w:tcPr>
          <w:p w14:paraId="5352890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0.99</w:t>
            </w:r>
          </w:p>
        </w:tc>
        <w:tc>
          <w:tcPr>
            <w:tcW w:w="1515" w:type="dxa"/>
            <w:tcBorders>
              <w:top w:val="nil"/>
              <w:left w:val="nil"/>
              <w:bottom w:val="single" w:sz="4" w:space="0" w:color="auto"/>
              <w:right w:val="single" w:sz="4" w:space="0" w:color="auto"/>
            </w:tcBorders>
            <w:shd w:val="clear" w:color="000000" w:fill="FFFFFF"/>
            <w:noWrap/>
            <w:vAlign w:val="center"/>
            <w:hideMark/>
          </w:tcPr>
          <w:p w14:paraId="205FFD95"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0.49</w:t>
            </w:r>
          </w:p>
        </w:tc>
        <w:tc>
          <w:tcPr>
            <w:tcW w:w="1203" w:type="dxa"/>
            <w:tcBorders>
              <w:top w:val="nil"/>
              <w:left w:val="nil"/>
              <w:bottom w:val="single" w:sz="4" w:space="0" w:color="auto"/>
              <w:right w:val="single" w:sz="4" w:space="0" w:color="auto"/>
            </w:tcBorders>
            <w:shd w:val="clear" w:color="000000" w:fill="FFFFFF"/>
            <w:noWrap/>
            <w:vAlign w:val="center"/>
            <w:hideMark/>
          </w:tcPr>
          <w:p w14:paraId="1D8FF26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0.21</w:t>
            </w:r>
          </w:p>
        </w:tc>
        <w:tc>
          <w:tcPr>
            <w:tcW w:w="1515" w:type="dxa"/>
            <w:tcBorders>
              <w:top w:val="nil"/>
              <w:left w:val="nil"/>
              <w:bottom w:val="single" w:sz="4" w:space="0" w:color="auto"/>
              <w:right w:val="single" w:sz="4" w:space="0" w:color="auto"/>
            </w:tcBorders>
            <w:shd w:val="clear" w:color="000000" w:fill="FFFFFF"/>
            <w:noWrap/>
            <w:vAlign w:val="center"/>
            <w:hideMark/>
          </w:tcPr>
          <w:p w14:paraId="365338E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0.08</w:t>
            </w:r>
          </w:p>
        </w:tc>
      </w:tr>
      <w:tr w:rsidR="000C07D2" w:rsidRPr="00657D44" w14:paraId="73E8738E"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0DE8B7F"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Japan</w:t>
            </w:r>
          </w:p>
        </w:tc>
        <w:tc>
          <w:tcPr>
            <w:tcW w:w="1203" w:type="dxa"/>
            <w:tcBorders>
              <w:top w:val="nil"/>
              <w:left w:val="nil"/>
              <w:bottom w:val="single" w:sz="4" w:space="0" w:color="auto"/>
              <w:right w:val="single" w:sz="4" w:space="0" w:color="auto"/>
            </w:tcBorders>
            <w:shd w:val="clear" w:color="000000" w:fill="FFFFFF"/>
            <w:noWrap/>
            <w:vAlign w:val="center"/>
            <w:hideMark/>
          </w:tcPr>
          <w:p w14:paraId="349A4B1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515" w:type="dxa"/>
            <w:tcBorders>
              <w:top w:val="nil"/>
              <w:left w:val="nil"/>
              <w:bottom w:val="single" w:sz="4" w:space="0" w:color="auto"/>
              <w:right w:val="single" w:sz="4" w:space="0" w:color="auto"/>
            </w:tcBorders>
            <w:shd w:val="clear" w:color="000000" w:fill="FFFFFF"/>
            <w:noWrap/>
            <w:vAlign w:val="bottom"/>
            <w:hideMark/>
          </w:tcPr>
          <w:p w14:paraId="1E3FCE42"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203" w:type="dxa"/>
            <w:tcBorders>
              <w:top w:val="nil"/>
              <w:left w:val="nil"/>
              <w:bottom w:val="single" w:sz="4" w:space="0" w:color="auto"/>
              <w:right w:val="single" w:sz="4" w:space="0" w:color="auto"/>
            </w:tcBorders>
            <w:shd w:val="clear" w:color="000000" w:fill="FFFFFF"/>
            <w:noWrap/>
            <w:vAlign w:val="center"/>
            <w:hideMark/>
          </w:tcPr>
          <w:p w14:paraId="10D87B1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0.76</w:t>
            </w:r>
          </w:p>
        </w:tc>
        <w:tc>
          <w:tcPr>
            <w:tcW w:w="1515" w:type="dxa"/>
            <w:tcBorders>
              <w:top w:val="nil"/>
              <w:left w:val="nil"/>
              <w:bottom w:val="single" w:sz="4" w:space="0" w:color="auto"/>
              <w:right w:val="single" w:sz="4" w:space="0" w:color="auto"/>
            </w:tcBorders>
            <w:shd w:val="clear" w:color="000000" w:fill="FFFFFF"/>
            <w:noWrap/>
            <w:vAlign w:val="center"/>
            <w:hideMark/>
          </w:tcPr>
          <w:p w14:paraId="5BF6F546"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0.29</w:t>
            </w:r>
          </w:p>
        </w:tc>
        <w:tc>
          <w:tcPr>
            <w:tcW w:w="1203" w:type="dxa"/>
            <w:tcBorders>
              <w:top w:val="nil"/>
              <w:left w:val="nil"/>
              <w:bottom w:val="single" w:sz="4" w:space="0" w:color="auto"/>
              <w:right w:val="single" w:sz="4" w:space="0" w:color="auto"/>
            </w:tcBorders>
            <w:shd w:val="clear" w:color="000000" w:fill="FFFFFF"/>
            <w:noWrap/>
            <w:vAlign w:val="center"/>
            <w:hideMark/>
          </w:tcPr>
          <w:p w14:paraId="2C2C690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0.37</w:t>
            </w:r>
          </w:p>
        </w:tc>
        <w:tc>
          <w:tcPr>
            <w:tcW w:w="1515" w:type="dxa"/>
            <w:tcBorders>
              <w:top w:val="nil"/>
              <w:left w:val="nil"/>
              <w:bottom w:val="single" w:sz="4" w:space="0" w:color="auto"/>
              <w:right w:val="single" w:sz="4" w:space="0" w:color="auto"/>
            </w:tcBorders>
            <w:shd w:val="clear" w:color="000000" w:fill="FFFFFF"/>
            <w:noWrap/>
            <w:vAlign w:val="center"/>
            <w:hideMark/>
          </w:tcPr>
          <w:p w14:paraId="3EC703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0.14</w:t>
            </w:r>
          </w:p>
        </w:tc>
      </w:tr>
      <w:tr w:rsidR="000C07D2" w:rsidRPr="00657D44" w14:paraId="28C48E41"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A60A5E"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000000" w:fill="FFFFFF"/>
            <w:noWrap/>
            <w:vAlign w:val="center"/>
            <w:hideMark/>
          </w:tcPr>
          <w:p w14:paraId="77E894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3.93</w:t>
            </w:r>
          </w:p>
        </w:tc>
        <w:tc>
          <w:tcPr>
            <w:tcW w:w="1515" w:type="dxa"/>
            <w:tcBorders>
              <w:top w:val="nil"/>
              <w:left w:val="nil"/>
              <w:bottom w:val="single" w:sz="4" w:space="0" w:color="auto"/>
              <w:right w:val="single" w:sz="4" w:space="0" w:color="auto"/>
            </w:tcBorders>
            <w:shd w:val="clear" w:color="000000" w:fill="FFFFFF"/>
            <w:noWrap/>
            <w:vAlign w:val="center"/>
            <w:hideMark/>
          </w:tcPr>
          <w:p w14:paraId="309CE3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4.54</w:t>
            </w:r>
          </w:p>
        </w:tc>
        <w:tc>
          <w:tcPr>
            <w:tcW w:w="1203" w:type="dxa"/>
            <w:tcBorders>
              <w:top w:val="nil"/>
              <w:left w:val="nil"/>
              <w:bottom w:val="single" w:sz="4" w:space="0" w:color="auto"/>
              <w:right w:val="single" w:sz="4" w:space="0" w:color="auto"/>
            </w:tcBorders>
            <w:shd w:val="clear" w:color="000000" w:fill="FFFFFF"/>
            <w:noWrap/>
            <w:vAlign w:val="center"/>
            <w:hideMark/>
          </w:tcPr>
          <w:p w14:paraId="0DE0D9B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2.60</w:t>
            </w:r>
          </w:p>
        </w:tc>
        <w:tc>
          <w:tcPr>
            <w:tcW w:w="1515" w:type="dxa"/>
            <w:tcBorders>
              <w:top w:val="nil"/>
              <w:left w:val="nil"/>
              <w:bottom w:val="single" w:sz="4" w:space="0" w:color="auto"/>
              <w:right w:val="single" w:sz="4" w:space="0" w:color="auto"/>
            </w:tcBorders>
            <w:shd w:val="clear" w:color="000000" w:fill="FFFFFF"/>
            <w:noWrap/>
            <w:vAlign w:val="center"/>
            <w:hideMark/>
          </w:tcPr>
          <w:p w14:paraId="060DC49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2.71</w:t>
            </w:r>
          </w:p>
        </w:tc>
        <w:tc>
          <w:tcPr>
            <w:tcW w:w="1203" w:type="dxa"/>
            <w:tcBorders>
              <w:top w:val="nil"/>
              <w:left w:val="nil"/>
              <w:bottom w:val="single" w:sz="4" w:space="0" w:color="auto"/>
              <w:right w:val="single" w:sz="4" w:space="0" w:color="auto"/>
            </w:tcBorders>
            <w:shd w:val="clear" w:color="000000" w:fill="FFFFFF"/>
            <w:noWrap/>
            <w:vAlign w:val="center"/>
            <w:hideMark/>
          </w:tcPr>
          <w:p w14:paraId="593B665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7.59</w:t>
            </w:r>
          </w:p>
        </w:tc>
        <w:tc>
          <w:tcPr>
            <w:tcW w:w="1515" w:type="dxa"/>
            <w:tcBorders>
              <w:top w:val="nil"/>
              <w:left w:val="nil"/>
              <w:bottom w:val="single" w:sz="4" w:space="0" w:color="auto"/>
              <w:right w:val="single" w:sz="4" w:space="0" w:color="auto"/>
            </w:tcBorders>
            <w:shd w:val="clear" w:color="000000" w:fill="FFFFFF"/>
            <w:noWrap/>
            <w:vAlign w:val="center"/>
            <w:hideMark/>
          </w:tcPr>
          <w:p w14:paraId="56D0F143" w14:textId="043736A4"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w:t>
            </w:r>
            <w:r w:rsidR="009E634A">
              <w:rPr>
                <w:rFonts w:ascii="Calibri" w:eastAsia="Times New Roman" w:hAnsi="Calibri" w:cs="Times New Roman"/>
                <w:color w:val="000000"/>
                <w:lang w:val="en-US"/>
              </w:rPr>
              <w:t>9</w:t>
            </w:r>
            <w:r w:rsidRPr="00657D44">
              <w:rPr>
                <w:rFonts w:ascii="Calibri" w:eastAsia="Times New Roman" w:hAnsi="Calibri" w:cs="Times New Roman"/>
                <w:color w:val="000000"/>
                <w:lang w:val="en-US"/>
              </w:rPr>
              <w:t>8</w:t>
            </w:r>
          </w:p>
        </w:tc>
      </w:tr>
      <w:tr w:rsidR="000C07D2" w:rsidRPr="00657D44" w14:paraId="28DF0BE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7921135"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59AADD9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13.45</w:t>
            </w:r>
          </w:p>
        </w:tc>
        <w:tc>
          <w:tcPr>
            <w:tcW w:w="1515" w:type="dxa"/>
            <w:tcBorders>
              <w:top w:val="nil"/>
              <w:left w:val="nil"/>
              <w:bottom w:val="single" w:sz="4" w:space="0" w:color="auto"/>
              <w:right w:val="single" w:sz="4" w:space="0" w:color="auto"/>
            </w:tcBorders>
            <w:shd w:val="clear" w:color="auto" w:fill="C00000"/>
            <w:noWrap/>
            <w:vAlign w:val="bottom"/>
            <w:hideMark/>
          </w:tcPr>
          <w:p w14:paraId="0B02F02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7.9</w:t>
            </w:r>
          </w:p>
        </w:tc>
        <w:tc>
          <w:tcPr>
            <w:tcW w:w="1203" w:type="dxa"/>
            <w:tcBorders>
              <w:top w:val="nil"/>
              <w:left w:val="nil"/>
              <w:bottom w:val="single" w:sz="4" w:space="0" w:color="auto"/>
              <w:right w:val="single" w:sz="4" w:space="0" w:color="auto"/>
            </w:tcBorders>
            <w:shd w:val="clear" w:color="auto" w:fill="C00000"/>
            <w:noWrap/>
            <w:vAlign w:val="center"/>
            <w:hideMark/>
          </w:tcPr>
          <w:p w14:paraId="0AC4A26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13.12</w:t>
            </w:r>
          </w:p>
        </w:tc>
        <w:tc>
          <w:tcPr>
            <w:tcW w:w="1515" w:type="dxa"/>
            <w:tcBorders>
              <w:top w:val="nil"/>
              <w:left w:val="nil"/>
              <w:bottom w:val="single" w:sz="4" w:space="0" w:color="auto"/>
              <w:right w:val="single" w:sz="4" w:space="0" w:color="auto"/>
            </w:tcBorders>
            <w:shd w:val="clear" w:color="auto" w:fill="C00000"/>
            <w:noWrap/>
            <w:vAlign w:val="center"/>
            <w:hideMark/>
          </w:tcPr>
          <w:p w14:paraId="3497EC4A"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6.7</w:t>
            </w:r>
          </w:p>
        </w:tc>
        <w:tc>
          <w:tcPr>
            <w:tcW w:w="1203" w:type="dxa"/>
            <w:tcBorders>
              <w:top w:val="nil"/>
              <w:left w:val="nil"/>
              <w:bottom w:val="single" w:sz="4" w:space="0" w:color="auto"/>
              <w:right w:val="single" w:sz="4" w:space="0" w:color="auto"/>
            </w:tcBorders>
            <w:shd w:val="clear" w:color="auto" w:fill="C00000"/>
            <w:noWrap/>
            <w:vAlign w:val="center"/>
            <w:hideMark/>
          </w:tcPr>
          <w:p w14:paraId="4350B1A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12.74</w:t>
            </w:r>
          </w:p>
        </w:tc>
        <w:tc>
          <w:tcPr>
            <w:tcW w:w="1515" w:type="dxa"/>
            <w:tcBorders>
              <w:top w:val="nil"/>
              <w:left w:val="nil"/>
              <w:bottom w:val="single" w:sz="4" w:space="0" w:color="auto"/>
              <w:right w:val="single" w:sz="4" w:space="0" w:color="auto"/>
            </w:tcBorders>
            <w:shd w:val="clear" w:color="auto" w:fill="C00000"/>
            <w:noWrap/>
            <w:vAlign w:val="center"/>
            <w:hideMark/>
          </w:tcPr>
          <w:p w14:paraId="09BCBE59" w14:textId="1BE1A91B"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7.</w:t>
            </w:r>
            <w:r w:rsidR="009E634A">
              <w:rPr>
                <w:rFonts w:ascii="Verdana" w:eastAsia="Times New Roman" w:hAnsi="Verdana" w:cs="Times New Roman"/>
                <w:color w:val="FFFFFF" w:themeColor="background1"/>
                <w:sz w:val="20"/>
                <w:szCs w:val="20"/>
                <w:lang w:val="en-US"/>
              </w:rPr>
              <w:t>8</w:t>
            </w:r>
          </w:p>
        </w:tc>
      </w:tr>
      <w:tr w:rsidR="000C07D2" w:rsidRPr="00657D44" w14:paraId="1C66049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FD8D099"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Exported Country</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0BC74717" w14:textId="21CA2CA0" w:rsidR="000C07D2" w:rsidRPr="00BF252C" w:rsidRDefault="001B2EAE" w:rsidP="007E1666">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76FEF819" w14:textId="36AAE422" w:rsidR="000C07D2" w:rsidRPr="00BF252C" w:rsidRDefault="001B2EAE" w:rsidP="007E1666">
            <w:pPr>
              <w:spacing w:after="0" w:line="240" w:lineRule="auto"/>
              <w:jc w:val="center"/>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 xml:space="preserve">FY </w:t>
            </w:r>
            <w:r w:rsidR="000C07D2" w:rsidRPr="00BF252C">
              <w:rPr>
                <w:rFonts w:ascii="Verdana" w:eastAsia="Times New Roman" w:hAnsi="Verdana" w:cs="Times New Roman"/>
                <w:color w:val="FFFFFF" w:themeColor="background1"/>
                <w:sz w:val="20"/>
                <w:szCs w:val="20"/>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2E80C082" w14:textId="255DA204" w:rsidR="000C07D2" w:rsidRPr="00BF252C" w:rsidRDefault="001B2EAE" w:rsidP="007E1666">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2021</w:t>
            </w:r>
          </w:p>
        </w:tc>
      </w:tr>
      <w:tr w:rsidR="000C07D2" w:rsidRPr="00657D44" w14:paraId="4FAA9AB0"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0CA9B4D"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47B4A44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780F005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728C4365"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A02726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1AEBA4E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5D20D57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r>
      <w:tr w:rsidR="000C07D2" w:rsidRPr="00657D44" w14:paraId="5924B5B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5EFD24F5"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Saudi Arabia</w:t>
            </w:r>
          </w:p>
        </w:tc>
        <w:tc>
          <w:tcPr>
            <w:tcW w:w="1203" w:type="dxa"/>
            <w:tcBorders>
              <w:top w:val="nil"/>
              <w:left w:val="nil"/>
              <w:bottom w:val="single" w:sz="4" w:space="0" w:color="auto"/>
              <w:right w:val="single" w:sz="4" w:space="0" w:color="auto"/>
            </w:tcBorders>
            <w:shd w:val="clear" w:color="auto" w:fill="auto"/>
            <w:noWrap/>
            <w:vAlign w:val="center"/>
            <w:hideMark/>
          </w:tcPr>
          <w:p w14:paraId="307FAEB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D5F331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auto" w:fill="auto"/>
            <w:noWrap/>
            <w:vAlign w:val="center"/>
            <w:hideMark/>
          </w:tcPr>
          <w:p w14:paraId="38370C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2D58E9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45CBD7C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820B0A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0.15</w:t>
            </w:r>
          </w:p>
        </w:tc>
      </w:tr>
      <w:tr w:rsidR="000C07D2" w:rsidRPr="00657D44" w14:paraId="4773803B"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5C84F9"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Qatar</w:t>
            </w:r>
          </w:p>
        </w:tc>
        <w:tc>
          <w:tcPr>
            <w:tcW w:w="1203" w:type="dxa"/>
            <w:tcBorders>
              <w:top w:val="nil"/>
              <w:left w:val="nil"/>
              <w:bottom w:val="single" w:sz="4" w:space="0" w:color="auto"/>
              <w:right w:val="single" w:sz="4" w:space="0" w:color="auto"/>
            </w:tcBorders>
            <w:shd w:val="clear" w:color="auto" w:fill="auto"/>
            <w:noWrap/>
            <w:vAlign w:val="center"/>
            <w:hideMark/>
          </w:tcPr>
          <w:p w14:paraId="28662D9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c>
          <w:tcPr>
            <w:tcW w:w="1515" w:type="dxa"/>
            <w:tcBorders>
              <w:top w:val="nil"/>
              <w:left w:val="nil"/>
              <w:bottom w:val="single" w:sz="4" w:space="0" w:color="auto"/>
              <w:right w:val="single" w:sz="4" w:space="0" w:color="auto"/>
            </w:tcBorders>
            <w:shd w:val="clear" w:color="auto" w:fill="auto"/>
            <w:noWrap/>
            <w:vAlign w:val="center"/>
            <w:hideMark/>
          </w:tcPr>
          <w:p w14:paraId="72EF80F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0.16</w:t>
            </w:r>
          </w:p>
        </w:tc>
        <w:tc>
          <w:tcPr>
            <w:tcW w:w="1203" w:type="dxa"/>
            <w:tcBorders>
              <w:top w:val="nil"/>
              <w:left w:val="nil"/>
              <w:bottom w:val="single" w:sz="4" w:space="0" w:color="auto"/>
              <w:right w:val="single" w:sz="4" w:space="0" w:color="auto"/>
            </w:tcBorders>
            <w:shd w:val="clear" w:color="auto" w:fill="auto"/>
            <w:noWrap/>
            <w:vAlign w:val="center"/>
            <w:hideMark/>
          </w:tcPr>
          <w:p w14:paraId="6933B41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7F91867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0.08</w:t>
            </w:r>
          </w:p>
        </w:tc>
        <w:tc>
          <w:tcPr>
            <w:tcW w:w="1203" w:type="dxa"/>
            <w:tcBorders>
              <w:top w:val="nil"/>
              <w:left w:val="nil"/>
              <w:bottom w:val="single" w:sz="4" w:space="0" w:color="auto"/>
              <w:right w:val="single" w:sz="4" w:space="0" w:color="auto"/>
            </w:tcBorders>
            <w:shd w:val="clear" w:color="auto" w:fill="auto"/>
            <w:noWrap/>
            <w:vAlign w:val="center"/>
            <w:hideMark/>
          </w:tcPr>
          <w:p w14:paraId="0CE14D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A78CD94"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r>
      <w:tr w:rsidR="000C07D2" w:rsidRPr="00657D44" w14:paraId="5343F0F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350B2CA1"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Bangladesh</w:t>
            </w:r>
          </w:p>
        </w:tc>
        <w:tc>
          <w:tcPr>
            <w:tcW w:w="1203" w:type="dxa"/>
            <w:tcBorders>
              <w:top w:val="nil"/>
              <w:left w:val="nil"/>
              <w:bottom w:val="single" w:sz="4" w:space="0" w:color="auto"/>
              <w:right w:val="single" w:sz="4" w:space="0" w:color="auto"/>
            </w:tcBorders>
            <w:shd w:val="clear" w:color="auto" w:fill="auto"/>
            <w:noWrap/>
            <w:vAlign w:val="center"/>
            <w:hideMark/>
          </w:tcPr>
          <w:p w14:paraId="08BBE42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B2B459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0.32</w:t>
            </w:r>
          </w:p>
        </w:tc>
        <w:tc>
          <w:tcPr>
            <w:tcW w:w="1203" w:type="dxa"/>
            <w:tcBorders>
              <w:top w:val="nil"/>
              <w:left w:val="nil"/>
              <w:bottom w:val="single" w:sz="4" w:space="0" w:color="auto"/>
              <w:right w:val="single" w:sz="4" w:space="0" w:color="auto"/>
            </w:tcBorders>
            <w:shd w:val="clear" w:color="auto" w:fill="auto"/>
            <w:noWrap/>
            <w:vAlign w:val="center"/>
            <w:hideMark/>
          </w:tcPr>
          <w:p w14:paraId="361A756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01689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BB7C69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44B2E8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35795D4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8109DA"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Arab Emirates</w:t>
            </w:r>
          </w:p>
        </w:tc>
        <w:tc>
          <w:tcPr>
            <w:tcW w:w="1203" w:type="dxa"/>
            <w:tcBorders>
              <w:top w:val="nil"/>
              <w:left w:val="nil"/>
              <w:bottom w:val="single" w:sz="4" w:space="0" w:color="auto"/>
              <w:right w:val="single" w:sz="4" w:space="0" w:color="auto"/>
            </w:tcBorders>
            <w:shd w:val="clear" w:color="auto" w:fill="auto"/>
            <w:noWrap/>
            <w:vAlign w:val="center"/>
            <w:hideMark/>
          </w:tcPr>
          <w:p w14:paraId="2163D84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E6CB473"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7B534A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54C263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203" w:type="dxa"/>
            <w:tcBorders>
              <w:top w:val="nil"/>
              <w:left w:val="nil"/>
              <w:bottom w:val="single" w:sz="4" w:space="0" w:color="auto"/>
              <w:right w:val="single" w:sz="4" w:space="0" w:color="auto"/>
            </w:tcBorders>
            <w:shd w:val="clear" w:color="auto" w:fill="auto"/>
            <w:noWrap/>
            <w:vAlign w:val="center"/>
            <w:hideMark/>
          </w:tcPr>
          <w:p w14:paraId="1562076F"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6CC3FAC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r>
      <w:tr w:rsidR="000C07D2" w:rsidRPr="00657D44" w14:paraId="64C9A6B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0BFBEEF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Bahrain</w:t>
            </w:r>
          </w:p>
        </w:tc>
        <w:tc>
          <w:tcPr>
            <w:tcW w:w="1203" w:type="dxa"/>
            <w:tcBorders>
              <w:top w:val="nil"/>
              <w:left w:val="nil"/>
              <w:bottom w:val="single" w:sz="4" w:space="0" w:color="auto"/>
              <w:right w:val="single" w:sz="4" w:space="0" w:color="auto"/>
            </w:tcBorders>
            <w:shd w:val="clear" w:color="auto" w:fill="auto"/>
            <w:noWrap/>
            <w:vAlign w:val="center"/>
            <w:hideMark/>
          </w:tcPr>
          <w:p w14:paraId="5B0B5DD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5E1BA7F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6089F87"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73DCD93A"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7A86887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162D595B"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788F9E4D"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270E80B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auto" w:fill="auto"/>
            <w:noWrap/>
            <w:vAlign w:val="center"/>
            <w:hideMark/>
          </w:tcPr>
          <w:p w14:paraId="726CE76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0.04</w:t>
            </w:r>
          </w:p>
        </w:tc>
        <w:tc>
          <w:tcPr>
            <w:tcW w:w="1515" w:type="dxa"/>
            <w:tcBorders>
              <w:top w:val="nil"/>
              <w:left w:val="nil"/>
              <w:bottom w:val="single" w:sz="4" w:space="0" w:color="auto"/>
              <w:right w:val="single" w:sz="4" w:space="0" w:color="auto"/>
            </w:tcBorders>
            <w:shd w:val="clear" w:color="auto" w:fill="auto"/>
            <w:noWrap/>
            <w:vAlign w:val="center"/>
            <w:hideMark/>
          </w:tcPr>
          <w:p w14:paraId="56F7904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0.09</w:t>
            </w:r>
          </w:p>
        </w:tc>
        <w:tc>
          <w:tcPr>
            <w:tcW w:w="1203" w:type="dxa"/>
            <w:tcBorders>
              <w:top w:val="nil"/>
              <w:left w:val="nil"/>
              <w:bottom w:val="single" w:sz="4" w:space="0" w:color="auto"/>
              <w:right w:val="single" w:sz="4" w:space="0" w:color="auto"/>
            </w:tcBorders>
            <w:shd w:val="clear" w:color="auto" w:fill="auto"/>
            <w:noWrap/>
            <w:vAlign w:val="center"/>
            <w:hideMark/>
          </w:tcPr>
          <w:p w14:paraId="7267A0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0C95A4D4"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0.28</w:t>
            </w:r>
          </w:p>
        </w:tc>
        <w:tc>
          <w:tcPr>
            <w:tcW w:w="1203" w:type="dxa"/>
            <w:tcBorders>
              <w:top w:val="nil"/>
              <w:left w:val="nil"/>
              <w:bottom w:val="single" w:sz="4" w:space="0" w:color="auto"/>
              <w:right w:val="single" w:sz="4" w:space="0" w:color="auto"/>
            </w:tcBorders>
            <w:shd w:val="clear" w:color="auto" w:fill="auto"/>
            <w:noWrap/>
            <w:vAlign w:val="center"/>
            <w:hideMark/>
          </w:tcPr>
          <w:p w14:paraId="63E10EE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C050B4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r>
      <w:tr w:rsidR="000C07D2" w:rsidRPr="00657D44" w14:paraId="560824B6"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38B8F08D"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29F11F6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0.1</w:t>
            </w:r>
          </w:p>
        </w:tc>
        <w:tc>
          <w:tcPr>
            <w:tcW w:w="1515" w:type="dxa"/>
            <w:tcBorders>
              <w:top w:val="nil"/>
              <w:left w:val="nil"/>
              <w:bottom w:val="single" w:sz="4" w:space="0" w:color="auto"/>
              <w:right w:val="single" w:sz="4" w:space="0" w:color="auto"/>
            </w:tcBorders>
            <w:shd w:val="clear" w:color="auto" w:fill="C00000"/>
            <w:noWrap/>
            <w:vAlign w:val="center"/>
            <w:hideMark/>
          </w:tcPr>
          <w:p w14:paraId="224D6A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0.6</w:t>
            </w:r>
          </w:p>
        </w:tc>
        <w:tc>
          <w:tcPr>
            <w:tcW w:w="1203" w:type="dxa"/>
            <w:tcBorders>
              <w:top w:val="nil"/>
              <w:left w:val="nil"/>
              <w:bottom w:val="single" w:sz="4" w:space="0" w:color="auto"/>
              <w:right w:val="single" w:sz="4" w:space="0" w:color="auto"/>
            </w:tcBorders>
            <w:shd w:val="clear" w:color="auto" w:fill="C00000"/>
            <w:noWrap/>
            <w:vAlign w:val="center"/>
            <w:hideMark/>
          </w:tcPr>
          <w:p w14:paraId="0F01A57F"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0.07</w:t>
            </w:r>
          </w:p>
        </w:tc>
        <w:tc>
          <w:tcPr>
            <w:tcW w:w="1515" w:type="dxa"/>
            <w:tcBorders>
              <w:top w:val="nil"/>
              <w:left w:val="nil"/>
              <w:bottom w:val="single" w:sz="4" w:space="0" w:color="auto"/>
              <w:right w:val="single" w:sz="4" w:space="0" w:color="auto"/>
            </w:tcBorders>
            <w:shd w:val="clear" w:color="auto" w:fill="C00000"/>
            <w:noWrap/>
            <w:vAlign w:val="center"/>
            <w:hideMark/>
          </w:tcPr>
          <w:p w14:paraId="4D36B34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0.4</w:t>
            </w:r>
          </w:p>
        </w:tc>
        <w:tc>
          <w:tcPr>
            <w:tcW w:w="1203" w:type="dxa"/>
            <w:tcBorders>
              <w:top w:val="nil"/>
              <w:left w:val="nil"/>
              <w:bottom w:val="single" w:sz="4" w:space="0" w:color="auto"/>
              <w:right w:val="single" w:sz="4" w:space="0" w:color="auto"/>
            </w:tcBorders>
            <w:shd w:val="clear" w:color="auto" w:fill="C00000"/>
            <w:noWrap/>
            <w:vAlign w:val="center"/>
            <w:hideMark/>
          </w:tcPr>
          <w:p w14:paraId="4688A93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0.05</w:t>
            </w:r>
          </w:p>
        </w:tc>
        <w:tc>
          <w:tcPr>
            <w:tcW w:w="1515" w:type="dxa"/>
            <w:tcBorders>
              <w:top w:val="nil"/>
              <w:left w:val="nil"/>
              <w:bottom w:val="single" w:sz="4" w:space="0" w:color="auto"/>
              <w:right w:val="single" w:sz="4" w:space="0" w:color="auto"/>
            </w:tcBorders>
            <w:shd w:val="clear" w:color="auto" w:fill="C00000"/>
            <w:noWrap/>
            <w:vAlign w:val="center"/>
            <w:hideMark/>
          </w:tcPr>
          <w:p w14:paraId="03CFCD6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0.26</w:t>
            </w:r>
          </w:p>
        </w:tc>
      </w:tr>
    </w:tbl>
    <w:p w14:paraId="5B005106"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Demand By Type </w:t>
      </w:r>
    </w:p>
    <w:p w14:paraId="3CB906AD" w14:textId="77777777" w:rsidR="00ED3BD7" w:rsidRDefault="00ED3BD7" w:rsidP="000C07D2">
      <w:pPr>
        <w:rPr>
          <w:rFonts w:ascii="Arial" w:hAnsi="Arial" w:cs="Arial"/>
          <w:b/>
          <w:bCs/>
          <w:sz w:val="24"/>
          <w:szCs w:val="24"/>
        </w:rPr>
      </w:pPr>
    </w:p>
    <w:p w14:paraId="36314153" w14:textId="64AC2FF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Type, By Volume</w:t>
      </w:r>
      <w:r>
        <w:rPr>
          <w:rFonts w:ascii="Arial" w:hAnsi="Arial" w:cs="Arial"/>
          <w:b/>
          <w:bCs/>
          <w:sz w:val="24"/>
          <w:szCs w:val="24"/>
        </w:rPr>
        <w:t xml:space="preserve"> (000’ Tonnes) (%)</w:t>
      </w:r>
      <w:r w:rsidRPr="0061645E">
        <w:rPr>
          <w:rFonts w:ascii="Arial" w:hAnsi="Arial" w:cs="Arial"/>
          <w:b/>
          <w:bCs/>
          <w:sz w:val="24"/>
          <w:szCs w:val="24"/>
        </w:rPr>
        <w:t xml:space="preserve">, </w:t>
      </w:r>
      <w:r w:rsidR="001B2EAE">
        <w:rPr>
          <w:rFonts w:ascii="Arial" w:hAnsi="Arial" w:cs="Arial"/>
          <w:b/>
          <w:bCs/>
          <w:sz w:val="24"/>
          <w:szCs w:val="24"/>
        </w:rPr>
        <w:t xml:space="preserve">FY </w:t>
      </w:r>
      <w:r w:rsidRPr="0061645E">
        <w:rPr>
          <w:rFonts w:ascii="Arial" w:hAnsi="Arial" w:cs="Arial"/>
          <w:b/>
          <w:bCs/>
          <w:sz w:val="24"/>
          <w:szCs w:val="24"/>
        </w:rPr>
        <w:t>2015–</w:t>
      </w:r>
      <w:r w:rsidR="001B2EAE">
        <w:rPr>
          <w:rFonts w:ascii="Arial" w:hAnsi="Arial" w:cs="Arial"/>
          <w:b/>
          <w:bCs/>
          <w:sz w:val="24"/>
          <w:szCs w:val="24"/>
        </w:rPr>
        <w:t xml:space="preserve"> FY </w:t>
      </w:r>
      <w:r w:rsidRPr="0061645E">
        <w:rPr>
          <w:rFonts w:ascii="Arial" w:hAnsi="Arial" w:cs="Arial"/>
          <w:b/>
          <w:bCs/>
          <w:sz w:val="24"/>
          <w:szCs w:val="24"/>
        </w:rPr>
        <w:t>2030F</w:t>
      </w:r>
    </w:p>
    <w:p w14:paraId="1AA3E772" w14:textId="2141DC90" w:rsidR="000C07D2" w:rsidRDefault="000C07D2" w:rsidP="000C07D2">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2798976" behindDoc="0" locked="0" layoutInCell="1" allowOverlap="1" wp14:anchorId="3FEDA1B5" wp14:editId="3E935C3B">
                <wp:simplePos x="0" y="0"/>
                <wp:positionH relativeFrom="margin">
                  <wp:align>right</wp:align>
                </wp:positionH>
                <wp:positionV relativeFrom="paragraph">
                  <wp:posOffset>2847975</wp:posOffset>
                </wp:positionV>
                <wp:extent cx="3800475" cy="466725"/>
                <wp:effectExtent l="0" t="0" r="0" b="0"/>
                <wp:wrapNone/>
                <wp:docPr id="1279" name="TextBox 22"/>
                <wp:cNvGraphicFramePr/>
                <a:graphic xmlns:a="http://schemas.openxmlformats.org/drawingml/2006/main">
                  <a:graphicData uri="http://schemas.microsoft.com/office/word/2010/wordprocessingShape">
                    <wps:wsp>
                      <wps:cNvSpPr txBox="1"/>
                      <wps:spPr>
                        <a:xfrm>
                          <a:off x="0" y="0"/>
                          <a:ext cx="3800475" cy="466725"/>
                        </a:xfrm>
                        <a:prstGeom prst="rect">
                          <a:avLst/>
                        </a:prstGeom>
                        <a:noFill/>
                      </wps:spPr>
                      <wps:txbx>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58E64B82"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FC1A821" w14:textId="3693A323" w:rsidR="000C07D2" w:rsidRPr="00CE35EB" w:rsidRDefault="000C07D2" w:rsidP="002E600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EDA1B5" id="_x0000_s1151" type="#_x0000_t202" style="position:absolute;left:0;text-align:left;margin-left:248.05pt;margin-top:224.25pt;width:299.25pt;height:36.75pt;z-index:252798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" filled="f" stroked="f">
                <v:textbox>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58E64B82"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FC1A821" w14:textId="3693A323" w:rsidR="000C07D2" w:rsidRPr="00CE35EB" w:rsidRDefault="000C07D2" w:rsidP="002E600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2B5730">
        <w:rPr>
          <w:noProof/>
          <w:color w:val="000000" w:themeColor="text1"/>
        </w:rPr>
        <w:drawing>
          <wp:inline distT="0" distB="0" distL="0" distR="0" wp14:anchorId="267A2921" wp14:editId="3CD81F0A">
            <wp:extent cx="6457950" cy="3123211"/>
            <wp:effectExtent l="0" t="0" r="0" b="1270"/>
            <wp:docPr id="2177" name="Chart 2177">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6B73F40" w14:textId="77777777" w:rsidR="00ED3BD7" w:rsidRDefault="00ED3BD7" w:rsidP="000C07D2">
      <w:pPr>
        <w:pStyle w:val="BodyText"/>
        <w:spacing w:before="162" w:line="480" w:lineRule="auto"/>
        <w:ind w:right="-90"/>
        <w:jc w:val="both"/>
        <w:rPr>
          <w:noProof/>
          <w:color w:val="000000" w:themeColor="text1"/>
        </w:rPr>
      </w:pPr>
    </w:p>
    <w:tbl>
      <w:tblPr>
        <w:tblW w:w="10061" w:type="dxa"/>
        <w:tblInd w:w="-5" w:type="dxa"/>
        <w:tblLook w:val="04A0" w:firstRow="1" w:lastRow="0" w:firstColumn="1" w:lastColumn="0" w:noHBand="0" w:noVBand="1"/>
      </w:tblPr>
      <w:tblGrid>
        <w:gridCol w:w="1928"/>
        <w:gridCol w:w="843"/>
        <w:gridCol w:w="843"/>
        <w:gridCol w:w="843"/>
        <w:gridCol w:w="844"/>
        <w:gridCol w:w="963"/>
        <w:gridCol w:w="959"/>
        <w:gridCol w:w="959"/>
        <w:gridCol w:w="959"/>
        <w:gridCol w:w="920"/>
      </w:tblGrid>
      <w:tr w:rsidR="000C07D2" w:rsidRPr="00A35066" w14:paraId="18ABBC52" w14:textId="77777777" w:rsidTr="0049760F">
        <w:trPr>
          <w:trHeight w:val="474"/>
        </w:trPr>
        <w:tc>
          <w:tcPr>
            <w:tcW w:w="192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36EBA6" w14:textId="4E1C48F6" w:rsidR="000C07D2" w:rsidRPr="00A35066" w:rsidRDefault="0049760F" w:rsidP="007E1666">
            <w:pPr>
              <w:spacing w:after="0" w:line="240" w:lineRule="auto"/>
              <w:jc w:val="center"/>
              <w:rPr>
                <w:rFonts w:ascii="Arial" w:eastAsia="Times New Roman" w:hAnsi="Arial" w:cs="Arial"/>
                <w:b/>
                <w:bCs/>
                <w:color w:val="FFFFFF" w:themeColor="background1"/>
                <w:sz w:val="16"/>
                <w:szCs w:val="16"/>
                <w:lang w:val="en-US"/>
              </w:rPr>
            </w:pPr>
            <w:r w:rsidRPr="00A35066">
              <w:rPr>
                <w:rFonts w:ascii="Arial" w:eastAsia="Times New Roman" w:hAnsi="Arial" w:cs="Arial"/>
                <w:b/>
                <w:bCs/>
                <w:color w:val="FFFFFF" w:themeColor="background1"/>
                <w:sz w:val="16"/>
                <w:szCs w:val="16"/>
                <w:lang w:val="en-US"/>
              </w:rPr>
              <w:lastRenderedPageBreak/>
              <w:t>D</w:t>
            </w:r>
            <w:r w:rsidR="000C07D2" w:rsidRPr="00A35066">
              <w:rPr>
                <w:rFonts w:ascii="Arial" w:eastAsia="Times New Roman" w:hAnsi="Arial" w:cs="Arial"/>
                <w:b/>
                <w:bCs/>
                <w:color w:val="FFFFFF" w:themeColor="background1"/>
                <w:sz w:val="16"/>
                <w:szCs w:val="16"/>
                <w:lang w:val="en-US"/>
              </w:rPr>
              <w:t xml:space="preserve">emand by Type </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46FB0FC7" w14:textId="33D210CB"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2015</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28992248" w14:textId="17711FDD"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2016</w:t>
            </w:r>
          </w:p>
        </w:tc>
        <w:tc>
          <w:tcPr>
            <w:tcW w:w="843" w:type="dxa"/>
            <w:tcBorders>
              <w:top w:val="single" w:sz="4" w:space="0" w:color="auto"/>
              <w:left w:val="nil"/>
              <w:bottom w:val="single" w:sz="4" w:space="0" w:color="auto"/>
              <w:right w:val="single" w:sz="4" w:space="0" w:color="auto"/>
            </w:tcBorders>
            <w:shd w:val="clear" w:color="auto" w:fill="C00000"/>
            <w:noWrap/>
            <w:vAlign w:val="bottom"/>
            <w:hideMark/>
          </w:tcPr>
          <w:p w14:paraId="15C4E798" w14:textId="5519080B"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2017</w:t>
            </w:r>
          </w:p>
        </w:tc>
        <w:tc>
          <w:tcPr>
            <w:tcW w:w="844" w:type="dxa"/>
            <w:tcBorders>
              <w:top w:val="single" w:sz="4" w:space="0" w:color="auto"/>
              <w:left w:val="nil"/>
              <w:bottom w:val="single" w:sz="4" w:space="0" w:color="auto"/>
              <w:right w:val="single" w:sz="4" w:space="0" w:color="auto"/>
            </w:tcBorders>
            <w:shd w:val="clear" w:color="auto" w:fill="C00000"/>
            <w:noWrap/>
            <w:vAlign w:val="bottom"/>
            <w:hideMark/>
          </w:tcPr>
          <w:p w14:paraId="3DF577FA" w14:textId="5D66A58C"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2018</w:t>
            </w:r>
          </w:p>
        </w:tc>
        <w:tc>
          <w:tcPr>
            <w:tcW w:w="963" w:type="dxa"/>
            <w:tcBorders>
              <w:top w:val="single" w:sz="4" w:space="0" w:color="auto"/>
              <w:left w:val="nil"/>
              <w:bottom w:val="single" w:sz="4" w:space="0" w:color="auto"/>
              <w:right w:val="single" w:sz="4" w:space="0" w:color="auto"/>
            </w:tcBorders>
            <w:shd w:val="clear" w:color="auto" w:fill="C00000"/>
            <w:noWrap/>
            <w:vAlign w:val="bottom"/>
            <w:hideMark/>
          </w:tcPr>
          <w:p w14:paraId="0D088FC9" w14:textId="349172DB"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2019</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C80BCF5" w14:textId="7549D48E"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2020</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1DDB98E" w14:textId="5E1329FE"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2021</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0224390F" w14:textId="286231C1"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2025F</w:t>
            </w:r>
          </w:p>
        </w:tc>
        <w:tc>
          <w:tcPr>
            <w:tcW w:w="92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AD97F7" w14:textId="6E46334B"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2030F</w:t>
            </w:r>
          </w:p>
        </w:tc>
      </w:tr>
      <w:tr w:rsidR="0049760F" w:rsidRPr="00A35066" w14:paraId="4818E3CF"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F645B40" w14:textId="6A29281C" w:rsidR="0049760F" w:rsidRPr="00A35066" w:rsidRDefault="0049760F" w:rsidP="0049760F">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Bisphenol-</w:t>
            </w:r>
            <w:r w:rsidR="00ED7DD8" w:rsidRPr="00A35066">
              <w:rPr>
                <w:rFonts w:ascii="Arial" w:hAnsi="Arial" w:cs="Arial"/>
                <w:color w:val="000000"/>
                <w:sz w:val="16"/>
                <w:szCs w:val="16"/>
              </w:rPr>
              <w:t xml:space="preserve">A, </w:t>
            </w:r>
            <w:r w:rsidR="00F91590" w:rsidRPr="00A35066">
              <w:rPr>
                <w:rFonts w:ascii="Arial" w:hAnsi="Arial" w:cs="Arial"/>
                <w:color w:val="000000"/>
                <w:sz w:val="16"/>
                <w:szCs w:val="16"/>
              </w:rPr>
              <w:t>F, S</w:t>
            </w:r>
            <w:r w:rsidRPr="00A35066">
              <w:rPr>
                <w:rFonts w:ascii="Arial" w:hAnsi="Arial" w:cs="Arial"/>
                <w:color w:val="000000"/>
                <w:sz w:val="16"/>
                <w:szCs w:val="16"/>
              </w:rPr>
              <w:t xml:space="preserve">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180D6857" w14:textId="2788A48E"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4.5</w:t>
            </w:r>
          </w:p>
        </w:tc>
        <w:tc>
          <w:tcPr>
            <w:tcW w:w="843" w:type="dxa"/>
            <w:tcBorders>
              <w:top w:val="nil"/>
              <w:left w:val="nil"/>
              <w:bottom w:val="single" w:sz="4" w:space="0" w:color="auto"/>
              <w:right w:val="single" w:sz="4" w:space="0" w:color="auto"/>
            </w:tcBorders>
            <w:shd w:val="clear" w:color="000000" w:fill="FFFFFF"/>
            <w:noWrap/>
            <w:vAlign w:val="center"/>
            <w:hideMark/>
          </w:tcPr>
          <w:p w14:paraId="55688D06" w14:textId="49BE2235"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4.8</w:t>
            </w:r>
          </w:p>
        </w:tc>
        <w:tc>
          <w:tcPr>
            <w:tcW w:w="843" w:type="dxa"/>
            <w:tcBorders>
              <w:top w:val="nil"/>
              <w:left w:val="nil"/>
              <w:bottom w:val="single" w:sz="4" w:space="0" w:color="auto"/>
              <w:right w:val="single" w:sz="4" w:space="0" w:color="auto"/>
            </w:tcBorders>
            <w:shd w:val="clear" w:color="000000" w:fill="FFFFFF"/>
            <w:noWrap/>
            <w:vAlign w:val="center"/>
            <w:hideMark/>
          </w:tcPr>
          <w:p w14:paraId="26F6FA98" w14:textId="2BC993E4"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5.2</w:t>
            </w:r>
          </w:p>
        </w:tc>
        <w:tc>
          <w:tcPr>
            <w:tcW w:w="844" w:type="dxa"/>
            <w:tcBorders>
              <w:top w:val="nil"/>
              <w:left w:val="nil"/>
              <w:bottom w:val="single" w:sz="4" w:space="0" w:color="auto"/>
              <w:right w:val="single" w:sz="4" w:space="0" w:color="auto"/>
            </w:tcBorders>
            <w:shd w:val="clear" w:color="000000" w:fill="FFFFFF"/>
            <w:noWrap/>
            <w:vAlign w:val="center"/>
            <w:hideMark/>
          </w:tcPr>
          <w:p w14:paraId="6BF863C5" w14:textId="5439E0D4"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5.5</w:t>
            </w:r>
          </w:p>
        </w:tc>
        <w:tc>
          <w:tcPr>
            <w:tcW w:w="963" w:type="dxa"/>
            <w:tcBorders>
              <w:top w:val="nil"/>
              <w:left w:val="nil"/>
              <w:bottom w:val="single" w:sz="4" w:space="0" w:color="auto"/>
              <w:right w:val="single" w:sz="4" w:space="0" w:color="auto"/>
            </w:tcBorders>
            <w:shd w:val="clear" w:color="000000" w:fill="FFFFFF"/>
            <w:noWrap/>
            <w:vAlign w:val="center"/>
            <w:hideMark/>
          </w:tcPr>
          <w:p w14:paraId="33187281" w14:textId="1773D48B"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5.8</w:t>
            </w:r>
          </w:p>
        </w:tc>
        <w:tc>
          <w:tcPr>
            <w:tcW w:w="959" w:type="dxa"/>
            <w:tcBorders>
              <w:top w:val="nil"/>
              <w:left w:val="nil"/>
              <w:bottom w:val="single" w:sz="4" w:space="0" w:color="auto"/>
              <w:right w:val="single" w:sz="4" w:space="0" w:color="auto"/>
            </w:tcBorders>
            <w:shd w:val="clear" w:color="000000" w:fill="FFFFFF"/>
            <w:noWrap/>
            <w:vAlign w:val="center"/>
            <w:hideMark/>
          </w:tcPr>
          <w:p w14:paraId="4BED951B" w14:textId="08BA6E53"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5.2</w:t>
            </w:r>
          </w:p>
        </w:tc>
        <w:tc>
          <w:tcPr>
            <w:tcW w:w="959" w:type="dxa"/>
            <w:tcBorders>
              <w:top w:val="nil"/>
              <w:left w:val="nil"/>
              <w:bottom w:val="single" w:sz="4" w:space="0" w:color="auto"/>
              <w:right w:val="single" w:sz="4" w:space="0" w:color="auto"/>
            </w:tcBorders>
            <w:shd w:val="clear" w:color="000000" w:fill="FFFFFF"/>
            <w:noWrap/>
            <w:vAlign w:val="center"/>
            <w:hideMark/>
          </w:tcPr>
          <w:p w14:paraId="747E0944" w14:textId="3DBE8AC8"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5.6</w:t>
            </w:r>
          </w:p>
        </w:tc>
        <w:tc>
          <w:tcPr>
            <w:tcW w:w="959" w:type="dxa"/>
            <w:tcBorders>
              <w:top w:val="nil"/>
              <w:left w:val="nil"/>
              <w:bottom w:val="single" w:sz="4" w:space="0" w:color="auto"/>
              <w:right w:val="single" w:sz="4" w:space="0" w:color="auto"/>
            </w:tcBorders>
            <w:shd w:val="clear" w:color="000000" w:fill="FFFFFF"/>
            <w:noWrap/>
            <w:vAlign w:val="center"/>
            <w:hideMark/>
          </w:tcPr>
          <w:p w14:paraId="22367B74" w14:textId="71567DCE"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8.6</w:t>
            </w:r>
          </w:p>
        </w:tc>
        <w:tc>
          <w:tcPr>
            <w:tcW w:w="920" w:type="dxa"/>
            <w:tcBorders>
              <w:top w:val="nil"/>
              <w:left w:val="nil"/>
              <w:bottom w:val="single" w:sz="4" w:space="0" w:color="auto"/>
              <w:right w:val="single" w:sz="4" w:space="0" w:color="auto"/>
            </w:tcBorders>
            <w:shd w:val="clear" w:color="000000" w:fill="FFFFFF"/>
            <w:noWrap/>
            <w:vAlign w:val="center"/>
            <w:hideMark/>
          </w:tcPr>
          <w:p w14:paraId="1F2ACD76" w14:textId="17383A29"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15.4</w:t>
            </w:r>
          </w:p>
        </w:tc>
      </w:tr>
      <w:tr w:rsidR="0049760F" w:rsidRPr="00A35066" w14:paraId="775E5F75"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DE86206" w14:textId="77777777" w:rsidR="0049760F" w:rsidRPr="00A35066" w:rsidRDefault="0049760F" w:rsidP="0049760F">
            <w:pPr>
              <w:spacing w:after="0" w:line="240" w:lineRule="auto"/>
              <w:rPr>
                <w:rFonts w:ascii="Arial" w:eastAsia="Times New Roman" w:hAnsi="Arial" w:cs="Arial"/>
                <w:color w:val="000000"/>
                <w:sz w:val="16"/>
                <w:szCs w:val="16"/>
                <w:lang w:val="en-US"/>
              </w:rPr>
            </w:pPr>
            <w:proofErr w:type="spellStart"/>
            <w:r w:rsidRPr="00A35066">
              <w:rPr>
                <w:rFonts w:ascii="Arial" w:hAnsi="Arial" w:cs="Arial"/>
                <w:color w:val="000000"/>
                <w:sz w:val="16"/>
                <w:szCs w:val="16"/>
              </w:rPr>
              <w:t>Novolac</w:t>
            </w:r>
            <w:proofErr w:type="spellEnd"/>
            <w:r w:rsidRPr="00A35066">
              <w:rPr>
                <w:rFonts w:ascii="Arial" w:hAnsi="Arial" w:cs="Arial"/>
                <w:color w:val="000000"/>
                <w:sz w:val="16"/>
                <w:szCs w:val="16"/>
              </w:rPr>
              <w:t xml:space="preserve">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57057A9D" w14:textId="3FE9FC78"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2.6</w:t>
            </w:r>
          </w:p>
        </w:tc>
        <w:tc>
          <w:tcPr>
            <w:tcW w:w="843" w:type="dxa"/>
            <w:tcBorders>
              <w:top w:val="nil"/>
              <w:left w:val="nil"/>
              <w:bottom w:val="single" w:sz="4" w:space="0" w:color="auto"/>
              <w:right w:val="single" w:sz="4" w:space="0" w:color="auto"/>
            </w:tcBorders>
            <w:shd w:val="clear" w:color="000000" w:fill="FFFFFF"/>
            <w:noWrap/>
            <w:vAlign w:val="center"/>
            <w:hideMark/>
          </w:tcPr>
          <w:p w14:paraId="083DAB63" w14:textId="7BCE4431"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2.8</w:t>
            </w:r>
          </w:p>
        </w:tc>
        <w:tc>
          <w:tcPr>
            <w:tcW w:w="843" w:type="dxa"/>
            <w:tcBorders>
              <w:top w:val="nil"/>
              <w:left w:val="nil"/>
              <w:bottom w:val="single" w:sz="4" w:space="0" w:color="auto"/>
              <w:right w:val="single" w:sz="4" w:space="0" w:color="auto"/>
            </w:tcBorders>
            <w:shd w:val="clear" w:color="000000" w:fill="FFFFFF"/>
            <w:noWrap/>
            <w:vAlign w:val="center"/>
            <w:hideMark/>
          </w:tcPr>
          <w:p w14:paraId="40E499FB" w14:textId="2BF0DED8"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w:t>
            </w:r>
          </w:p>
        </w:tc>
        <w:tc>
          <w:tcPr>
            <w:tcW w:w="844" w:type="dxa"/>
            <w:tcBorders>
              <w:top w:val="nil"/>
              <w:left w:val="nil"/>
              <w:bottom w:val="single" w:sz="4" w:space="0" w:color="auto"/>
              <w:right w:val="single" w:sz="4" w:space="0" w:color="auto"/>
            </w:tcBorders>
            <w:shd w:val="clear" w:color="000000" w:fill="FFFFFF"/>
            <w:noWrap/>
            <w:vAlign w:val="center"/>
            <w:hideMark/>
          </w:tcPr>
          <w:p w14:paraId="1CF401AF" w14:textId="243C8C82"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3.2</w:t>
            </w:r>
          </w:p>
        </w:tc>
        <w:tc>
          <w:tcPr>
            <w:tcW w:w="963" w:type="dxa"/>
            <w:tcBorders>
              <w:top w:val="nil"/>
              <w:left w:val="nil"/>
              <w:bottom w:val="single" w:sz="4" w:space="0" w:color="auto"/>
              <w:right w:val="single" w:sz="4" w:space="0" w:color="auto"/>
            </w:tcBorders>
            <w:shd w:val="clear" w:color="000000" w:fill="FFFFFF"/>
            <w:noWrap/>
            <w:vAlign w:val="center"/>
            <w:hideMark/>
          </w:tcPr>
          <w:p w14:paraId="57F165B3" w14:textId="57AC4BE6"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3.4</w:t>
            </w:r>
          </w:p>
        </w:tc>
        <w:tc>
          <w:tcPr>
            <w:tcW w:w="959" w:type="dxa"/>
            <w:tcBorders>
              <w:top w:val="nil"/>
              <w:left w:val="nil"/>
              <w:bottom w:val="single" w:sz="4" w:space="0" w:color="auto"/>
              <w:right w:val="single" w:sz="4" w:space="0" w:color="auto"/>
            </w:tcBorders>
            <w:shd w:val="clear" w:color="000000" w:fill="FFFFFF"/>
            <w:noWrap/>
            <w:vAlign w:val="center"/>
            <w:hideMark/>
          </w:tcPr>
          <w:p w14:paraId="62D756AC" w14:textId="0017E2F2"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w:t>
            </w:r>
          </w:p>
        </w:tc>
        <w:tc>
          <w:tcPr>
            <w:tcW w:w="959" w:type="dxa"/>
            <w:tcBorders>
              <w:top w:val="nil"/>
              <w:left w:val="nil"/>
              <w:bottom w:val="single" w:sz="4" w:space="0" w:color="auto"/>
              <w:right w:val="single" w:sz="4" w:space="0" w:color="auto"/>
            </w:tcBorders>
            <w:shd w:val="clear" w:color="000000" w:fill="FFFFFF"/>
            <w:noWrap/>
            <w:vAlign w:val="center"/>
            <w:hideMark/>
          </w:tcPr>
          <w:p w14:paraId="7A24EBBB" w14:textId="120D67CF"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3.3</w:t>
            </w:r>
          </w:p>
        </w:tc>
        <w:tc>
          <w:tcPr>
            <w:tcW w:w="959" w:type="dxa"/>
            <w:tcBorders>
              <w:top w:val="nil"/>
              <w:left w:val="nil"/>
              <w:bottom w:val="single" w:sz="4" w:space="0" w:color="auto"/>
              <w:right w:val="single" w:sz="4" w:space="0" w:color="auto"/>
            </w:tcBorders>
            <w:shd w:val="clear" w:color="000000" w:fill="FFFFFF"/>
            <w:noWrap/>
            <w:vAlign w:val="center"/>
            <w:hideMark/>
          </w:tcPr>
          <w:p w14:paraId="757470AC" w14:textId="61C9D6F1"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5.1</w:t>
            </w:r>
          </w:p>
        </w:tc>
        <w:tc>
          <w:tcPr>
            <w:tcW w:w="920" w:type="dxa"/>
            <w:tcBorders>
              <w:top w:val="nil"/>
              <w:left w:val="nil"/>
              <w:bottom w:val="single" w:sz="4" w:space="0" w:color="auto"/>
              <w:right w:val="single" w:sz="4" w:space="0" w:color="auto"/>
            </w:tcBorders>
            <w:shd w:val="clear" w:color="000000" w:fill="FFFFFF"/>
            <w:noWrap/>
            <w:vAlign w:val="center"/>
            <w:hideMark/>
          </w:tcPr>
          <w:p w14:paraId="0F136D8C" w14:textId="3600A3C0"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9</w:t>
            </w:r>
          </w:p>
        </w:tc>
      </w:tr>
      <w:tr w:rsidR="0049760F" w:rsidRPr="00A35066" w14:paraId="6ED1ED03"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A811645" w14:textId="77777777" w:rsidR="0049760F" w:rsidRPr="00A35066" w:rsidRDefault="0049760F" w:rsidP="0049760F">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Brominated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45403E31" w14:textId="20A52832"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0.6</w:t>
            </w:r>
          </w:p>
        </w:tc>
        <w:tc>
          <w:tcPr>
            <w:tcW w:w="843" w:type="dxa"/>
            <w:tcBorders>
              <w:top w:val="nil"/>
              <w:left w:val="nil"/>
              <w:bottom w:val="single" w:sz="4" w:space="0" w:color="auto"/>
              <w:right w:val="single" w:sz="4" w:space="0" w:color="auto"/>
            </w:tcBorders>
            <w:shd w:val="clear" w:color="000000" w:fill="FFFFFF"/>
            <w:noWrap/>
            <w:vAlign w:val="center"/>
            <w:hideMark/>
          </w:tcPr>
          <w:p w14:paraId="4C9EB1A5" w14:textId="5CAD0F71"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0.7</w:t>
            </w:r>
          </w:p>
        </w:tc>
        <w:tc>
          <w:tcPr>
            <w:tcW w:w="843" w:type="dxa"/>
            <w:tcBorders>
              <w:top w:val="nil"/>
              <w:left w:val="nil"/>
              <w:bottom w:val="single" w:sz="4" w:space="0" w:color="auto"/>
              <w:right w:val="single" w:sz="4" w:space="0" w:color="auto"/>
            </w:tcBorders>
            <w:shd w:val="clear" w:color="000000" w:fill="FFFFFF"/>
            <w:noWrap/>
            <w:vAlign w:val="center"/>
            <w:hideMark/>
          </w:tcPr>
          <w:p w14:paraId="7F11EA98" w14:textId="1C228ECB"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0.7</w:t>
            </w:r>
          </w:p>
        </w:tc>
        <w:tc>
          <w:tcPr>
            <w:tcW w:w="844" w:type="dxa"/>
            <w:tcBorders>
              <w:top w:val="nil"/>
              <w:left w:val="nil"/>
              <w:bottom w:val="single" w:sz="4" w:space="0" w:color="auto"/>
              <w:right w:val="single" w:sz="4" w:space="0" w:color="auto"/>
            </w:tcBorders>
            <w:shd w:val="clear" w:color="000000" w:fill="FFFFFF"/>
            <w:noWrap/>
            <w:vAlign w:val="center"/>
            <w:hideMark/>
          </w:tcPr>
          <w:p w14:paraId="6D61B962" w14:textId="6D201411"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0.8</w:t>
            </w:r>
          </w:p>
        </w:tc>
        <w:tc>
          <w:tcPr>
            <w:tcW w:w="963" w:type="dxa"/>
            <w:tcBorders>
              <w:top w:val="nil"/>
              <w:left w:val="nil"/>
              <w:bottom w:val="single" w:sz="4" w:space="0" w:color="auto"/>
              <w:right w:val="single" w:sz="4" w:space="0" w:color="auto"/>
            </w:tcBorders>
            <w:shd w:val="clear" w:color="000000" w:fill="FFFFFF"/>
            <w:noWrap/>
            <w:vAlign w:val="center"/>
            <w:hideMark/>
          </w:tcPr>
          <w:p w14:paraId="5911E1A8" w14:textId="03389C22"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0.9</w:t>
            </w:r>
          </w:p>
        </w:tc>
        <w:tc>
          <w:tcPr>
            <w:tcW w:w="959" w:type="dxa"/>
            <w:tcBorders>
              <w:top w:val="nil"/>
              <w:left w:val="nil"/>
              <w:bottom w:val="single" w:sz="4" w:space="0" w:color="auto"/>
              <w:right w:val="single" w:sz="4" w:space="0" w:color="auto"/>
            </w:tcBorders>
            <w:shd w:val="clear" w:color="000000" w:fill="FFFFFF"/>
            <w:noWrap/>
            <w:vAlign w:val="center"/>
            <w:hideMark/>
          </w:tcPr>
          <w:p w14:paraId="1E0ACA04" w14:textId="4B558955"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1EF4C915" w14:textId="4389AD91"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2FD2E500" w14:textId="57BF2F85"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1.3</w:t>
            </w:r>
          </w:p>
        </w:tc>
        <w:tc>
          <w:tcPr>
            <w:tcW w:w="920" w:type="dxa"/>
            <w:tcBorders>
              <w:top w:val="nil"/>
              <w:left w:val="nil"/>
              <w:bottom w:val="single" w:sz="4" w:space="0" w:color="auto"/>
              <w:right w:val="single" w:sz="4" w:space="0" w:color="auto"/>
            </w:tcBorders>
            <w:shd w:val="clear" w:color="000000" w:fill="FFFFFF"/>
            <w:noWrap/>
            <w:vAlign w:val="center"/>
            <w:hideMark/>
          </w:tcPr>
          <w:p w14:paraId="48A7F795" w14:textId="71D6040B"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2.3</w:t>
            </w:r>
          </w:p>
        </w:tc>
      </w:tr>
      <w:tr w:rsidR="0049760F" w:rsidRPr="00A35066" w14:paraId="5CB90E67"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67E7CC9" w14:textId="77777777" w:rsidR="0049760F" w:rsidRPr="00A35066" w:rsidRDefault="0049760F" w:rsidP="0049760F">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Other chemistry</w:t>
            </w:r>
          </w:p>
        </w:tc>
        <w:tc>
          <w:tcPr>
            <w:tcW w:w="843" w:type="dxa"/>
            <w:tcBorders>
              <w:top w:val="nil"/>
              <w:left w:val="nil"/>
              <w:bottom w:val="single" w:sz="4" w:space="0" w:color="auto"/>
              <w:right w:val="single" w:sz="4" w:space="0" w:color="auto"/>
            </w:tcBorders>
            <w:shd w:val="clear" w:color="000000" w:fill="FFFFFF"/>
            <w:noWrap/>
            <w:vAlign w:val="center"/>
            <w:hideMark/>
          </w:tcPr>
          <w:p w14:paraId="3D85E5B0" w14:textId="76C08E09"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54C97364" w14:textId="65E7856D"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4F5CB717" w14:textId="795304B0"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1.1</w:t>
            </w:r>
          </w:p>
        </w:tc>
        <w:tc>
          <w:tcPr>
            <w:tcW w:w="844" w:type="dxa"/>
            <w:tcBorders>
              <w:top w:val="nil"/>
              <w:left w:val="nil"/>
              <w:bottom w:val="single" w:sz="4" w:space="0" w:color="auto"/>
              <w:right w:val="single" w:sz="4" w:space="0" w:color="auto"/>
            </w:tcBorders>
            <w:shd w:val="clear" w:color="000000" w:fill="FFFFFF"/>
            <w:noWrap/>
            <w:vAlign w:val="center"/>
            <w:hideMark/>
          </w:tcPr>
          <w:p w14:paraId="32E8DF8C" w14:textId="555E21E1"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1.1</w:t>
            </w:r>
          </w:p>
        </w:tc>
        <w:tc>
          <w:tcPr>
            <w:tcW w:w="963" w:type="dxa"/>
            <w:tcBorders>
              <w:top w:val="nil"/>
              <w:left w:val="nil"/>
              <w:bottom w:val="single" w:sz="4" w:space="0" w:color="auto"/>
              <w:right w:val="single" w:sz="4" w:space="0" w:color="auto"/>
            </w:tcBorders>
            <w:shd w:val="clear" w:color="000000" w:fill="FFFFFF"/>
            <w:noWrap/>
            <w:vAlign w:val="center"/>
            <w:hideMark/>
          </w:tcPr>
          <w:p w14:paraId="2AD4D0CE" w14:textId="0C5C586D"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1.2</w:t>
            </w:r>
          </w:p>
        </w:tc>
        <w:tc>
          <w:tcPr>
            <w:tcW w:w="959" w:type="dxa"/>
            <w:tcBorders>
              <w:top w:val="nil"/>
              <w:left w:val="nil"/>
              <w:bottom w:val="single" w:sz="4" w:space="0" w:color="auto"/>
              <w:right w:val="single" w:sz="4" w:space="0" w:color="auto"/>
            </w:tcBorders>
            <w:shd w:val="clear" w:color="000000" w:fill="FFFFFF"/>
            <w:noWrap/>
            <w:vAlign w:val="center"/>
            <w:hideMark/>
          </w:tcPr>
          <w:p w14:paraId="415B4B99" w14:textId="4E50FD3A"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1.1</w:t>
            </w:r>
          </w:p>
        </w:tc>
        <w:tc>
          <w:tcPr>
            <w:tcW w:w="959" w:type="dxa"/>
            <w:tcBorders>
              <w:top w:val="nil"/>
              <w:left w:val="nil"/>
              <w:bottom w:val="single" w:sz="4" w:space="0" w:color="auto"/>
              <w:right w:val="single" w:sz="4" w:space="0" w:color="auto"/>
            </w:tcBorders>
            <w:shd w:val="clear" w:color="000000" w:fill="FFFFFF"/>
            <w:noWrap/>
            <w:vAlign w:val="center"/>
            <w:hideMark/>
          </w:tcPr>
          <w:p w14:paraId="66700179" w14:textId="32232932"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1.4</w:t>
            </w:r>
          </w:p>
        </w:tc>
        <w:tc>
          <w:tcPr>
            <w:tcW w:w="959" w:type="dxa"/>
            <w:tcBorders>
              <w:top w:val="nil"/>
              <w:left w:val="nil"/>
              <w:bottom w:val="single" w:sz="4" w:space="0" w:color="auto"/>
              <w:right w:val="single" w:sz="4" w:space="0" w:color="auto"/>
            </w:tcBorders>
            <w:shd w:val="clear" w:color="000000" w:fill="FFFFFF"/>
            <w:noWrap/>
            <w:vAlign w:val="center"/>
            <w:hideMark/>
          </w:tcPr>
          <w:p w14:paraId="71F57770" w14:textId="5C4AD01C"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1.8</w:t>
            </w:r>
          </w:p>
        </w:tc>
        <w:tc>
          <w:tcPr>
            <w:tcW w:w="920" w:type="dxa"/>
            <w:tcBorders>
              <w:top w:val="nil"/>
              <w:left w:val="nil"/>
              <w:bottom w:val="single" w:sz="4" w:space="0" w:color="auto"/>
              <w:right w:val="single" w:sz="4" w:space="0" w:color="auto"/>
            </w:tcBorders>
            <w:shd w:val="clear" w:color="000000" w:fill="FFFFFF"/>
            <w:noWrap/>
            <w:vAlign w:val="center"/>
            <w:hideMark/>
          </w:tcPr>
          <w:p w14:paraId="70F406E2" w14:textId="5AD82AD0"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3.3</w:t>
            </w:r>
          </w:p>
        </w:tc>
      </w:tr>
      <w:tr w:rsidR="0049760F" w:rsidRPr="00A35066" w14:paraId="0309C2AB"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426A5A76" w14:textId="77777777" w:rsidR="0049760F" w:rsidRPr="00A35066" w:rsidRDefault="0049760F" w:rsidP="0049760F">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Total</w:t>
            </w:r>
          </w:p>
        </w:tc>
        <w:tc>
          <w:tcPr>
            <w:tcW w:w="843" w:type="dxa"/>
            <w:tcBorders>
              <w:top w:val="nil"/>
              <w:left w:val="nil"/>
              <w:bottom w:val="single" w:sz="4" w:space="0" w:color="auto"/>
              <w:right w:val="single" w:sz="4" w:space="0" w:color="auto"/>
            </w:tcBorders>
            <w:shd w:val="clear" w:color="000000" w:fill="FFFFFF"/>
            <w:noWrap/>
            <w:vAlign w:val="center"/>
            <w:hideMark/>
          </w:tcPr>
          <w:p w14:paraId="051D40EE" w14:textId="43D808FC"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8.7</w:t>
            </w:r>
          </w:p>
        </w:tc>
        <w:tc>
          <w:tcPr>
            <w:tcW w:w="843" w:type="dxa"/>
            <w:tcBorders>
              <w:top w:val="nil"/>
              <w:left w:val="nil"/>
              <w:bottom w:val="single" w:sz="4" w:space="0" w:color="auto"/>
              <w:right w:val="single" w:sz="4" w:space="0" w:color="auto"/>
            </w:tcBorders>
            <w:shd w:val="clear" w:color="000000" w:fill="FFFFFF"/>
            <w:noWrap/>
            <w:vAlign w:val="center"/>
            <w:hideMark/>
          </w:tcPr>
          <w:p w14:paraId="4E5098B1" w14:textId="3CAE9D7B"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9.3</w:t>
            </w:r>
          </w:p>
        </w:tc>
        <w:tc>
          <w:tcPr>
            <w:tcW w:w="843" w:type="dxa"/>
            <w:tcBorders>
              <w:top w:val="nil"/>
              <w:left w:val="nil"/>
              <w:bottom w:val="single" w:sz="4" w:space="0" w:color="auto"/>
              <w:right w:val="single" w:sz="4" w:space="0" w:color="auto"/>
            </w:tcBorders>
            <w:shd w:val="clear" w:color="000000" w:fill="FFFFFF"/>
            <w:noWrap/>
            <w:vAlign w:val="center"/>
            <w:hideMark/>
          </w:tcPr>
          <w:p w14:paraId="04FE9AEB" w14:textId="48E8F91D"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10</w:t>
            </w:r>
          </w:p>
        </w:tc>
        <w:tc>
          <w:tcPr>
            <w:tcW w:w="844" w:type="dxa"/>
            <w:tcBorders>
              <w:top w:val="nil"/>
              <w:left w:val="nil"/>
              <w:bottom w:val="single" w:sz="4" w:space="0" w:color="auto"/>
              <w:right w:val="single" w:sz="4" w:space="0" w:color="auto"/>
            </w:tcBorders>
            <w:shd w:val="clear" w:color="000000" w:fill="FFFFFF"/>
            <w:noWrap/>
            <w:vAlign w:val="center"/>
            <w:hideMark/>
          </w:tcPr>
          <w:p w14:paraId="3689C9F7" w14:textId="05920803"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10.6</w:t>
            </w:r>
          </w:p>
        </w:tc>
        <w:tc>
          <w:tcPr>
            <w:tcW w:w="963" w:type="dxa"/>
            <w:tcBorders>
              <w:top w:val="nil"/>
              <w:left w:val="nil"/>
              <w:bottom w:val="single" w:sz="4" w:space="0" w:color="auto"/>
              <w:right w:val="single" w:sz="4" w:space="0" w:color="auto"/>
            </w:tcBorders>
            <w:shd w:val="clear" w:color="000000" w:fill="FFFFFF"/>
            <w:noWrap/>
            <w:vAlign w:val="center"/>
            <w:hideMark/>
          </w:tcPr>
          <w:p w14:paraId="5F15E318" w14:textId="0CA18562"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11.3</w:t>
            </w:r>
          </w:p>
        </w:tc>
        <w:tc>
          <w:tcPr>
            <w:tcW w:w="959" w:type="dxa"/>
            <w:tcBorders>
              <w:top w:val="nil"/>
              <w:left w:val="nil"/>
              <w:bottom w:val="single" w:sz="4" w:space="0" w:color="auto"/>
              <w:right w:val="single" w:sz="4" w:space="0" w:color="auto"/>
            </w:tcBorders>
            <w:shd w:val="clear" w:color="000000" w:fill="FFFFFF"/>
            <w:noWrap/>
            <w:vAlign w:val="center"/>
            <w:hideMark/>
          </w:tcPr>
          <w:p w14:paraId="65B5EBCE" w14:textId="6949F9DA"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10.1</w:t>
            </w:r>
          </w:p>
        </w:tc>
        <w:tc>
          <w:tcPr>
            <w:tcW w:w="959" w:type="dxa"/>
            <w:tcBorders>
              <w:top w:val="nil"/>
              <w:left w:val="nil"/>
              <w:bottom w:val="single" w:sz="4" w:space="0" w:color="auto"/>
              <w:right w:val="single" w:sz="4" w:space="0" w:color="auto"/>
            </w:tcBorders>
            <w:shd w:val="clear" w:color="000000" w:fill="FFFFFF"/>
            <w:noWrap/>
            <w:vAlign w:val="center"/>
            <w:hideMark/>
          </w:tcPr>
          <w:p w14:paraId="0F2420BF" w14:textId="4BA67849"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11.1</w:t>
            </w:r>
          </w:p>
        </w:tc>
        <w:tc>
          <w:tcPr>
            <w:tcW w:w="959" w:type="dxa"/>
            <w:tcBorders>
              <w:top w:val="nil"/>
              <w:left w:val="nil"/>
              <w:bottom w:val="single" w:sz="4" w:space="0" w:color="auto"/>
              <w:right w:val="single" w:sz="4" w:space="0" w:color="auto"/>
            </w:tcBorders>
            <w:shd w:val="clear" w:color="000000" w:fill="FFFFFF"/>
            <w:noWrap/>
            <w:vAlign w:val="center"/>
            <w:hideMark/>
          </w:tcPr>
          <w:p w14:paraId="7808E9DE" w14:textId="4FB96D13"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16.8</w:t>
            </w:r>
          </w:p>
        </w:tc>
        <w:tc>
          <w:tcPr>
            <w:tcW w:w="920" w:type="dxa"/>
            <w:tcBorders>
              <w:top w:val="nil"/>
              <w:left w:val="nil"/>
              <w:bottom w:val="single" w:sz="4" w:space="0" w:color="auto"/>
              <w:right w:val="single" w:sz="4" w:space="0" w:color="auto"/>
            </w:tcBorders>
            <w:shd w:val="clear" w:color="000000" w:fill="FFFFFF"/>
            <w:noWrap/>
            <w:vAlign w:val="center"/>
            <w:hideMark/>
          </w:tcPr>
          <w:p w14:paraId="0900E97B" w14:textId="4A452D4D" w:rsidR="0049760F" w:rsidRPr="00A35066" w:rsidRDefault="0049760F" w:rsidP="0049760F">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30</w:t>
            </w:r>
          </w:p>
        </w:tc>
      </w:tr>
    </w:tbl>
    <w:p w14:paraId="287DC954" w14:textId="42088801" w:rsidR="000C07D2" w:rsidRDefault="0049760F" w:rsidP="000C07D2">
      <w:pPr>
        <w:pStyle w:val="BodyText"/>
        <w:spacing w:before="162" w:line="360" w:lineRule="auto"/>
        <w:ind w:right="90"/>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800000" behindDoc="0" locked="0" layoutInCell="1" allowOverlap="1" wp14:anchorId="0CFB1FFB" wp14:editId="14232EA6">
                <wp:simplePos x="0" y="0"/>
                <wp:positionH relativeFrom="margin">
                  <wp:posOffset>2886075</wp:posOffset>
                </wp:positionH>
                <wp:positionV relativeFrom="paragraph">
                  <wp:posOffset>43816</wp:posOffset>
                </wp:positionV>
                <wp:extent cx="3800475" cy="419100"/>
                <wp:effectExtent l="0" t="0" r="0" b="0"/>
                <wp:wrapNone/>
                <wp:docPr id="2176" name="TextBox 22"/>
                <wp:cNvGraphicFramePr/>
                <a:graphic xmlns:a="http://schemas.openxmlformats.org/drawingml/2006/main">
                  <a:graphicData uri="http://schemas.microsoft.com/office/word/2010/wordprocessingShape">
                    <wps:wsp>
                      <wps:cNvSpPr txBox="1"/>
                      <wps:spPr>
                        <a:xfrm>
                          <a:off x="0" y="0"/>
                          <a:ext cx="3800475" cy="419100"/>
                        </a:xfrm>
                        <a:prstGeom prst="rect">
                          <a:avLst/>
                        </a:prstGeom>
                        <a:noFill/>
                      </wps:spPr>
                      <wps:txbx>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AECB41F"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181A439" w14:textId="17614DA7" w:rsidR="000C07D2" w:rsidRPr="00CE35EB" w:rsidRDefault="000C07D2" w:rsidP="002E600D">
                            <w:pPr>
                              <w:spacing w:line="240" w:lineRule="auto"/>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FB1FFB" id="_x0000_s1152" type="#_x0000_t202" style="position:absolute;left:0;text-align:left;margin-left:227.25pt;margin-top:3.45pt;width:299.25pt;height:33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" filled="f" stroked="f">
                <v:textbox>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AECB41F"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181A439" w14:textId="17614DA7" w:rsidR="000C07D2" w:rsidRPr="00CE35EB" w:rsidRDefault="000C07D2" w:rsidP="002E600D">
                      <w:pPr>
                        <w:spacing w:line="240" w:lineRule="auto"/>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60C47F24" w14:textId="77777777" w:rsidR="0049760F" w:rsidRDefault="0049760F" w:rsidP="0049760F">
      <w:pPr>
        <w:tabs>
          <w:tab w:val="left" w:pos="1530"/>
        </w:tabs>
        <w:spacing w:line="240" w:lineRule="auto"/>
        <w:rPr>
          <w:rFonts w:ascii="Arial" w:eastAsia="Arial" w:hAnsi="Arial" w:cs="Arial"/>
          <w:bCs/>
          <w:i/>
          <w:iCs/>
          <w:color w:val="000000" w:themeColor="text1"/>
          <w:sz w:val="18"/>
          <w:szCs w:val="18"/>
        </w:rPr>
      </w:pPr>
    </w:p>
    <w:p w14:paraId="55DE723D" w14:textId="1AFC6BE9" w:rsidR="000C07D2" w:rsidRPr="003757E0" w:rsidRDefault="000C07D2" w:rsidP="0049760F">
      <w:pPr>
        <w:tabs>
          <w:tab w:val="left" w:pos="1530"/>
        </w:tabs>
        <w:spacing w:line="24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 xml:space="preserve">enol- A, F and S </w:t>
      </w:r>
      <w:r>
        <w:rPr>
          <w:rFonts w:ascii="Arial" w:eastAsia="Arial" w:hAnsi="Arial" w:cs="Arial"/>
          <w:bCs/>
          <w:i/>
          <w:iCs/>
          <w:color w:val="000000" w:themeColor="text1"/>
          <w:sz w:val="18"/>
          <w:szCs w:val="18"/>
        </w:rPr>
        <w:t xml:space="preserve">in India </w:t>
      </w:r>
      <w:r w:rsidRPr="003757E0">
        <w:rPr>
          <w:rFonts w:ascii="Arial" w:eastAsia="Arial" w:hAnsi="Arial" w:cs="Arial"/>
          <w:bCs/>
          <w:i/>
          <w:iCs/>
          <w:color w:val="000000" w:themeColor="text1"/>
          <w:sz w:val="18"/>
          <w:szCs w:val="18"/>
        </w:rPr>
        <w:t>was 92%, 5% and 3%, respectively.</w:t>
      </w:r>
    </w:p>
    <w:p w14:paraId="06A7C034" w14:textId="6C854927" w:rsidR="0049760F" w:rsidRDefault="0049760F" w:rsidP="007B461A">
      <w:pPr>
        <w:spacing w:line="360" w:lineRule="auto"/>
        <w:textAlignment w:val="baseline"/>
        <w:rPr>
          <w:rFonts w:ascii="Arial" w:eastAsia="Verdana" w:hAnsi="Arial" w:cs="Arial"/>
          <w:b/>
          <w:bCs/>
          <w:color w:val="000000"/>
          <w:kern w:val="24"/>
          <w:sz w:val="24"/>
          <w:szCs w:val="24"/>
        </w:rPr>
      </w:pPr>
    </w:p>
    <w:p w14:paraId="647048A2" w14:textId="01982118"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 xml:space="preserve">India Vinyl Ester Resin Demand Supply Analysis, By Volume, </w:t>
      </w:r>
      <w:r w:rsidR="00A35066">
        <w:rPr>
          <w:rFonts w:ascii="Arial" w:eastAsia="Verdana" w:hAnsi="Arial" w:cs="Arial"/>
          <w:b/>
          <w:bCs/>
          <w:color w:val="000000"/>
          <w:kern w:val="24"/>
          <w:sz w:val="24"/>
          <w:szCs w:val="24"/>
        </w:rPr>
        <w:t xml:space="preserve">FY </w:t>
      </w:r>
      <w:r w:rsidRPr="00AF20A2">
        <w:rPr>
          <w:rFonts w:ascii="Arial" w:eastAsia="Verdana" w:hAnsi="Arial" w:cs="Arial"/>
          <w:b/>
          <w:bCs/>
          <w:color w:val="000000"/>
          <w:kern w:val="24"/>
          <w:sz w:val="24"/>
          <w:szCs w:val="24"/>
        </w:rPr>
        <w:t>2015-</w:t>
      </w:r>
      <w:r w:rsidR="00A35066">
        <w:rPr>
          <w:rFonts w:ascii="Arial" w:eastAsia="Verdana" w:hAnsi="Arial" w:cs="Arial"/>
          <w:b/>
          <w:bCs/>
          <w:color w:val="000000"/>
          <w:kern w:val="24"/>
          <w:sz w:val="24"/>
          <w:szCs w:val="24"/>
        </w:rPr>
        <w:t xml:space="preserve">FY </w:t>
      </w:r>
      <w:r w:rsidRPr="00AF20A2">
        <w:rPr>
          <w:rFonts w:ascii="Arial" w:eastAsia="Verdana" w:hAnsi="Arial" w:cs="Arial"/>
          <w:b/>
          <w:bCs/>
          <w:color w:val="000000"/>
          <w:kern w:val="24"/>
          <w:sz w:val="24"/>
          <w:szCs w:val="24"/>
        </w:rPr>
        <w:t>2030F (Thousand Tonnes)</w:t>
      </w:r>
    </w:p>
    <w:tbl>
      <w:tblPr>
        <w:tblW w:w="9911" w:type="dxa"/>
        <w:jc w:val="center"/>
        <w:tblCellMar>
          <w:left w:w="0" w:type="dxa"/>
          <w:right w:w="0" w:type="dxa"/>
        </w:tblCellMar>
        <w:tblLook w:val="0420" w:firstRow="1" w:lastRow="0" w:firstColumn="0" w:lastColumn="0" w:noHBand="0" w:noVBand="1"/>
      </w:tblPr>
      <w:tblGrid>
        <w:gridCol w:w="1018"/>
        <w:gridCol w:w="1181"/>
        <w:gridCol w:w="849"/>
        <w:gridCol w:w="849"/>
        <w:gridCol w:w="849"/>
        <w:gridCol w:w="849"/>
        <w:gridCol w:w="779"/>
        <w:gridCol w:w="952"/>
        <w:gridCol w:w="857"/>
        <w:gridCol w:w="864"/>
        <w:gridCol w:w="864"/>
      </w:tblGrid>
      <w:tr w:rsidR="00A35066" w:rsidRPr="00113DAD" w14:paraId="44EE93AF" w14:textId="77777777" w:rsidTr="005B1169">
        <w:trPr>
          <w:trHeight w:val="472"/>
          <w:jc w:val="center"/>
        </w:trPr>
        <w:tc>
          <w:tcPr>
            <w:tcW w:w="10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F65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FBAE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69E531" w14:textId="0D4D1B5D"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2015</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8A4C76" w14:textId="6C273DBC"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2016</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A42587" w14:textId="765BDBF5"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2017</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40A400" w14:textId="00C314F0"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2018</w:t>
            </w:r>
          </w:p>
        </w:tc>
        <w:tc>
          <w:tcPr>
            <w:tcW w:w="7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E08CDD" w14:textId="40414E94"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FY2</w:t>
            </w:r>
            <w:r w:rsidR="007B461A" w:rsidRPr="00113DAD">
              <w:rPr>
                <w:rFonts w:ascii="Arial" w:eastAsia="Arial" w:hAnsi="Arial" w:cs="Arial"/>
                <w:b/>
                <w:bCs/>
                <w:color w:val="FFFFFF" w:themeColor="background1"/>
                <w:sz w:val="14"/>
                <w:szCs w:val="14"/>
              </w:rPr>
              <w:t>019</w:t>
            </w:r>
          </w:p>
        </w:tc>
        <w:tc>
          <w:tcPr>
            <w:tcW w:w="95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8AD4F" w14:textId="049BC24E"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2020</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6DA44A" w14:textId="73E3703B"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2021</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4476A3" w14:textId="2707CC8D"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2025F</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81732" w14:textId="187C3F7E" w:rsidR="007B461A" w:rsidRPr="00113DAD" w:rsidRDefault="00A35066" w:rsidP="005B1169">
            <w:pPr>
              <w:tabs>
                <w:tab w:val="left" w:pos="1290"/>
              </w:tabs>
              <w:spacing w:line="360" w:lineRule="auto"/>
              <w:jc w:val="center"/>
              <w:rPr>
                <w:rFonts w:ascii="Arial" w:eastAsia="Arial" w:hAnsi="Arial" w:cs="Arial"/>
                <w:color w:val="FFFFFF" w:themeColor="background1"/>
                <w:sz w:val="14"/>
                <w:szCs w:val="14"/>
                <w:lang w:val="en-US"/>
              </w:rPr>
            </w:pPr>
            <w:r>
              <w:rPr>
                <w:rFonts w:ascii="Arial" w:eastAsia="Arial" w:hAnsi="Arial" w:cs="Arial"/>
                <w:b/>
                <w:bCs/>
                <w:color w:val="FFFFFF" w:themeColor="background1"/>
                <w:sz w:val="14"/>
                <w:szCs w:val="14"/>
              </w:rPr>
              <w:t>FY</w:t>
            </w:r>
            <w:r w:rsidR="007B461A" w:rsidRPr="00113DAD">
              <w:rPr>
                <w:rFonts w:ascii="Arial" w:eastAsia="Arial" w:hAnsi="Arial" w:cs="Arial"/>
                <w:b/>
                <w:bCs/>
                <w:color w:val="FFFFFF" w:themeColor="background1"/>
                <w:sz w:val="14"/>
                <w:szCs w:val="14"/>
              </w:rPr>
              <w:t>2030F</w:t>
            </w:r>
          </w:p>
        </w:tc>
      </w:tr>
      <w:tr w:rsidR="00A35066" w:rsidRPr="00113DAD" w14:paraId="47F07525" w14:textId="77777777" w:rsidTr="005B1169">
        <w:trPr>
          <w:trHeight w:val="542"/>
          <w:jc w:val="center"/>
        </w:trPr>
        <w:tc>
          <w:tcPr>
            <w:tcW w:w="103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A4751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India</w:t>
            </w:r>
          </w:p>
        </w:tc>
        <w:tc>
          <w:tcPr>
            <w:tcW w:w="118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2CEF5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E78D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173A31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812A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C3692C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74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4A9D1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95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1DBF89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DB75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343554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7CFE6EE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r>
      <w:tr w:rsidR="00A35066" w:rsidRPr="00113DAD" w14:paraId="60AA8C39"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6ECAEA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98C62D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B8D98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37CE6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9195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188C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D2DDD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949A8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F913B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567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91689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w:t>
            </w:r>
          </w:p>
        </w:tc>
      </w:tr>
      <w:tr w:rsidR="00A35066" w:rsidRPr="00113DAD" w14:paraId="047C6D0B"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09D2636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73BB06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Import</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EAEDF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B78C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6.1</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E9A87A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952ED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8087A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016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DC5BBD5" w14:textId="416C3501" w:rsidR="007B461A" w:rsidRPr="00113DAD" w:rsidRDefault="009E634A" w:rsidP="005B1169">
            <w:pPr>
              <w:tabs>
                <w:tab w:val="left" w:pos="1290"/>
              </w:tabs>
              <w:spacing w:line="360" w:lineRule="auto"/>
              <w:jc w:val="center"/>
              <w:rPr>
                <w:rFonts w:ascii="Arial" w:eastAsia="Arial" w:hAnsi="Arial" w:cs="Arial"/>
                <w:color w:val="000000" w:themeColor="text1"/>
                <w:sz w:val="14"/>
                <w:szCs w:val="14"/>
                <w:lang w:val="en-US"/>
              </w:rPr>
            </w:pPr>
            <w:r>
              <w:rPr>
                <w:rFonts w:ascii="Arial" w:eastAsia="Arial" w:hAnsi="Arial" w:cs="Arial"/>
                <w:color w:val="000000" w:themeColor="text1"/>
                <w:sz w:val="14"/>
                <w:szCs w:val="14"/>
                <w:lang w:val="en-US"/>
              </w:rPr>
              <w:t>7.8</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5C3A50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9E14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A35066" w:rsidRPr="00113DAD" w14:paraId="27EFC3A3"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6FE78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12308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Export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8DBDED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600C25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0.5</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2D1E9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BFC22C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2CE4F6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FC833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E6A9C50" w14:textId="73546B29" w:rsidR="007B461A" w:rsidRPr="00113DAD" w:rsidRDefault="009E634A" w:rsidP="005B1169">
            <w:pPr>
              <w:tabs>
                <w:tab w:val="left" w:pos="1290"/>
              </w:tabs>
              <w:spacing w:line="360" w:lineRule="auto"/>
              <w:jc w:val="center"/>
              <w:rPr>
                <w:rFonts w:ascii="Arial" w:eastAsia="Arial" w:hAnsi="Arial" w:cs="Arial"/>
                <w:color w:val="000000" w:themeColor="text1"/>
                <w:sz w:val="14"/>
                <w:szCs w:val="14"/>
                <w:lang w:val="en-US"/>
              </w:rPr>
            </w:pPr>
            <w:r>
              <w:rPr>
                <w:rFonts w:ascii="Arial" w:eastAsia="Arial" w:hAnsi="Arial" w:cs="Arial"/>
                <w:color w:val="000000" w:themeColor="text1"/>
                <w:sz w:val="14"/>
                <w:szCs w:val="14"/>
                <w:lang w:val="en-US"/>
              </w:rPr>
              <w:t>0.26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AFBAB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3F563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A35066" w:rsidRPr="00113DAD" w14:paraId="1C65800A"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311A7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AD0D6F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D3A1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D8B8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186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E84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C50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11.3</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4D8A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BD64E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11.1</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D5FAC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16.8</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0218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30.0</w:t>
            </w:r>
          </w:p>
        </w:tc>
      </w:tr>
      <w:tr w:rsidR="00A35066" w:rsidRPr="00113DAD" w14:paraId="5C36E6B9"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7CEDBA6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713DE4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043F9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2AC0DEB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6.90%</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442BD1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7.53%</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007000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0799EC5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6.60%</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370C4B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DABDB9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9.90%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513906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96F4B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11.21%</w:t>
            </w:r>
          </w:p>
        </w:tc>
      </w:tr>
      <w:tr w:rsidR="00A35066" w:rsidRPr="00113DAD" w14:paraId="1C7B9C31" w14:textId="77777777" w:rsidTr="0056142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413E23A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EB368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596D578" w14:textId="46743F0F"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68837EE" w14:textId="14C436BA"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2D68F6A" w14:textId="58CB929B"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4C4882D7" w14:textId="33E44F86"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4D047D4" w14:textId="15DBFF78"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5603BB4" w14:textId="7779C734"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DF17E6" w14:textId="2B1E1BA9"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A48C2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-12.76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A267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-25.55</w:t>
            </w:r>
          </w:p>
        </w:tc>
      </w:tr>
    </w:tbl>
    <w:p w14:paraId="4D23CA62" w14:textId="77777777" w:rsid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9456" behindDoc="0" locked="0" layoutInCell="1" allowOverlap="1" wp14:anchorId="7117EF7C" wp14:editId="7E1EC6C6">
                <wp:simplePos x="0" y="0"/>
                <wp:positionH relativeFrom="column">
                  <wp:posOffset>2800349</wp:posOffset>
                </wp:positionH>
                <wp:positionV relativeFrom="paragraph">
                  <wp:posOffset>169545</wp:posOffset>
                </wp:positionV>
                <wp:extent cx="3637915" cy="295275"/>
                <wp:effectExtent l="0" t="0" r="0" b="0"/>
                <wp:wrapNone/>
                <wp:docPr id="23" name="TextBox 4"/>
                <wp:cNvGraphicFramePr/>
                <a:graphic xmlns:a="http://schemas.openxmlformats.org/drawingml/2006/main">
                  <a:graphicData uri="http://schemas.microsoft.com/office/word/2010/wordprocessingShape">
                    <wps:wsp>
                      <wps:cNvSpPr txBox="1"/>
                      <wps:spPr>
                        <a:xfrm>
                          <a:off x="0" y="0"/>
                          <a:ext cx="3637915" cy="295275"/>
                        </a:xfrm>
                        <a:prstGeom prst="rect">
                          <a:avLst/>
                        </a:prstGeom>
                        <a:noFill/>
                      </wps:spPr>
                      <wps:txbx>
                        <w:txbxContent>
                          <w:p w14:paraId="2577B7FF"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D6C640" w14:textId="24C144C3" w:rsidR="007B461A" w:rsidRPr="00E33B0C" w:rsidRDefault="007B461A"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17EF7C" id="_x0000_s1153" type="#_x0000_t202" style="position:absolute;left:0;text-align:left;margin-left:220.5pt;margin-top:13.35pt;width:286.45pt;height:23.25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" filled="f" stroked="f">
                <v:textbox>
                  <w:txbxContent>
                    <w:p w14:paraId="2577B7FF"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D6C640" w14:textId="24C144C3" w:rsidR="007B461A" w:rsidRPr="00E33B0C" w:rsidRDefault="007B461A"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7A28E808" w14:textId="7DBC8D2A" w:rsidR="00A42F2F" w:rsidRDefault="00A42F2F" w:rsidP="007B461A">
      <w:pPr>
        <w:spacing w:line="360" w:lineRule="auto"/>
        <w:textAlignment w:val="baseline"/>
        <w:rPr>
          <w:rFonts w:ascii="Arial" w:eastAsiaTheme="majorEastAsia" w:hAnsi="Arial" w:cs="Arial"/>
          <w:b/>
          <w:bCs/>
          <w:color w:val="000000" w:themeColor="text1"/>
          <w:kern w:val="24"/>
          <w:sz w:val="24"/>
          <w:szCs w:val="24"/>
        </w:rPr>
      </w:pPr>
    </w:p>
    <w:p w14:paraId="4580928C" w14:textId="3646140F" w:rsidR="002E600D" w:rsidRDefault="002E600D" w:rsidP="007B461A">
      <w:pPr>
        <w:spacing w:line="360" w:lineRule="auto"/>
        <w:textAlignment w:val="baseline"/>
        <w:rPr>
          <w:rFonts w:ascii="Arial" w:eastAsiaTheme="majorEastAsia" w:hAnsi="Arial" w:cs="Arial"/>
          <w:b/>
          <w:bCs/>
          <w:color w:val="000000" w:themeColor="text1"/>
          <w:kern w:val="24"/>
          <w:sz w:val="24"/>
          <w:szCs w:val="24"/>
        </w:rPr>
      </w:pPr>
    </w:p>
    <w:p w14:paraId="397C4802" w14:textId="77777777" w:rsidR="00C50B3F" w:rsidRDefault="00C50B3F" w:rsidP="007B461A">
      <w:pPr>
        <w:spacing w:line="360" w:lineRule="auto"/>
        <w:textAlignment w:val="baseline"/>
        <w:rPr>
          <w:rFonts w:ascii="Arial" w:eastAsiaTheme="majorEastAsia" w:hAnsi="Arial" w:cs="Arial"/>
          <w:b/>
          <w:bCs/>
          <w:color w:val="000000" w:themeColor="text1"/>
          <w:kern w:val="24"/>
          <w:sz w:val="24"/>
          <w:szCs w:val="24"/>
        </w:rPr>
      </w:pPr>
    </w:p>
    <w:p w14:paraId="759B8F38" w14:textId="2BEEA779" w:rsidR="007B461A" w:rsidRPr="00AF20A2" w:rsidRDefault="007B461A" w:rsidP="007B461A">
      <w:pPr>
        <w:spacing w:line="360" w:lineRule="auto"/>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 xml:space="preserve">India Vinyl Ester Resin Demand, By Volume, </w:t>
      </w:r>
      <w:r w:rsidR="00A35066">
        <w:rPr>
          <w:rFonts w:ascii="Arial" w:eastAsiaTheme="majorEastAsia" w:hAnsi="Arial" w:cs="Arial"/>
          <w:b/>
          <w:bCs/>
          <w:color w:val="000000" w:themeColor="text1"/>
          <w:kern w:val="24"/>
          <w:sz w:val="24"/>
          <w:szCs w:val="24"/>
        </w:rPr>
        <w:t xml:space="preserve">FY </w:t>
      </w:r>
      <w:r w:rsidRPr="00AF20A2">
        <w:rPr>
          <w:rFonts w:ascii="Arial" w:eastAsiaTheme="majorEastAsia" w:hAnsi="Arial" w:cs="Arial"/>
          <w:b/>
          <w:bCs/>
          <w:color w:val="000000" w:themeColor="text1"/>
          <w:kern w:val="24"/>
          <w:sz w:val="24"/>
          <w:szCs w:val="24"/>
        </w:rPr>
        <w:t>2020-</w:t>
      </w:r>
      <w:r w:rsidR="00A35066">
        <w:rPr>
          <w:rFonts w:ascii="Arial" w:eastAsiaTheme="majorEastAsia" w:hAnsi="Arial" w:cs="Arial"/>
          <w:b/>
          <w:bCs/>
          <w:color w:val="000000" w:themeColor="text1"/>
          <w:kern w:val="24"/>
          <w:sz w:val="24"/>
          <w:szCs w:val="24"/>
        </w:rPr>
        <w:t xml:space="preserve"> FY </w:t>
      </w:r>
      <w:r w:rsidRPr="00AF20A2">
        <w:rPr>
          <w:rFonts w:ascii="Arial" w:eastAsiaTheme="majorEastAsia" w:hAnsi="Arial" w:cs="Arial"/>
          <w:b/>
          <w:bCs/>
          <w:color w:val="000000" w:themeColor="text1"/>
          <w:kern w:val="24"/>
          <w:sz w:val="24"/>
          <w:szCs w:val="24"/>
        </w:rPr>
        <w:t>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tbl>
      <w:tblPr>
        <w:tblW w:w="10127" w:type="dxa"/>
        <w:tblLook w:val="0420" w:firstRow="1" w:lastRow="0" w:firstColumn="0" w:lastColumn="0" w:noHBand="0" w:noVBand="1"/>
      </w:tblPr>
      <w:tblGrid>
        <w:gridCol w:w="979"/>
        <w:gridCol w:w="827"/>
        <w:gridCol w:w="833"/>
        <w:gridCol w:w="832"/>
        <w:gridCol w:w="832"/>
        <w:gridCol w:w="832"/>
        <w:gridCol w:w="832"/>
        <w:gridCol w:w="832"/>
        <w:gridCol w:w="832"/>
        <w:gridCol w:w="832"/>
        <w:gridCol w:w="832"/>
        <w:gridCol w:w="832"/>
      </w:tblGrid>
      <w:tr w:rsidR="007B461A" w:rsidRPr="00113DAD" w14:paraId="5830840C" w14:textId="77777777" w:rsidTr="005B1169">
        <w:trPr>
          <w:trHeight w:val="944"/>
        </w:trPr>
        <w:tc>
          <w:tcPr>
            <w:tcW w:w="979"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6BD2470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Demand Scenario</w:t>
            </w:r>
          </w:p>
        </w:tc>
        <w:tc>
          <w:tcPr>
            <w:tcW w:w="827" w:type="dxa"/>
            <w:tcBorders>
              <w:top w:val="single" w:sz="8" w:space="0" w:color="FFFFFF"/>
              <w:left w:val="nil"/>
              <w:bottom w:val="single" w:sz="12" w:space="0" w:color="FFFFFF"/>
              <w:right w:val="single" w:sz="8" w:space="0" w:color="FFFFFF"/>
            </w:tcBorders>
            <w:shd w:val="clear" w:color="000000" w:fill="70AD47"/>
            <w:vAlign w:val="center"/>
            <w:hideMark/>
          </w:tcPr>
          <w:p w14:paraId="7CFD040E" w14:textId="622F7B85"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2020</w:t>
            </w:r>
          </w:p>
        </w:tc>
        <w:tc>
          <w:tcPr>
            <w:tcW w:w="833" w:type="dxa"/>
            <w:tcBorders>
              <w:top w:val="single" w:sz="8" w:space="0" w:color="FFFFFF"/>
              <w:left w:val="nil"/>
              <w:bottom w:val="single" w:sz="12" w:space="0" w:color="FFFFFF"/>
              <w:right w:val="single" w:sz="8" w:space="0" w:color="FFFFFF"/>
            </w:tcBorders>
            <w:shd w:val="clear" w:color="000000" w:fill="70AD47"/>
            <w:vAlign w:val="center"/>
            <w:hideMark/>
          </w:tcPr>
          <w:p w14:paraId="119185CC" w14:textId="3BE092E4"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2021</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6C6AE91" w14:textId="7CC47085"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2022</w:t>
            </w:r>
            <w:r w:rsidR="009E634A">
              <w:rPr>
                <w:rFonts w:ascii="Arial" w:eastAsia="Times New Roman" w:hAnsi="Arial" w:cs="Arial"/>
                <w:b/>
                <w:bCs/>
                <w:color w:val="000000"/>
                <w:sz w:val="14"/>
                <w:szCs w:val="14"/>
              </w:rPr>
              <w:t>E</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F23A0C7" w14:textId="3931E9DD"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2023F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74DBE3A8" w14:textId="62FDE67F"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2024F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2B99D6B" w14:textId="649092F5"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2025F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5D8CF3E" w14:textId="7A61B987"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2026F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99327EF" w14:textId="29B56190"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2027F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D6FCE52" w14:textId="19E0697D"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2028F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254AF91B" w14:textId="78AA7A58"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2029F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48434811" w14:textId="7729BDBA" w:rsidR="007B461A" w:rsidRPr="00113DAD" w:rsidRDefault="00A35066" w:rsidP="005B1169">
            <w:pPr>
              <w:spacing w:after="0" w:line="240" w:lineRule="auto"/>
              <w:jc w:val="center"/>
              <w:rPr>
                <w:rFonts w:ascii="Arial" w:eastAsia="Times New Roman" w:hAnsi="Arial" w:cs="Arial"/>
                <w:b/>
                <w:bCs/>
                <w:color w:val="000000"/>
                <w:sz w:val="14"/>
                <w:szCs w:val="14"/>
                <w:lang w:val="en-US"/>
              </w:rPr>
            </w:pPr>
            <w:r>
              <w:rPr>
                <w:rFonts w:ascii="Arial" w:eastAsia="Times New Roman" w:hAnsi="Arial" w:cs="Arial"/>
                <w:b/>
                <w:bCs/>
                <w:color w:val="000000"/>
                <w:sz w:val="14"/>
                <w:szCs w:val="14"/>
              </w:rPr>
              <w:t>FY</w:t>
            </w:r>
            <w:r w:rsidR="007B461A" w:rsidRPr="00113DAD">
              <w:rPr>
                <w:rFonts w:ascii="Arial" w:eastAsia="Times New Roman" w:hAnsi="Arial" w:cs="Arial"/>
                <w:b/>
                <w:bCs/>
                <w:color w:val="000000"/>
                <w:sz w:val="14"/>
                <w:szCs w:val="14"/>
              </w:rPr>
              <w:t>2030F</w:t>
            </w:r>
          </w:p>
        </w:tc>
      </w:tr>
      <w:tr w:rsidR="007B461A" w:rsidRPr="00113DAD" w14:paraId="5A80FAAA" w14:textId="77777777" w:rsidTr="005B1169">
        <w:trPr>
          <w:trHeight w:val="830"/>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846B2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Optimistic</w:t>
            </w:r>
          </w:p>
        </w:tc>
        <w:tc>
          <w:tcPr>
            <w:tcW w:w="827" w:type="dxa"/>
            <w:tcBorders>
              <w:top w:val="nil"/>
              <w:left w:val="nil"/>
              <w:bottom w:val="single" w:sz="8" w:space="0" w:color="FFFFFF"/>
              <w:right w:val="single" w:sz="8" w:space="0" w:color="FFFFFF"/>
            </w:tcBorders>
            <w:shd w:val="clear" w:color="000000" w:fill="D5E3CF"/>
            <w:vAlign w:val="center"/>
            <w:hideMark/>
          </w:tcPr>
          <w:p w14:paraId="2B33FE8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04B976B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11.33</w:t>
            </w:r>
          </w:p>
        </w:tc>
        <w:tc>
          <w:tcPr>
            <w:tcW w:w="832" w:type="dxa"/>
            <w:tcBorders>
              <w:top w:val="nil"/>
              <w:left w:val="nil"/>
              <w:bottom w:val="single" w:sz="8" w:space="0" w:color="FFFFFF"/>
              <w:right w:val="single" w:sz="8" w:space="0" w:color="FFFFFF"/>
            </w:tcBorders>
            <w:shd w:val="clear" w:color="000000" w:fill="D5E3CF"/>
            <w:vAlign w:val="center"/>
            <w:hideMark/>
          </w:tcPr>
          <w:p w14:paraId="5A0BF7E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12.8</w:t>
            </w:r>
          </w:p>
        </w:tc>
        <w:tc>
          <w:tcPr>
            <w:tcW w:w="832" w:type="dxa"/>
            <w:tcBorders>
              <w:top w:val="nil"/>
              <w:left w:val="nil"/>
              <w:bottom w:val="single" w:sz="8" w:space="0" w:color="FFFFFF"/>
              <w:right w:val="single" w:sz="8" w:space="0" w:color="FFFFFF"/>
            </w:tcBorders>
            <w:shd w:val="clear" w:color="000000" w:fill="D5E3CF"/>
            <w:vAlign w:val="center"/>
            <w:hideMark/>
          </w:tcPr>
          <w:p w14:paraId="18319C2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14.59</w:t>
            </w:r>
          </w:p>
        </w:tc>
        <w:tc>
          <w:tcPr>
            <w:tcW w:w="832" w:type="dxa"/>
            <w:tcBorders>
              <w:top w:val="nil"/>
              <w:left w:val="nil"/>
              <w:bottom w:val="single" w:sz="8" w:space="0" w:color="FFFFFF"/>
              <w:right w:val="single" w:sz="8" w:space="0" w:color="FFFFFF"/>
            </w:tcBorders>
            <w:shd w:val="clear" w:color="000000" w:fill="D5E3CF"/>
            <w:vAlign w:val="center"/>
            <w:hideMark/>
          </w:tcPr>
          <w:p w14:paraId="4240521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16.59</w:t>
            </w:r>
          </w:p>
        </w:tc>
        <w:tc>
          <w:tcPr>
            <w:tcW w:w="832" w:type="dxa"/>
            <w:tcBorders>
              <w:top w:val="nil"/>
              <w:left w:val="nil"/>
              <w:bottom w:val="single" w:sz="8" w:space="0" w:color="FFFFFF"/>
              <w:right w:val="single" w:sz="8" w:space="0" w:color="FFFFFF"/>
            </w:tcBorders>
            <w:shd w:val="clear" w:color="000000" w:fill="D5E3CF"/>
            <w:vAlign w:val="center"/>
            <w:hideMark/>
          </w:tcPr>
          <w:p w14:paraId="389A38F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18.81</w:t>
            </w:r>
          </w:p>
        </w:tc>
        <w:tc>
          <w:tcPr>
            <w:tcW w:w="832" w:type="dxa"/>
            <w:tcBorders>
              <w:top w:val="nil"/>
              <w:left w:val="nil"/>
              <w:bottom w:val="single" w:sz="8" w:space="0" w:color="FFFFFF"/>
              <w:right w:val="single" w:sz="8" w:space="0" w:color="FFFFFF"/>
            </w:tcBorders>
            <w:shd w:val="clear" w:color="000000" w:fill="D5E3CF"/>
            <w:vAlign w:val="center"/>
            <w:hideMark/>
          </w:tcPr>
          <w:p w14:paraId="0F8811D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21.64</w:t>
            </w:r>
          </w:p>
        </w:tc>
        <w:tc>
          <w:tcPr>
            <w:tcW w:w="832" w:type="dxa"/>
            <w:tcBorders>
              <w:top w:val="nil"/>
              <w:left w:val="nil"/>
              <w:bottom w:val="single" w:sz="8" w:space="0" w:color="FFFFFF"/>
              <w:right w:val="single" w:sz="8" w:space="0" w:color="FFFFFF"/>
            </w:tcBorders>
            <w:shd w:val="clear" w:color="000000" w:fill="D5E3CF"/>
            <w:vAlign w:val="center"/>
            <w:hideMark/>
          </w:tcPr>
          <w:p w14:paraId="7220D16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25.16</w:t>
            </w:r>
          </w:p>
        </w:tc>
        <w:tc>
          <w:tcPr>
            <w:tcW w:w="832" w:type="dxa"/>
            <w:tcBorders>
              <w:top w:val="nil"/>
              <w:left w:val="nil"/>
              <w:bottom w:val="single" w:sz="8" w:space="0" w:color="FFFFFF"/>
              <w:right w:val="single" w:sz="8" w:space="0" w:color="FFFFFF"/>
            </w:tcBorders>
            <w:shd w:val="clear" w:color="000000" w:fill="D5E3CF"/>
            <w:vAlign w:val="center"/>
            <w:hideMark/>
          </w:tcPr>
          <w:p w14:paraId="700E18A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28.93</w:t>
            </w:r>
          </w:p>
        </w:tc>
        <w:tc>
          <w:tcPr>
            <w:tcW w:w="832" w:type="dxa"/>
            <w:tcBorders>
              <w:top w:val="nil"/>
              <w:left w:val="nil"/>
              <w:bottom w:val="single" w:sz="8" w:space="0" w:color="FFFFFF"/>
              <w:right w:val="single" w:sz="8" w:space="0" w:color="FFFFFF"/>
            </w:tcBorders>
            <w:shd w:val="clear" w:color="000000" w:fill="D5E3CF"/>
            <w:vAlign w:val="center"/>
            <w:hideMark/>
          </w:tcPr>
          <w:p w14:paraId="67D4E6BB"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32.96</w:t>
            </w:r>
          </w:p>
        </w:tc>
        <w:tc>
          <w:tcPr>
            <w:tcW w:w="832" w:type="dxa"/>
            <w:tcBorders>
              <w:top w:val="nil"/>
              <w:left w:val="nil"/>
              <w:bottom w:val="single" w:sz="8" w:space="0" w:color="FFFFFF"/>
              <w:right w:val="single" w:sz="8" w:space="0" w:color="FFFFFF"/>
            </w:tcBorders>
            <w:shd w:val="clear" w:color="000000" w:fill="D5E3CF"/>
            <w:vAlign w:val="center"/>
            <w:hideMark/>
          </w:tcPr>
          <w:p w14:paraId="6DA47DF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37.48</w:t>
            </w:r>
          </w:p>
        </w:tc>
      </w:tr>
      <w:tr w:rsidR="007B461A" w:rsidRPr="00113DAD" w14:paraId="4C405A71"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EBF1E9"/>
            <w:vAlign w:val="center"/>
            <w:hideMark/>
          </w:tcPr>
          <w:p w14:paraId="211D43D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Realistic</w:t>
            </w:r>
          </w:p>
        </w:tc>
        <w:tc>
          <w:tcPr>
            <w:tcW w:w="827" w:type="dxa"/>
            <w:tcBorders>
              <w:top w:val="nil"/>
              <w:left w:val="nil"/>
              <w:bottom w:val="single" w:sz="8" w:space="0" w:color="FFFFFF"/>
              <w:right w:val="single" w:sz="8" w:space="0" w:color="FFFFFF"/>
            </w:tcBorders>
            <w:shd w:val="clear" w:color="000000" w:fill="EBF1E9"/>
            <w:vAlign w:val="center"/>
            <w:hideMark/>
          </w:tcPr>
          <w:p w14:paraId="7AC17C0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EBF1E9"/>
            <w:vAlign w:val="center"/>
            <w:hideMark/>
          </w:tcPr>
          <w:p w14:paraId="6BBF22D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11.08</w:t>
            </w:r>
          </w:p>
        </w:tc>
        <w:tc>
          <w:tcPr>
            <w:tcW w:w="832" w:type="dxa"/>
            <w:tcBorders>
              <w:top w:val="nil"/>
              <w:left w:val="nil"/>
              <w:bottom w:val="single" w:sz="8" w:space="0" w:color="FFFFFF"/>
              <w:right w:val="single" w:sz="8" w:space="0" w:color="FFFFFF"/>
            </w:tcBorders>
            <w:shd w:val="clear" w:color="000000" w:fill="EBF1E9"/>
            <w:vAlign w:val="center"/>
            <w:hideMark/>
          </w:tcPr>
          <w:p w14:paraId="1EA8119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12.24</w:t>
            </w:r>
          </w:p>
        </w:tc>
        <w:tc>
          <w:tcPr>
            <w:tcW w:w="832" w:type="dxa"/>
            <w:tcBorders>
              <w:top w:val="nil"/>
              <w:left w:val="nil"/>
              <w:bottom w:val="single" w:sz="8" w:space="0" w:color="FFFFFF"/>
              <w:right w:val="single" w:sz="8" w:space="0" w:color="FFFFFF"/>
            </w:tcBorders>
            <w:shd w:val="clear" w:color="000000" w:fill="EBF1E9"/>
            <w:vAlign w:val="center"/>
            <w:hideMark/>
          </w:tcPr>
          <w:p w14:paraId="30B750A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13.64</w:t>
            </w:r>
          </w:p>
        </w:tc>
        <w:tc>
          <w:tcPr>
            <w:tcW w:w="832" w:type="dxa"/>
            <w:tcBorders>
              <w:top w:val="nil"/>
              <w:left w:val="nil"/>
              <w:bottom w:val="single" w:sz="8" w:space="0" w:color="FFFFFF"/>
              <w:right w:val="single" w:sz="8" w:space="0" w:color="FFFFFF"/>
            </w:tcBorders>
            <w:shd w:val="clear" w:color="000000" w:fill="EBF1E9"/>
            <w:vAlign w:val="center"/>
            <w:hideMark/>
          </w:tcPr>
          <w:p w14:paraId="039CFF9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15.17</w:t>
            </w:r>
          </w:p>
        </w:tc>
        <w:tc>
          <w:tcPr>
            <w:tcW w:w="832" w:type="dxa"/>
            <w:tcBorders>
              <w:top w:val="nil"/>
              <w:left w:val="nil"/>
              <w:bottom w:val="single" w:sz="8" w:space="0" w:color="FFFFFF"/>
              <w:right w:val="single" w:sz="8" w:space="0" w:color="FFFFFF"/>
            </w:tcBorders>
            <w:shd w:val="clear" w:color="000000" w:fill="EBF1E9"/>
            <w:vAlign w:val="center"/>
            <w:hideMark/>
          </w:tcPr>
          <w:p w14:paraId="3906FCA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16.81</w:t>
            </w:r>
          </w:p>
        </w:tc>
        <w:tc>
          <w:tcPr>
            <w:tcW w:w="832" w:type="dxa"/>
            <w:tcBorders>
              <w:top w:val="nil"/>
              <w:left w:val="nil"/>
              <w:bottom w:val="single" w:sz="8" w:space="0" w:color="FFFFFF"/>
              <w:right w:val="single" w:sz="8" w:space="0" w:color="FFFFFF"/>
            </w:tcBorders>
            <w:shd w:val="clear" w:color="000000" w:fill="EBF1E9"/>
            <w:vAlign w:val="center"/>
            <w:hideMark/>
          </w:tcPr>
          <w:p w14:paraId="5C18867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18.92</w:t>
            </w:r>
          </w:p>
        </w:tc>
        <w:tc>
          <w:tcPr>
            <w:tcW w:w="832" w:type="dxa"/>
            <w:tcBorders>
              <w:top w:val="nil"/>
              <w:left w:val="nil"/>
              <w:bottom w:val="single" w:sz="8" w:space="0" w:color="FFFFFF"/>
              <w:right w:val="single" w:sz="8" w:space="0" w:color="FFFFFF"/>
            </w:tcBorders>
            <w:shd w:val="clear" w:color="000000" w:fill="EBF1E9"/>
            <w:vAlign w:val="center"/>
            <w:hideMark/>
          </w:tcPr>
          <w:p w14:paraId="33EB423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21.52</w:t>
            </w:r>
          </w:p>
        </w:tc>
        <w:tc>
          <w:tcPr>
            <w:tcW w:w="832" w:type="dxa"/>
            <w:tcBorders>
              <w:top w:val="nil"/>
              <w:left w:val="nil"/>
              <w:bottom w:val="single" w:sz="8" w:space="0" w:color="FFFFFF"/>
              <w:right w:val="single" w:sz="8" w:space="0" w:color="FFFFFF"/>
            </w:tcBorders>
            <w:shd w:val="clear" w:color="000000" w:fill="EBF1E9"/>
            <w:vAlign w:val="center"/>
            <w:hideMark/>
          </w:tcPr>
          <w:p w14:paraId="63593B82"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24.21</w:t>
            </w:r>
          </w:p>
        </w:tc>
        <w:tc>
          <w:tcPr>
            <w:tcW w:w="832" w:type="dxa"/>
            <w:tcBorders>
              <w:top w:val="nil"/>
              <w:left w:val="nil"/>
              <w:bottom w:val="single" w:sz="8" w:space="0" w:color="FFFFFF"/>
              <w:right w:val="single" w:sz="8" w:space="0" w:color="FFFFFF"/>
            </w:tcBorders>
            <w:shd w:val="clear" w:color="000000" w:fill="EBF1E9"/>
            <w:vAlign w:val="center"/>
            <w:hideMark/>
          </w:tcPr>
          <w:p w14:paraId="714CD52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26.97</w:t>
            </w:r>
          </w:p>
        </w:tc>
        <w:tc>
          <w:tcPr>
            <w:tcW w:w="832" w:type="dxa"/>
            <w:tcBorders>
              <w:top w:val="nil"/>
              <w:left w:val="nil"/>
              <w:bottom w:val="single" w:sz="8" w:space="0" w:color="FFFFFF"/>
              <w:right w:val="single" w:sz="8" w:space="0" w:color="FFFFFF"/>
            </w:tcBorders>
            <w:shd w:val="clear" w:color="000000" w:fill="EBF1E9"/>
            <w:vAlign w:val="center"/>
            <w:hideMark/>
          </w:tcPr>
          <w:p w14:paraId="2B99F45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30</w:t>
            </w:r>
          </w:p>
        </w:tc>
      </w:tr>
      <w:tr w:rsidR="007B461A" w:rsidRPr="00113DAD" w14:paraId="0D4342FD"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BDA85E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Pessimistic</w:t>
            </w:r>
          </w:p>
        </w:tc>
        <w:tc>
          <w:tcPr>
            <w:tcW w:w="827" w:type="dxa"/>
            <w:tcBorders>
              <w:top w:val="nil"/>
              <w:left w:val="nil"/>
              <w:bottom w:val="single" w:sz="8" w:space="0" w:color="FFFFFF"/>
              <w:right w:val="single" w:sz="8" w:space="0" w:color="FFFFFF"/>
            </w:tcBorders>
            <w:shd w:val="clear" w:color="000000" w:fill="D5E3CF"/>
            <w:vAlign w:val="center"/>
            <w:hideMark/>
          </w:tcPr>
          <w:p w14:paraId="694FDB7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37A42BD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10.77</w:t>
            </w:r>
          </w:p>
        </w:tc>
        <w:tc>
          <w:tcPr>
            <w:tcW w:w="832" w:type="dxa"/>
            <w:tcBorders>
              <w:top w:val="nil"/>
              <w:left w:val="nil"/>
              <w:bottom w:val="single" w:sz="8" w:space="0" w:color="FFFFFF"/>
              <w:right w:val="single" w:sz="8" w:space="0" w:color="FFFFFF"/>
            </w:tcBorders>
            <w:shd w:val="clear" w:color="000000" w:fill="D5E3CF"/>
            <w:vAlign w:val="center"/>
            <w:hideMark/>
          </w:tcPr>
          <w:p w14:paraId="3031CFDC"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11.58</w:t>
            </w:r>
          </w:p>
        </w:tc>
        <w:tc>
          <w:tcPr>
            <w:tcW w:w="832" w:type="dxa"/>
            <w:tcBorders>
              <w:top w:val="nil"/>
              <w:left w:val="nil"/>
              <w:bottom w:val="single" w:sz="8" w:space="0" w:color="FFFFFF"/>
              <w:right w:val="single" w:sz="8" w:space="0" w:color="FFFFFF"/>
            </w:tcBorders>
            <w:shd w:val="clear" w:color="000000" w:fill="D5E3CF"/>
            <w:vAlign w:val="center"/>
            <w:hideMark/>
          </w:tcPr>
          <w:p w14:paraId="02000A1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12.55</w:t>
            </w:r>
          </w:p>
        </w:tc>
        <w:tc>
          <w:tcPr>
            <w:tcW w:w="832" w:type="dxa"/>
            <w:tcBorders>
              <w:top w:val="nil"/>
              <w:left w:val="nil"/>
              <w:bottom w:val="single" w:sz="8" w:space="0" w:color="FFFFFF"/>
              <w:right w:val="single" w:sz="8" w:space="0" w:color="FFFFFF"/>
            </w:tcBorders>
            <w:shd w:val="clear" w:color="000000" w:fill="D5E3CF"/>
            <w:vAlign w:val="center"/>
            <w:hideMark/>
          </w:tcPr>
          <w:p w14:paraId="568F955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13.58</w:t>
            </w:r>
          </w:p>
        </w:tc>
        <w:tc>
          <w:tcPr>
            <w:tcW w:w="832" w:type="dxa"/>
            <w:tcBorders>
              <w:top w:val="nil"/>
              <w:left w:val="nil"/>
              <w:bottom w:val="single" w:sz="8" w:space="0" w:color="FFFFFF"/>
              <w:right w:val="single" w:sz="8" w:space="0" w:color="FFFFFF"/>
            </w:tcBorders>
            <w:shd w:val="clear" w:color="000000" w:fill="D5E3CF"/>
            <w:vAlign w:val="center"/>
            <w:hideMark/>
          </w:tcPr>
          <w:p w14:paraId="5D609F3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14.65</w:t>
            </w:r>
          </w:p>
        </w:tc>
        <w:tc>
          <w:tcPr>
            <w:tcW w:w="832" w:type="dxa"/>
            <w:tcBorders>
              <w:top w:val="nil"/>
              <w:left w:val="nil"/>
              <w:bottom w:val="single" w:sz="8" w:space="0" w:color="FFFFFF"/>
              <w:right w:val="single" w:sz="8" w:space="0" w:color="FFFFFF"/>
            </w:tcBorders>
            <w:shd w:val="clear" w:color="000000" w:fill="D5E3CF"/>
            <w:vAlign w:val="center"/>
            <w:hideMark/>
          </w:tcPr>
          <w:p w14:paraId="5EC900C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16.05</w:t>
            </w:r>
          </w:p>
        </w:tc>
        <w:tc>
          <w:tcPr>
            <w:tcW w:w="832" w:type="dxa"/>
            <w:tcBorders>
              <w:top w:val="nil"/>
              <w:left w:val="nil"/>
              <w:bottom w:val="single" w:sz="8" w:space="0" w:color="FFFFFF"/>
              <w:right w:val="single" w:sz="8" w:space="0" w:color="FFFFFF"/>
            </w:tcBorders>
            <w:shd w:val="clear" w:color="000000" w:fill="D5E3CF"/>
            <w:vAlign w:val="center"/>
            <w:hideMark/>
          </w:tcPr>
          <w:p w14:paraId="6030DA6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17.77</w:t>
            </w:r>
          </w:p>
        </w:tc>
        <w:tc>
          <w:tcPr>
            <w:tcW w:w="832" w:type="dxa"/>
            <w:tcBorders>
              <w:top w:val="nil"/>
              <w:left w:val="nil"/>
              <w:bottom w:val="single" w:sz="8" w:space="0" w:color="FFFFFF"/>
              <w:right w:val="single" w:sz="8" w:space="0" w:color="FFFFFF"/>
            </w:tcBorders>
            <w:shd w:val="clear" w:color="000000" w:fill="D5E3CF"/>
            <w:vAlign w:val="center"/>
            <w:hideMark/>
          </w:tcPr>
          <w:p w14:paraId="4D371C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19.45</w:t>
            </w:r>
          </w:p>
        </w:tc>
        <w:tc>
          <w:tcPr>
            <w:tcW w:w="832" w:type="dxa"/>
            <w:tcBorders>
              <w:top w:val="nil"/>
              <w:left w:val="nil"/>
              <w:bottom w:val="single" w:sz="8" w:space="0" w:color="FFFFFF"/>
              <w:right w:val="single" w:sz="8" w:space="0" w:color="FFFFFF"/>
            </w:tcBorders>
            <w:shd w:val="clear" w:color="000000" w:fill="D5E3CF"/>
            <w:vAlign w:val="center"/>
            <w:hideMark/>
          </w:tcPr>
          <w:p w14:paraId="5646688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21.08</w:t>
            </w:r>
          </w:p>
        </w:tc>
        <w:tc>
          <w:tcPr>
            <w:tcW w:w="832" w:type="dxa"/>
            <w:tcBorders>
              <w:top w:val="nil"/>
              <w:left w:val="nil"/>
              <w:bottom w:val="single" w:sz="8" w:space="0" w:color="FFFFFF"/>
              <w:right w:val="single" w:sz="8" w:space="0" w:color="FFFFFF"/>
            </w:tcBorders>
            <w:shd w:val="clear" w:color="000000" w:fill="D5E3CF"/>
            <w:vAlign w:val="center"/>
            <w:hideMark/>
          </w:tcPr>
          <w:p w14:paraId="6623FA39"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22.81</w:t>
            </w:r>
          </w:p>
        </w:tc>
      </w:tr>
    </w:tbl>
    <w:p w14:paraId="686D9510" w14:textId="77777777" w:rsidR="007B461A" w:rsidRDefault="007B461A" w:rsidP="007B461A">
      <w:pPr>
        <w:rPr>
          <w:rFonts w:ascii="Arial" w:eastAsia="Arial" w:hAnsi="Arial" w:cs="Arial"/>
          <w:sz w:val="24"/>
          <w:szCs w:val="24"/>
        </w:rPr>
        <w:sectPr w:rsidR="007B461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D7B5D">
        <w:rPr>
          <w:rFonts w:ascii="Arial" w:eastAsia="Arial" w:hAnsi="Arial" w:cs="Arial"/>
          <w:noProof/>
          <w:sz w:val="24"/>
          <w:szCs w:val="24"/>
        </w:rPr>
        <mc:AlternateContent>
          <mc:Choice Requires="wps">
            <w:drawing>
              <wp:anchor distT="0" distB="0" distL="114300" distR="114300" simplePos="0" relativeHeight="252821504" behindDoc="0" locked="0" layoutInCell="1" allowOverlap="1" wp14:anchorId="4EFC66A5" wp14:editId="0345989D">
                <wp:simplePos x="0" y="0"/>
                <wp:positionH relativeFrom="column">
                  <wp:posOffset>2676525</wp:posOffset>
                </wp:positionH>
                <wp:positionV relativeFrom="paragraph">
                  <wp:posOffset>216535</wp:posOffset>
                </wp:positionV>
                <wp:extent cx="3790315" cy="3333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3790315" cy="333375"/>
                        </a:xfrm>
                        <a:prstGeom prst="rect">
                          <a:avLst/>
                        </a:prstGeom>
                        <a:noFill/>
                      </wps:spPr>
                      <wps:txbx>
                        <w:txbxContent>
                          <w:p w14:paraId="674A4ED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1BB92B" w14:textId="7082DC4C" w:rsidR="007B461A" w:rsidRPr="00113DAD" w:rsidRDefault="007B461A"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EFC66A5" id="_x0000_s1154" type="#_x0000_t202" style="position:absolute;margin-left:210.75pt;margin-top:17.05pt;width:298.45pt;height:26.2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" filled="f" stroked="f">
                <v:textbox>
                  <w:txbxContent>
                    <w:p w14:paraId="674A4ED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1BB92B" w14:textId="7082DC4C" w:rsidR="007B461A" w:rsidRPr="00113DAD" w:rsidRDefault="007B461A"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35FD3D0C" w14:textId="4F6E120F" w:rsidR="007B461A" w:rsidRDefault="007B461A" w:rsidP="000C07D2">
      <w:pPr>
        <w:tabs>
          <w:tab w:val="left" w:pos="1530"/>
        </w:tabs>
        <w:spacing w:line="480" w:lineRule="auto"/>
        <w:rPr>
          <w:rFonts w:ascii="Arial" w:eastAsia="Arial" w:hAnsi="Arial" w:cs="Arial"/>
          <w:b/>
          <w:color w:val="000000" w:themeColor="text1"/>
          <w:sz w:val="24"/>
          <w:szCs w:val="24"/>
        </w:rPr>
      </w:pPr>
    </w:p>
    <w:p w14:paraId="3E1107C2" w14:textId="77777777" w:rsidR="008D6034" w:rsidRPr="006B795B" w:rsidRDefault="008D6034" w:rsidP="008D6034">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2E637FDC" w14:textId="128135BC" w:rsidR="008D6034" w:rsidRDefault="008D6034" w:rsidP="008D6034">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will push the country’s Vinyl Ester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Vinyl Ester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Vinyl Ester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tbl>
      <w:tblPr>
        <w:tblW w:w="10160" w:type="dxa"/>
        <w:tblLook w:val="04A0" w:firstRow="1" w:lastRow="0" w:firstColumn="1" w:lastColumn="0" w:noHBand="0" w:noVBand="1"/>
      </w:tblPr>
      <w:tblGrid>
        <w:gridCol w:w="3483"/>
        <w:gridCol w:w="3028"/>
        <w:gridCol w:w="1279"/>
        <w:gridCol w:w="1137"/>
        <w:gridCol w:w="1233"/>
      </w:tblGrid>
      <w:tr w:rsidR="00737A75" w:rsidRPr="00737A75" w14:paraId="41C4DFB8" w14:textId="77777777" w:rsidTr="00737A75">
        <w:trPr>
          <w:trHeight w:val="334"/>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B059F81"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3B80BDC1"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8C7771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028" w:type="dxa"/>
            <w:tcBorders>
              <w:top w:val="nil"/>
              <w:left w:val="nil"/>
              <w:bottom w:val="single" w:sz="8" w:space="0" w:color="auto"/>
              <w:right w:val="single" w:sz="8" w:space="0" w:color="auto"/>
            </w:tcBorders>
            <w:shd w:val="clear" w:color="000000" w:fill="ACB9CA"/>
            <w:noWrap/>
            <w:vAlign w:val="center"/>
            <w:hideMark/>
          </w:tcPr>
          <w:p w14:paraId="5730F17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279" w:type="dxa"/>
            <w:tcBorders>
              <w:top w:val="nil"/>
              <w:left w:val="nil"/>
              <w:bottom w:val="single" w:sz="8" w:space="0" w:color="auto"/>
              <w:right w:val="single" w:sz="8" w:space="0" w:color="auto"/>
            </w:tcBorders>
            <w:shd w:val="clear" w:color="000000" w:fill="ACB9CA"/>
            <w:noWrap/>
            <w:vAlign w:val="center"/>
            <w:hideMark/>
          </w:tcPr>
          <w:p w14:paraId="0BAB6375"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37" w:type="dxa"/>
            <w:tcBorders>
              <w:top w:val="nil"/>
              <w:left w:val="nil"/>
              <w:bottom w:val="single" w:sz="8" w:space="0" w:color="auto"/>
              <w:right w:val="single" w:sz="8" w:space="0" w:color="auto"/>
            </w:tcBorders>
            <w:shd w:val="clear" w:color="000000" w:fill="ACB9CA"/>
            <w:vAlign w:val="center"/>
            <w:hideMark/>
          </w:tcPr>
          <w:p w14:paraId="4913261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33" w:type="dxa"/>
            <w:tcBorders>
              <w:top w:val="nil"/>
              <w:left w:val="nil"/>
              <w:bottom w:val="single" w:sz="8" w:space="0" w:color="auto"/>
              <w:right w:val="single" w:sz="8" w:space="0" w:color="auto"/>
            </w:tcBorders>
            <w:shd w:val="clear" w:color="000000" w:fill="ACB9CA"/>
            <w:noWrap/>
            <w:vAlign w:val="center"/>
            <w:hideMark/>
          </w:tcPr>
          <w:p w14:paraId="7EA92F19"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737A75" w:rsidRPr="00737A75" w14:paraId="0CA6E3DB"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54FC6FB3" w14:textId="7465DDD4"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 Period)</w:t>
            </w:r>
          </w:p>
        </w:tc>
        <w:tc>
          <w:tcPr>
            <w:tcW w:w="3028" w:type="dxa"/>
            <w:tcBorders>
              <w:top w:val="nil"/>
              <w:left w:val="nil"/>
              <w:bottom w:val="single" w:sz="8" w:space="0" w:color="auto"/>
              <w:right w:val="single" w:sz="8" w:space="0" w:color="auto"/>
            </w:tcBorders>
            <w:shd w:val="clear" w:color="auto" w:fill="auto"/>
            <w:noWrap/>
            <w:vAlign w:val="center"/>
            <w:hideMark/>
          </w:tcPr>
          <w:p w14:paraId="73561704"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48BDF15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39E12878"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10.00%</w:t>
            </w:r>
          </w:p>
        </w:tc>
        <w:tc>
          <w:tcPr>
            <w:tcW w:w="1233" w:type="dxa"/>
            <w:tcBorders>
              <w:top w:val="nil"/>
              <w:left w:val="nil"/>
              <w:bottom w:val="single" w:sz="8" w:space="0" w:color="auto"/>
              <w:right w:val="single" w:sz="8" w:space="0" w:color="auto"/>
            </w:tcBorders>
            <w:shd w:val="clear" w:color="auto" w:fill="auto"/>
            <w:noWrap/>
            <w:vAlign w:val="center"/>
            <w:hideMark/>
          </w:tcPr>
          <w:p w14:paraId="0DDA597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8.00%</w:t>
            </w:r>
          </w:p>
        </w:tc>
      </w:tr>
      <w:tr w:rsidR="00737A75" w:rsidRPr="00737A75" w14:paraId="573C9BC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797FEFD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lastRenderedPageBreak/>
              <w:t>GDP Per Capita (%)</w:t>
            </w:r>
          </w:p>
        </w:tc>
        <w:tc>
          <w:tcPr>
            <w:tcW w:w="3028" w:type="dxa"/>
            <w:tcBorders>
              <w:top w:val="nil"/>
              <w:left w:val="nil"/>
              <w:bottom w:val="single" w:sz="8" w:space="0" w:color="auto"/>
              <w:right w:val="single" w:sz="8" w:space="0" w:color="auto"/>
            </w:tcBorders>
            <w:shd w:val="clear" w:color="auto" w:fill="auto"/>
            <w:noWrap/>
            <w:vAlign w:val="center"/>
            <w:hideMark/>
          </w:tcPr>
          <w:p w14:paraId="3C202C0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3945A8D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406AFE99"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6.22%</w:t>
            </w:r>
          </w:p>
        </w:tc>
        <w:tc>
          <w:tcPr>
            <w:tcW w:w="1233" w:type="dxa"/>
            <w:tcBorders>
              <w:top w:val="nil"/>
              <w:left w:val="nil"/>
              <w:bottom w:val="single" w:sz="8" w:space="0" w:color="auto"/>
              <w:right w:val="single" w:sz="8" w:space="0" w:color="auto"/>
            </w:tcBorders>
            <w:shd w:val="clear" w:color="auto" w:fill="auto"/>
            <w:noWrap/>
            <w:vAlign w:val="center"/>
            <w:hideMark/>
          </w:tcPr>
          <w:p w14:paraId="63B5F9CA"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65F8B86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B31735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028" w:type="dxa"/>
            <w:tcBorders>
              <w:top w:val="nil"/>
              <w:left w:val="nil"/>
              <w:bottom w:val="single" w:sz="8" w:space="0" w:color="auto"/>
              <w:right w:val="single" w:sz="8" w:space="0" w:color="auto"/>
            </w:tcBorders>
            <w:shd w:val="clear" w:color="auto" w:fill="auto"/>
            <w:noWrap/>
            <w:vAlign w:val="center"/>
            <w:hideMark/>
          </w:tcPr>
          <w:p w14:paraId="4321C99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23F4D32"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1813880"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3.50%</w:t>
            </w:r>
          </w:p>
        </w:tc>
        <w:tc>
          <w:tcPr>
            <w:tcW w:w="1233" w:type="dxa"/>
            <w:tcBorders>
              <w:top w:val="nil"/>
              <w:left w:val="nil"/>
              <w:bottom w:val="single" w:sz="8" w:space="0" w:color="auto"/>
              <w:right w:val="single" w:sz="8" w:space="0" w:color="auto"/>
            </w:tcBorders>
            <w:shd w:val="clear" w:color="auto" w:fill="auto"/>
            <w:noWrap/>
            <w:vAlign w:val="center"/>
            <w:hideMark/>
          </w:tcPr>
          <w:p w14:paraId="65616F53"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10497596"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11C79E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028" w:type="dxa"/>
            <w:tcBorders>
              <w:top w:val="nil"/>
              <w:left w:val="nil"/>
              <w:bottom w:val="single" w:sz="8" w:space="0" w:color="auto"/>
              <w:right w:val="single" w:sz="8" w:space="0" w:color="auto"/>
            </w:tcBorders>
            <w:shd w:val="clear" w:color="auto" w:fill="auto"/>
            <w:noWrap/>
            <w:vAlign w:val="center"/>
            <w:hideMark/>
          </w:tcPr>
          <w:p w14:paraId="321CBA4A"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132366C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02A951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10.05%</w:t>
            </w:r>
          </w:p>
        </w:tc>
        <w:tc>
          <w:tcPr>
            <w:tcW w:w="1233" w:type="dxa"/>
            <w:tcBorders>
              <w:top w:val="nil"/>
              <w:left w:val="nil"/>
              <w:bottom w:val="single" w:sz="8" w:space="0" w:color="auto"/>
              <w:right w:val="single" w:sz="8" w:space="0" w:color="auto"/>
            </w:tcBorders>
            <w:shd w:val="clear" w:color="auto" w:fill="auto"/>
            <w:noWrap/>
            <w:vAlign w:val="center"/>
            <w:hideMark/>
          </w:tcPr>
          <w:p w14:paraId="0CA77BEA"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18.00%</w:t>
            </w:r>
          </w:p>
        </w:tc>
      </w:tr>
      <w:tr w:rsidR="00737A75" w:rsidRPr="00737A75" w14:paraId="2817CDC7"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6D30AA18"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028" w:type="dxa"/>
            <w:tcBorders>
              <w:top w:val="nil"/>
              <w:left w:val="nil"/>
              <w:bottom w:val="single" w:sz="8" w:space="0" w:color="auto"/>
              <w:right w:val="single" w:sz="8" w:space="0" w:color="auto"/>
            </w:tcBorders>
            <w:shd w:val="clear" w:color="auto" w:fill="auto"/>
            <w:noWrap/>
            <w:vAlign w:val="center"/>
            <w:hideMark/>
          </w:tcPr>
          <w:p w14:paraId="7EFA5A2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6222C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0DCE93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14.02%</w:t>
            </w:r>
          </w:p>
        </w:tc>
        <w:tc>
          <w:tcPr>
            <w:tcW w:w="1233" w:type="dxa"/>
            <w:tcBorders>
              <w:top w:val="nil"/>
              <w:left w:val="nil"/>
              <w:bottom w:val="single" w:sz="8" w:space="0" w:color="auto"/>
              <w:right w:val="single" w:sz="8" w:space="0" w:color="auto"/>
            </w:tcBorders>
            <w:shd w:val="clear" w:color="auto" w:fill="auto"/>
            <w:noWrap/>
            <w:vAlign w:val="center"/>
            <w:hideMark/>
          </w:tcPr>
          <w:p w14:paraId="35EB89F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25.00%</w:t>
            </w:r>
          </w:p>
        </w:tc>
      </w:tr>
      <w:tr w:rsidR="00737A75" w:rsidRPr="00737A75" w14:paraId="3F15CE88"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343E077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Marine Components</w:t>
            </w:r>
          </w:p>
        </w:tc>
        <w:tc>
          <w:tcPr>
            <w:tcW w:w="3028" w:type="dxa"/>
            <w:tcBorders>
              <w:top w:val="nil"/>
              <w:left w:val="nil"/>
              <w:bottom w:val="single" w:sz="8" w:space="0" w:color="auto"/>
              <w:right w:val="single" w:sz="8" w:space="0" w:color="auto"/>
            </w:tcBorders>
            <w:shd w:val="clear" w:color="auto" w:fill="auto"/>
            <w:noWrap/>
            <w:vAlign w:val="center"/>
            <w:hideMark/>
          </w:tcPr>
          <w:p w14:paraId="4AB10E3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57C01DF"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16074F9"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19.30%</w:t>
            </w:r>
          </w:p>
        </w:tc>
        <w:tc>
          <w:tcPr>
            <w:tcW w:w="1233" w:type="dxa"/>
            <w:tcBorders>
              <w:top w:val="nil"/>
              <w:left w:val="nil"/>
              <w:bottom w:val="single" w:sz="8" w:space="0" w:color="auto"/>
              <w:right w:val="single" w:sz="8" w:space="0" w:color="auto"/>
            </w:tcBorders>
            <w:shd w:val="clear" w:color="auto" w:fill="auto"/>
            <w:noWrap/>
            <w:vAlign w:val="center"/>
            <w:hideMark/>
          </w:tcPr>
          <w:p w14:paraId="6C742755"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40.00%</w:t>
            </w:r>
          </w:p>
        </w:tc>
      </w:tr>
      <w:tr w:rsidR="00737A75" w:rsidRPr="00737A75" w14:paraId="0B510D39"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2A116F1" w14:textId="6375A17C"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2015-</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2020)</w:t>
            </w:r>
          </w:p>
        </w:tc>
        <w:tc>
          <w:tcPr>
            <w:tcW w:w="3028" w:type="dxa"/>
            <w:tcBorders>
              <w:top w:val="nil"/>
              <w:left w:val="nil"/>
              <w:bottom w:val="single" w:sz="8" w:space="0" w:color="auto"/>
              <w:right w:val="single" w:sz="8" w:space="0" w:color="000000"/>
            </w:tcBorders>
            <w:shd w:val="clear" w:color="auto" w:fill="auto"/>
            <w:noWrap/>
            <w:vAlign w:val="center"/>
            <w:hideMark/>
          </w:tcPr>
          <w:p w14:paraId="38F9E5B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EF0A0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37" w:type="dxa"/>
            <w:tcBorders>
              <w:top w:val="nil"/>
              <w:left w:val="nil"/>
              <w:bottom w:val="single" w:sz="8" w:space="0" w:color="auto"/>
              <w:right w:val="single" w:sz="8" w:space="0" w:color="auto"/>
            </w:tcBorders>
            <w:shd w:val="clear" w:color="auto" w:fill="auto"/>
            <w:noWrap/>
            <w:vAlign w:val="center"/>
            <w:hideMark/>
          </w:tcPr>
          <w:p w14:paraId="1E60993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3.10%</w:t>
            </w:r>
          </w:p>
        </w:tc>
        <w:tc>
          <w:tcPr>
            <w:tcW w:w="1233" w:type="dxa"/>
            <w:tcBorders>
              <w:top w:val="nil"/>
              <w:left w:val="nil"/>
              <w:bottom w:val="single" w:sz="8" w:space="0" w:color="auto"/>
              <w:right w:val="single" w:sz="8" w:space="0" w:color="auto"/>
            </w:tcBorders>
            <w:shd w:val="clear" w:color="auto" w:fill="auto"/>
            <w:noWrap/>
            <w:vAlign w:val="center"/>
            <w:hideMark/>
          </w:tcPr>
          <w:p w14:paraId="7AE3AC2C"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73EBD175"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F74F349" w14:textId="4D017181"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w:t>
            </w:r>
          </w:p>
        </w:tc>
        <w:tc>
          <w:tcPr>
            <w:tcW w:w="6677" w:type="dxa"/>
            <w:gridSpan w:val="4"/>
            <w:tcBorders>
              <w:top w:val="single" w:sz="8" w:space="0" w:color="auto"/>
              <w:left w:val="nil"/>
              <w:bottom w:val="nil"/>
              <w:right w:val="nil"/>
            </w:tcBorders>
            <w:shd w:val="clear" w:color="000000" w:fill="333F4F"/>
            <w:noWrap/>
            <w:vAlign w:val="center"/>
            <w:hideMark/>
          </w:tcPr>
          <w:p w14:paraId="04A61E7A"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14.22%</w:t>
            </w:r>
          </w:p>
        </w:tc>
      </w:tr>
    </w:tbl>
    <w:p w14:paraId="19C09B00" w14:textId="77777777" w:rsidR="00737A75" w:rsidRPr="00737A75" w:rsidRDefault="00737A75" w:rsidP="00737A75">
      <w:pPr>
        <w:spacing w:after="0" w:line="240" w:lineRule="auto"/>
        <w:jc w:val="both"/>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25F39824" w14:textId="77777777" w:rsidR="00737A75" w:rsidRDefault="00737A75" w:rsidP="008D6034">
      <w:pPr>
        <w:tabs>
          <w:tab w:val="left" w:pos="1290"/>
        </w:tabs>
        <w:spacing w:line="360" w:lineRule="auto"/>
        <w:jc w:val="both"/>
        <w:rPr>
          <w:rFonts w:ascii="Arial" w:eastAsia="Arial" w:hAnsi="Arial" w:cs="Arial"/>
          <w:sz w:val="24"/>
          <w:szCs w:val="24"/>
        </w:rPr>
      </w:pPr>
    </w:p>
    <w:p w14:paraId="3A2CE15B" w14:textId="77777777" w:rsidR="008D6034" w:rsidRPr="006B795B" w:rsidRDefault="008D6034" w:rsidP="008D6034">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6CE3001" w14:textId="5BECC001" w:rsidR="008D6034" w:rsidRDefault="008D6034" w:rsidP="008D6034">
      <w:pPr>
        <w:tabs>
          <w:tab w:val="left" w:pos="1290"/>
        </w:tabs>
        <w:spacing w:line="360" w:lineRule="auto"/>
        <w:jc w:val="both"/>
        <w:rPr>
          <w:rFonts w:ascii="Arial" w:eastAsia="Arial" w:hAnsi="Arial" w:cs="Arial"/>
          <w:sz w:val="24"/>
          <w:szCs w:val="24"/>
        </w:rPr>
      </w:pPr>
      <w:r>
        <w:rPr>
          <w:rFonts w:ascii="Arial" w:eastAsia="Arial" w:hAnsi="Arial" w:cs="Arial"/>
          <w:sz w:val="24"/>
          <w:szCs w:val="24"/>
        </w:rPr>
        <w:t>Vinyl Ester</w:t>
      </w:r>
      <w:r w:rsidRPr="008903D1">
        <w:rPr>
          <w:rFonts w:ascii="Arial" w:eastAsia="Arial" w:hAnsi="Arial" w:cs="Arial"/>
          <w:sz w:val="24"/>
          <w:szCs w:val="24"/>
        </w:rPr>
        <w:t xml:space="preserve">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the India’s Vinyl Ester</w:t>
      </w:r>
      <w:r w:rsidRPr="008903D1">
        <w:rPr>
          <w:rFonts w:ascii="Arial" w:eastAsia="Arial" w:hAnsi="Arial" w:cs="Arial"/>
          <w:sz w:val="24"/>
          <w:szCs w:val="24"/>
        </w:rPr>
        <w:t xml:space="preserve">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tbl>
      <w:tblPr>
        <w:tblW w:w="10160" w:type="dxa"/>
        <w:tblLook w:val="04A0" w:firstRow="1" w:lastRow="0" w:firstColumn="1" w:lastColumn="0" w:noHBand="0" w:noVBand="1"/>
      </w:tblPr>
      <w:tblGrid>
        <w:gridCol w:w="3396"/>
        <w:gridCol w:w="3225"/>
        <w:gridCol w:w="1162"/>
        <w:gridCol w:w="1149"/>
        <w:gridCol w:w="1228"/>
      </w:tblGrid>
      <w:tr w:rsidR="00737A75" w:rsidRPr="00737A75" w14:paraId="7E764C32" w14:textId="77777777" w:rsidTr="00737A75">
        <w:trPr>
          <w:trHeight w:val="31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7169AF48"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7FE93FFC"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1B5621D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225" w:type="dxa"/>
            <w:tcBorders>
              <w:top w:val="nil"/>
              <w:left w:val="nil"/>
              <w:bottom w:val="single" w:sz="8" w:space="0" w:color="auto"/>
              <w:right w:val="single" w:sz="8" w:space="0" w:color="auto"/>
            </w:tcBorders>
            <w:shd w:val="clear" w:color="000000" w:fill="ACB9CA"/>
            <w:noWrap/>
            <w:vAlign w:val="center"/>
            <w:hideMark/>
          </w:tcPr>
          <w:p w14:paraId="525DCCF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162" w:type="dxa"/>
            <w:tcBorders>
              <w:top w:val="nil"/>
              <w:left w:val="nil"/>
              <w:bottom w:val="single" w:sz="8" w:space="0" w:color="auto"/>
              <w:right w:val="single" w:sz="8" w:space="0" w:color="auto"/>
            </w:tcBorders>
            <w:shd w:val="clear" w:color="000000" w:fill="ACB9CA"/>
            <w:noWrap/>
            <w:vAlign w:val="center"/>
            <w:hideMark/>
          </w:tcPr>
          <w:p w14:paraId="738CE3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49" w:type="dxa"/>
            <w:tcBorders>
              <w:top w:val="nil"/>
              <w:left w:val="nil"/>
              <w:bottom w:val="single" w:sz="8" w:space="0" w:color="auto"/>
              <w:right w:val="single" w:sz="8" w:space="0" w:color="auto"/>
            </w:tcBorders>
            <w:shd w:val="clear" w:color="000000" w:fill="ACB9CA"/>
            <w:vAlign w:val="center"/>
            <w:hideMark/>
          </w:tcPr>
          <w:p w14:paraId="7F04ED9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7B1C18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737A75" w:rsidRPr="00737A75" w14:paraId="4183610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248979D" w14:textId="6A571355"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 Period)</w:t>
            </w:r>
          </w:p>
        </w:tc>
        <w:tc>
          <w:tcPr>
            <w:tcW w:w="3225" w:type="dxa"/>
            <w:tcBorders>
              <w:top w:val="nil"/>
              <w:left w:val="nil"/>
              <w:bottom w:val="single" w:sz="8" w:space="0" w:color="auto"/>
              <w:right w:val="single" w:sz="8" w:space="0" w:color="auto"/>
            </w:tcBorders>
            <w:shd w:val="clear" w:color="auto" w:fill="auto"/>
            <w:noWrap/>
            <w:vAlign w:val="center"/>
            <w:hideMark/>
          </w:tcPr>
          <w:p w14:paraId="25ED3F9F"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9AE8B95"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2D9E48"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6.82%</w:t>
            </w:r>
          </w:p>
        </w:tc>
        <w:tc>
          <w:tcPr>
            <w:tcW w:w="1228" w:type="dxa"/>
            <w:tcBorders>
              <w:top w:val="nil"/>
              <w:left w:val="nil"/>
              <w:bottom w:val="single" w:sz="8" w:space="0" w:color="auto"/>
              <w:right w:val="single" w:sz="8" w:space="0" w:color="auto"/>
            </w:tcBorders>
            <w:shd w:val="clear" w:color="auto" w:fill="auto"/>
            <w:noWrap/>
            <w:vAlign w:val="center"/>
            <w:hideMark/>
          </w:tcPr>
          <w:p w14:paraId="691E111C"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10.00%</w:t>
            </w:r>
          </w:p>
        </w:tc>
      </w:tr>
      <w:tr w:rsidR="00737A75" w:rsidRPr="00737A75" w14:paraId="6FCDDC04"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682DF4B3"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225" w:type="dxa"/>
            <w:tcBorders>
              <w:top w:val="nil"/>
              <w:left w:val="nil"/>
              <w:bottom w:val="single" w:sz="8" w:space="0" w:color="auto"/>
              <w:right w:val="single" w:sz="8" w:space="0" w:color="auto"/>
            </w:tcBorders>
            <w:shd w:val="clear" w:color="auto" w:fill="auto"/>
            <w:noWrap/>
            <w:vAlign w:val="center"/>
            <w:hideMark/>
          </w:tcPr>
          <w:p w14:paraId="461168D8"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4EFFCF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25C74E31"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4.00%</w:t>
            </w:r>
          </w:p>
        </w:tc>
        <w:tc>
          <w:tcPr>
            <w:tcW w:w="1228" w:type="dxa"/>
            <w:tcBorders>
              <w:top w:val="nil"/>
              <w:left w:val="nil"/>
              <w:bottom w:val="single" w:sz="8" w:space="0" w:color="auto"/>
              <w:right w:val="single" w:sz="8" w:space="0" w:color="auto"/>
            </w:tcBorders>
            <w:shd w:val="clear" w:color="auto" w:fill="auto"/>
            <w:noWrap/>
            <w:vAlign w:val="center"/>
            <w:hideMark/>
          </w:tcPr>
          <w:p w14:paraId="6A0F80D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5.00%</w:t>
            </w:r>
          </w:p>
        </w:tc>
      </w:tr>
      <w:tr w:rsidR="00737A75" w:rsidRPr="00737A75" w14:paraId="4CC12098"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477E7C9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225" w:type="dxa"/>
            <w:tcBorders>
              <w:top w:val="nil"/>
              <w:left w:val="nil"/>
              <w:bottom w:val="single" w:sz="8" w:space="0" w:color="auto"/>
              <w:right w:val="single" w:sz="8" w:space="0" w:color="auto"/>
            </w:tcBorders>
            <w:shd w:val="clear" w:color="auto" w:fill="auto"/>
            <w:noWrap/>
            <w:vAlign w:val="center"/>
            <w:hideMark/>
          </w:tcPr>
          <w:p w14:paraId="5A7E7F8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41EE38C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B040320"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3.42%</w:t>
            </w:r>
          </w:p>
        </w:tc>
        <w:tc>
          <w:tcPr>
            <w:tcW w:w="1228" w:type="dxa"/>
            <w:tcBorders>
              <w:top w:val="nil"/>
              <w:left w:val="nil"/>
              <w:bottom w:val="single" w:sz="8" w:space="0" w:color="auto"/>
              <w:right w:val="single" w:sz="8" w:space="0" w:color="auto"/>
            </w:tcBorders>
            <w:shd w:val="clear" w:color="auto" w:fill="auto"/>
            <w:noWrap/>
            <w:vAlign w:val="center"/>
            <w:hideMark/>
          </w:tcPr>
          <w:p w14:paraId="13F8D99D"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5.00%</w:t>
            </w:r>
          </w:p>
        </w:tc>
      </w:tr>
      <w:tr w:rsidR="00737A75" w:rsidRPr="00737A75" w14:paraId="18D21F4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280C48C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225" w:type="dxa"/>
            <w:tcBorders>
              <w:top w:val="nil"/>
              <w:left w:val="nil"/>
              <w:bottom w:val="single" w:sz="8" w:space="0" w:color="auto"/>
              <w:right w:val="single" w:sz="8" w:space="0" w:color="auto"/>
            </w:tcBorders>
            <w:shd w:val="clear" w:color="auto" w:fill="auto"/>
            <w:noWrap/>
            <w:vAlign w:val="center"/>
            <w:hideMark/>
          </w:tcPr>
          <w:p w14:paraId="7A50C0C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07014F65"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4F7DC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8.10%</w:t>
            </w:r>
          </w:p>
        </w:tc>
        <w:tc>
          <w:tcPr>
            <w:tcW w:w="1228" w:type="dxa"/>
            <w:tcBorders>
              <w:top w:val="nil"/>
              <w:left w:val="nil"/>
              <w:bottom w:val="single" w:sz="8" w:space="0" w:color="auto"/>
              <w:right w:val="single" w:sz="8" w:space="0" w:color="auto"/>
            </w:tcBorders>
            <w:shd w:val="clear" w:color="auto" w:fill="auto"/>
            <w:noWrap/>
            <w:vAlign w:val="center"/>
            <w:hideMark/>
          </w:tcPr>
          <w:p w14:paraId="7C991BF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15.00%</w:t>
            </w:r>
          </w:p>
        </w:tc>
      </w:tr>
      <w:tr w:rsidR="00737A75" w:rsidRPr="00737A75" w14:paraId="49FD221A"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5005E2B2"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225" w:type="dxa"/>
            <w:tcBorders>
              <w:top w:val="nil"/>
              <w:left w:val="nil"/>
              <w:bottom w:val="single" w:sz="8" w:space="0" w:color="auto"/>
              <w:right w:val="single" w:sz="8" w:space="0" w:color="auto"/>
            </w:tcBorders>
            <w:shd w:val="clear" w:color="auto" w:fill="auto"/>
            <w:noWrap/>
            <w:vAlign w:val="center"/>
            <w:hideMark/>
          </w:tcPr>
          <w:p w14:paraId="0CD6979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F8235ED"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15B962B"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9.50%</w:t>
            </w:r>
          </w:p>
        </w:tc>
        <w:tc>
          <w:tcPr>
            <w:tcW w:w="1228" w:type="dxa"/>
            <w:tcBorders>
              <w:top w:val="nil"/>
              <w:left w:val="nil"/>
              <w:bottom w:val="single" w:sz="8" w:space="0" w:color="auto"/>
              <w:right w:val="single" w:sz="8" w:space="0" w:color="auto"/>
            </w:tcBorders>
            <w:shd w:val="clear" w:color="auto" w:fill="auto"/>
            <w:noWrap/>
            <w:vAlign w:val="center"/>
            <w:hideMark/>
          </w:tcPr>
          <w:p w14:paraId="119CDDF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30.00%</w:t>
            </w:r>
          </w:p>
        </w:tc>
      </w:tr>
      <w:tr w:rsidR="00737A75" w:rsidRPr="00737A75" w14:paraId="25BF3305"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0F122E9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Marine Components</w:t>
            </w:r>
          </w:p>
        </w:tc>
        <w:tc>
          <w:tcPr>
            <w:tcW w:w="3225" w:type="dxa"/>
            <w:tcBorders>
              <w:top w:val="nil"/>
              <w:left w:val="nil"/>
              <w:bottom w:val="single" w:sz="8" w:space="0" w:color="auto"/>
              <w:right w:val="single" w:sz="8" w:space="0" w:color="auto"/>
            </w:tcBorders>
            <w:shd w:val="clear" w:color="auto" w:fill="auto"/>
            <w:noWrap/>
            <w:vAlign w:val="center"/>
            <w:hideMark/>
          </w:tcPr>
          <w:p w14:paraId="4791327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849C524"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311CBB9D"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12.00%</w:t>
            </w:r>
          </w:p>
        </w:tc>
        <w:tc>
          <w:tcPr>
            <w:tcW w:w="1228" w:type="dxa"/>
            <w:tcBorders>
              <w:top w:val="nil"/>
              <w:left w:val="nil"/>
              <w:bottom w:val="single" w:sz="8" w:space="0" w:color="auto"/>
              <w:right w:val="single" w:sz="8" w:space="0" w:color="auto"/>
            </w:tcBorders>
            <w:shd w:val="clear" w:color="auto" w:fill="auto"/>
            <w:noWrap/>
            <w:vAlign w:val="center"/>
            <w:hideMark/>
          </w:tcPr>
          <w:p w14:paraId="36563F1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28.00%</w:t>
            </w:r>
          </w:p>
        </w:tc>
      </w:tr>
      <w:tr w:rsidR="00737A75" w:rsidRPr="00737A75" w14:paraId="13F38C0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314FC3E" w14:textId="272B8A39"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2015-</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2020)</w:t>
            </w:r>
          </w:p>
        </w:tc>
        <w:tc>
          <w:tcPr>
            <w:tcW w:w="3225" w:type="dxa"/>
            <w:tcBorders>
              <w:top w:val="nil"/>
              <w:left w:val="nil"/>
              <w:bottom w:val="single" w:sz="8" w:space="0" w:color="auto"/>
              <w:right w:val="single" w:sz="8" w:space="0" w:color="000000"/>
            </w:tcBorders>
            <w:shd w:val="clear" w:color="auto" w:fill="auto"/>
            <w:noWrap/>
            <w:vAlign w:val="center"/>
            <w:hideMark/>
          </w:tcPr>
          <w:p w14:paraId="471D9D8E"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563231E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49" w:type="dxa"/>
            <w:tcBorders>
              <w:top w:val="nil"/>
              <w:left w:val="nil"/>
              <w:bottom w:val="single" w:sz="8" w:space="0" w:color="auto"/>
              <w:right w:val="single" w:sz="8" w:space="0" w:color="auto"/>
            </w:tcBorders>
            <w:shd w:val="clear" w:color="auto" w:fill="auto"/>
            <w:noWrap/>
            <w:vAlign w:val="center"/>
            <w:hideMark/>
          </w:tcPr>
          <w:p w14:paraId="5EB1DC56"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3.10%</w:t>
            </w:r>
          </w:p>
        </w:tc>
        <w:tc>
          <w:tcPr>
            <w:tcW w:w="1228" w:type="dxa"/>
            <w:tcBorders>
              <w:top w:val="nil"/>
              <w:left w:val="nil"/>
              <w:bottom w:val="single" w:sz="8" w:space="0" w:color="auto"/>
              <w:right w:val="single" w:sz="8" w:space="0" w:color="auto"/>
            </w:tcBorders>
            <w:shd w:val="clear" w:color="auto" w:fill="auto"/>
            <w:noWrap/>
            <w:vAlign w:val="center"/>
            <w:hideMark/>
          </w:tcPr>
          <w:p w14:paraId="685EB285"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7.00%</w:t>
            </w:r>
          </w:p>
        </w:tc>
      </w:tr>
      <w:tr w:rsidR="00737A75" w:rsidRPr="00737A75" w14:paraId="53EDCC5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014EED97" w14:textId="6F872F6E"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lastRenderedPageBreak/>
              <w:t>CAGR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w:t>
            </w:r>
          </w:p>
        </w:tc>
        <w:tc>
          <w:tcPr>
            <w:tcW w:w="6764" w:type="dxa"/>
            <w:gridSpan w:val="4"/>
            <w:tcBorders>
              <w:top w:val="single" w:sz="8" w:space="0" w:color="auto"/>
              <w:left w:val="nil"/>
              <w:bottom w:val="nil"/>
              <w:right w:val="nil"/>
            </w:tcBorders>
            <w:shd w:val="clear" w:color="000000" w:fill="333F4F"/>
            <w:noWrap/>
            <w:vAlign w:val="center"/>
            <w:hideMark/>
          </w:tcPr>
          <w:p w14:paraId="4BFD6A8F"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8.70%</w:t>
            </w:r>
          </w:p>
        </w:tc>
      </w:tr>
    </w:tbl>
    <w:p w14:paraId="6F747CF9" w14:textId="77777777" w:rsidR="00737A75" w:rsidRPr="00737A75" w:rsidRDefault="00737A75" w:rsidP="00737A75">
      <w:pPr>
        <w:spacing w:after="0" w:line="240" w:lineRule="auto"/>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01DFFA4A" w14:textId="473D26E2" w:rsidR="000B79CA" w:rsidRDefault="000B79CA" w:rsidP="000C07D2">
      <w:pPr>
        <w:tabs>
          <w:tab w:val="left" w:pos="1530"/>
        </w:tabs>
        <w:spacing w:line="480" w:lineRule="auto"/>
        <w:rPr>
          <w:rFonts w:ascii="Arial" w:eastAsia="Arial" w:hAnsi="Arial" w:cs="Arial"/>
          <w:b/>
          <w:color w:val="000000" w:themeColor="text1"/>
          <w:sz w:val="24"/>
          <w:szCs w:val="24"/>
        </w:rPr>
      </w:pPr>
    </w:p>
    <w:p w14:paraId="4DEF2C36" w14:textId="77777777" w:rsidR="003B4B95" w:rsidRDefault="003B4B95" w:rsidP="000C07D2">
      <w:pPr>
        <w:tabs>
          <w:tab w:val="left" w:pos="1530"/>
        </w:tabs>
        <w:spacing w:line="480" w:lineRule="auto"/>
        <w:rPr>
          <w:rFonts w:ascii="Arial" w:eastAsia="Arial" w:hAnsi="Arial" w:cs="Arial"/>
          <w:b/>
          <w:color w:val="000000" w:themeColor="text1"/>
          <w:sz w:val="24"/>
          <w:szCs w:val="24"/>
        </w:rPr>
      </w:pPr>
    </w:p>
    <w:p w14:paraId="51D16467" w14:textId="30608520"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Demand By Application</w:t>
      </w:r>
    </w:p>
    <w:p w14:paraId="69059FE1" w14:textId="3923BAD8"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Application, By Volume</w:t>
      </w:r>
      <w:r>
        <w:rPr>
          <w:rFonts w:ascii="Arial" w:hAnsi="Arial" w:cs="Arial"/>
          <w:b/>
          <w:bCs/>
          <w:sz w:val="24"/>
          <w:szCs w:val="24"/>
        </w:rPr>
        <w:t xml:space="preserve"> (000’ Tonnes) (%</w:t>
      </w:r>
      <w:r w:rsidR="00C50B3F">
        <w:rPr>
          <w:rFonts w:ascii="Arial" w:hAnsi="Arial" w:cs="Arial"/>
          <w:b/>
          <w:bCs/>
          <w:sz w:val="24"/>
          <w:szCs w:val="24"/>
        </w:rPr>
        <w:t>)</w:t>
      </w:r>
      <w:r w:rsidR="00C50B3F" w:rsidRPr="0061645E">
        <w:rPr>
          <w:rFonts w:ascii="Arial" w:hAnsi="Arial" w:cs="Arial"/>
          <w:b/>
          <w:bCs/>
          <w:sz w:val="24"/>
          <w:szCs w:val="24"/>
        </w:rPr>
        <w:t>,</w:t>
      </w:r>
      <w:r w:rsidR="00C50B3F">
        <w:rPr>
          <w:rFonts w:ascii="Arial" w:hAnsi="Arial" w:cs="Arial"/>
          <w:b/>
          <w:bCs/>
          <w:sz w:val="24"/>
          <w:szCs w:val="24"/>
        </w:rPr>
        <w:t xml:space="preserve"> FY</w:t>
      </w:r>
      <w:r w:rsidRPr="0061645E">
        <w:rPr>
          <w:rFonts w:ascii="Arial" w:hAnsi="Arial" w:cs="Arial"/>
          <w:b/>
          <w:bCs/>
          <w:sz w:val="24"/>
          <w:szCs w:val="24"/>
        </w:rPr>
        <w:t xml:space="preserve"> 2015–</w:t>
      </w:r>
      <w:r w:rsidR="00B57793">
        <w:rPr>
          <w:rFonts w:ascii="Arial" w:hAnsi="Arial" w:cs="Arial"/>
          <w:b/>
          <w:bCs/>
          <w:sz w:val="24"/>
          <w:szCs w:val="24"/>
        </w:rPr>
        <w:t xml:space="preserve">FY </w:t>
      </w:r>
      <w:r w:rsidRPr="0061645E">
        <w:rPr>
          <w:rFonts w:ascii="Arial" w:hAnsi="Arial" w:cs="Arial"/>
          <w:b/>
          <w:bCs/>
          <w:sz w:val="24"/>
          <w:szCs w:val="24"/>
        </w:rPr>
        <w:t>2030F</w:t>
      </w:r>
    </w:p>
    <w:p w14:paraId="17D35A20" w14:textId="4496FF83" w:rsidR="000C07D2" w:rsidRDefault="000C07D2" w:rsidP="000C07D2">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801024" behindDoc="0" locked="0" layoutInCell="1" allowOverlap="1" wp14:anchorId="63E591B7" wp14:editId="57E04FB9">
                <wp:simplePos x="0" y="0"/>
                <wp:positionH relativeFrom="margin">
                  <wp:posOffset>2676525</wp:posOffset>
                </wp:positionH>
                <wp:positionV relativeFrom="paragraph">
                  <wp:posOffset>3143885</wp:posOffset>
                </wp:positionV>
                <wp:extent cx="3621405" cy="429260"/>
                <wp:effectExtent l="0" t="0" r="0" b="0"/>
                <wp:wrapNone/>
                <wp:docPr id="2178" name="TextBox 4"/>
                <wp:cNvGraphicFramePr/>
                <a:graphic xmlns:a="http://schemas.openxmlformats.org/drawingml/2006/main">
                  <a:graphicData uri="http://schemas.microsoft.com/office/word/2010/wordprocessingShape">
                    <wps:wsp>
                      <wps:cNvSpPr txBox="1"/>
                      <wps:spPr>
                        <a:xfrm>
                          <a:off x="0" y="0"/>
                          <a:ext cx="3621405" cy="429260"/>
                        </a:xfrm>
                        <a:prstGeom prst="rect">
                          <a:avLst/>
                        </a:prstGeom>
                        <a:noFill/>
                      </wps:spPr>
                      <wps:txbx>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E9EFF2"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E43480A" w14:textId="1FFC7A3B" w:rsidR="000C07D2" w:rsidRPr="00CE35EB" w:rsidRDefault="000C07D2"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E591B7" id="_x0000_s1155" type="#_x0000_t202" style="position:absolute;left:0;text-align:left;margin-left:210.75pt;margin-top:247.55pt;width:285.15pt;height:33.8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" filled="f" stroked="f">
                <v:textbox>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E9EFF2"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E43480A" w14:textId="1FFC7A3B" w:rsidR="000C07D2" w:rsidRPr="00CE35EB" w:rsidRDefault="000C07D2"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Pr="002B5730">
        <w:rPr>
          <w:noProof/>
          <w:color w:val="000000" w:themeColor="text1"/>
        </w:rPr>
        <w:drawing>
          <wp:inline distT="0" distB="0" distL="0" distR="0" wp14:anchorId="1097DDDD" wp14:editId="681EE5D2">
            <wp:extent cx="6524625" cy="3572539"/>
            <wp:effectExtent l="0" t="0" r="0" b="8890"/>
            <wp:docPr id="2180" name="Chart 2180">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23539DF" w14:textId="77777777" w:rsidR="000C07D2" w:rsidRDefault="000C07D2" w:rsidP="000C07D2">
      <w:pPr>
        <w:pStyle w:val="BodyText"/>
        <w:spacing w:before="162" w:line="360" w:lineRule="auto"/>
        <w:ind w:right="-86"/>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70" w:type="dxa"/>
        <w:tblInd w:w="-185" w:type="dxa"/>
        <w:tblLook w:val="04A0" w:firstRow="1" w:lastRow="0" w:firstColumn="1" w:lastColumn="0" w:noHBand="0" w:noVBand="1"/>
      </w:tblPr>
      <w:tblGrid>
        <w:gridCol w:w="1842"/>
        <w:gridCol w:w="901"/>
        <w:gridCol w:w="901"/>
        <w:gridCol w:w="901"/>
        <w:gridCol w:w="901"/>
        <w:gridCol w:w="901"/>
        <w:gridCol w:w="901"/>
        <w:gridCol w:w="1084"/>
        <w:gridCol w:w="1069"/>
        <w:gridCol w:w="1069"/>
      </w:tblGrid>
      <w:tr w:rsidR="000C07D2" w:rsidRPr="00A35066" w14:paraId="42364775" w14:textId="77777777" w:rsidTr="00B524C4">
        <w:trPr>
          <w:trHeight w:val="266"/>
        </w:trPr>
        <w:tc>
          <w:tcPr>
            <w:tcW w:w="18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EF9D4FC" w14:textId="77777777" w:rsidR="000C07D2" w:rsidRPr="00A35066" w:rsidRDefault="000C07D2" w:rsidP="007E1666">
            <w:pPr>
              <w:spacing w:after="0" w:line="240" w:lineRule="auto"/>
              <w:jc w:val="center"/>
              <w:rPr>
                <w:rFonts w:ascii="Arial" w:eastAsia="Times New Roman" w:hAnsi="Arial" w:cs="Arial"/>
                <w:b/>
                <w:bCs/>
                <w:color w:val="FFFFFF" w:themeColor="background1"/>
                <w:sz w:val="16"/>
                <w:szCs w:val="16"/>
                <w:lang w:val="en-US"/>
              </w:rPr>
            </w:pPr>
            <w:r w:rsidRPr="00A35066">
              <w:rPr>
                <w:rFonts w:ascii="Arial" w:eastAsia="Times New Roman" w:hAnsi="Arial" w:cs="Arial"/>
                <w:b/>
                <w:bCs/>
                <w:color w:val="FFFFFF" w:themeColor="background1"/>
                <w:sz w:val="16"/>
                <w:szCs w:val="16"/>
                <w:lang w:val="en-US"/>
              </w:rPr>
              <w:t xml:space="preserve">Demand by Application (000’ </w:t>
            </w:r>
            <w:proofErr w:type="spellStart"/>
            <w:r w:rsidRPr="00A35066">
              <w:rPr>
                <w:rFonts w:ascii="Arial" w:eastAsia="Times New Roman" w:hAnsi="Arial" w:cs="Arial"/>
                <w:b/>
                <w:bCs/>
                <w:color w:val="FFFFFF" w:themeColor="background1"/>
                <w:sz w:val="16"/>
                <w:szCs w:val="16"/>
                <w:lang w:val="en-US"/>
              </w:rPr>
              <w:t>Tonnes</w:t>
            </w:r>
            <w:proofErr w:type="spellEnd"/>
            <w:r w:rsidRPr="00A35066">
              <w:rPr>
                <w:rFonts w:ascii="Arial" w:eastAsia="Times New Roman" w:hAnsi="Arial" w:cs="Arial"/>
                <w:b/>
                <w:bCs/>
                <w:color w:val="FFFFFF" w:themeColor="background1"/>
                <w:sz w:val="16"/>
                <w:szCs w:val="16"/>
                <w:lang w:val="en-US"/>
              </w:rPr>
              <w:t>)</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016CB180" w14:textId="027333B6"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FY2</w:t>
            </w:r>
            <w:r w:rsidR="000C07D2" w:rsidRPr="00A35066">
              <w:rPr>
                <w:rFonts w:ascii="Arial" w:eastAsia="Times New Roman" w:hAnsi="Arial" w:cs="Arial"/>
                <w:b/>
                <w:bCs/>
                <w:color w:val="FFFFFF" w:themeColor="background1"/>
                <w:sz w:val="16"/>
                <w:szCs w:val="16"/>
                <w:lang w:val="en-US"/>
              </w:rPr>
              <w:t>015</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41E228FB" w14:textId="69C8D32D"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2016</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1C4B08D8" w14:textId="1DDFD071"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2017</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59EF561" w14:textId="3E93FBB0"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2018</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3E38327A" w14:textId="6FB62A9D"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2019</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CF53A8E" w14:textId="69407F6E"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2020</w:t>
            </w:r>
          </w:p>
        </w:tc>
        <w:tc>
          <w:tcPr>
            <w:tcW w:w="1084" w:type="dxa"/>
            <w:tcBorders>
              <w:top w:val="single" w:sz="4" w:space="0" w:color="auto"/>
              <w:left w:val="nil"/>
              <w:bottom w:val="single" w:sz="4" w:space="0" w:color="auto"/>
              <w:right w:val="single" w:sz="4" w:space="0" w:color="auto"/>
            </w:tcBorders>
            <w:shd w:val="clear" w:color="auto" w:fill="C00000"/>
            <w:noWrap/>
            <w:vAlign w:val="bottom"/>
            <w:hideMark/>
          </w:tcPr>
          <w:p w14:paraId="36D410F5" w14:textId="245F0F13"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2021</w:t>
            </w:r>
          </w:p>
        </w:tc>
        <w:tc>
          <w:tcPr>
            <w:tcW w:w="1069" w:type="dxa"/>
            <w:tcBorders>
              <w:top w:val="single" w:sz="4" w:space="0" w:color="auto"/>
              <w:left w:val="nil"/>
              <w:bottom w:val="single" w:sz="4" w:space="0" w:color="auto"/>
              <w:right w:val="single" w:sz="4" w:space="0" w:color="auto"/>
            </w:tcBorders>
            <w:shd w:val="clear" w:color="auto" w:fill="C00000"/>
            <w:noWrap/>
            <w:vAlign w:val="bottom"/>
            <w:hideMark/>
          </w:tcPr>
          <w:p w14:paraId="009B69C3" w14:textId="2FEDD37E"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2025F</w:t>
            </w:r>
          </w:p>
        </w:tc>
        <w:tc>
          <w:tcPr>
            <w:tcW w:w="106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53520C0" w14:textId="4D8A82BE" w:rsidR="000C07D2" w:rsidRPr="00A35066" w:rsidRDefault="00A35066" w:rsidP="007E1666">
            <w:pPr>
              <w:spacing w:after="0" w:line="480" w:lineRule="auto"/>
              <w:jc w:val="center"/>
              <w:rPr>
                <w:rFonts w:ascii="Arial" w:eastAsia="Times New Roman" w:hAnsi="Arial" w:cs="Arial"/>
                <w:b/>
                <w:bCs/>
                <w:color w:val="FFFFFF" w:themeColor="background1"/>
                <w:sz w:val="16"/>
                <w:szCs w:val="16"/>
                <w:lang w:val="en-US"/>
              </w:rPr>
            </w:pPr>
            <w:r>
              <w:rPr>
                <w:rFonts w:ascii="Arial" w:eastAsia="Times New Roman" w:hAnsi="Arial" w:cs="Arial"/>
                <w:b/>
                <w:bCs/>
                <w:color w:val="FFFFFF" w:themeColor="background1"/>
                <w:sz w:val="16"/>
                <w:szCs w:val="16"/>
                <w:lang w:val="en-US"/>
              </w:rPr>
              <w:t>FY</w:t>
            </w:r>
            <w:r w:rsidR="000C07D2" w:rsidRPr="00A35066">
              <w:rPr>
                <w:rFonts w:ascii="Arial" w:eastAsia="Times New Roman" w:hAnsi="Arial" w:cs="Arial"/>
                <w:b/>
                <w:bCs/>
                <w:color w:val="FFFFFF" w:themeColor="background1"/>
                <w:sz w:val="16"/>
                <w:szCs w:val="16"/>
                <w:lang w:val="en-US"/>
              </w:rPr>
              <w:t>2030F</w:t>
            </w:r>
          </w:p>
        </w:tc>
      </w:tr>
      <w:tr w:rsidR="00B524C4" w:rsidRPr="00A35066" w14:paraId="29066D10"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3760336A" w14:textId="77777777" w:rsidR="00B524C4" w:rsidRPr="00A35066" w:rsidRDefault="00B524C4" w:rsidP="00B524C4">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Pipes &amp; Tanks</w:t>
            </w:r>
          </w:p>
        </w:tc>
        <w:tc>
          <w:tcPr>
            <w:tcW w:w="901" w:type="dxa"/>
            <w:tcBorders>
              <w:top w:val="nil"/>
              <w:left w:val="nil"/>
              <w:bottom w:val="single" w:sz="4" w:space="0" w:color="auto"/>
              <w:right w:val="single" w:sz="4" w:space="0" w:color="auto"/>
            </w:tcBorders>
            <w:shd w:val="clear" w:color="000000" w:fill="FFFFFF"/>
            <w:noWrap/>
            <w:vAlign w:val="center"/>
            <w:hideMark/>
          </w:tcPr>
          <w:p w14:paraId="00A1302B" w14:textId="533A2E61"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5.3</w:t>
            </w:r>
          </w:p>
        </w:tc>
        <w:tc>
          <w:tcPr>
            <w:tcW w:w="901" w:type="dxa"/>
            <w:tcBorders>
              <w:top w:val="nil"/>
              <w:left w:val="nil"/>
              <w:bottom w:val="single" w:sz="4" w:space="0" w:color="auto"/>
              <w:right w:val="single" w:sz="4" w:space="0" w:color="auto"/>
            </w:tcBorders>
            <w:shd w:val="clear" w:color="000000" w:fill="FFFFFF"/>
            <w:noWrap/>
            <w:vAlign w:val="center"/>
            <w:hideMark/>
          </w:tcPr>
          <w:p w14:paraId="42C1A01D" w14:textId="22DA6BA1"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5.6</w:t>
            </w:r>
          </w:p>
        </w:tc>
        <w:tc>
          <w:tcPr>
            <w:tcW w:w="901" w:type="dxa"/>
            <w:tcBorders>
              <w:top w:val="nil"/>
              <w:left w:val="nil"/>
              <w:bottom w:val="single" w:sz="4" w:space="0" w:color="auto"/>
              <w:right w:val="single" w:sz="4" w:space="0" w:color="auto"/>
            </w:tcBorders>
            <w:shd w:val="clear" w:color="000000" w:fill="FFFFFF"/>
            <w:noWrap/>
            <w:vAlign w:val="center"/>
            <w:hideMark/>
          </w:tcPr>
          <w:p w14:paraId="19283EBF" w14:textId="66834FC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6.1</w:t>
            </w:r>
          </w:p>
        </w:tc>
        <w:tc>
          <w:tcPr>
            <w:tcW w:w="901" w:type="dxa"/>
            <w:tcBorders>
              <w:top w:val="nil"/>
              <w:left w:val="nil"/>
              <w:bottom w:val="single" w:sz="4" w:space="0" w:color="auto"/>
              <w:right w:val="single" w:sz="4" w:space="0" w:color="auto"/>
            </w:tcBorders>
            <w:shd w:val="clear" w:color="000000" w:fill="FFFFFF"/>
            <w:noWrap/>
            <w:vAlign w:val="center"/>
            <w:hideMark/>
          </w:tcPr>
          <w:p w14:paraId="37FBEBE5" w14:textId="5F24FD0A"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6.4</w:t>
            </w:r>
          </w:p>
        </w:tc>
        <w:tc>
          <w:tcPr>
            <w:tcW w:w="901" w:type="dxa"/>
            <w:tcBorders>
              <w:top w:val="nil"/>
              <w:left w:val="nil"/>
              <w:bottom w:val="single" w:sz="4" w:space="0" w:color="auto"/>
              <w:right w:val="single" w:sz="4" w:space="0" w:color="auto"/>
            </w:tcBorders>
            <w:shd w:val="clear" w:color="000000" w:fill="FFFFFF"/>
            <w:noWrap/>
            <w:vAlign w:val="center"/>
            <w:hideMark/>
          </w:tcPr>
          <w:p w14:paraId="5695871B" w14:textId="5B44353E"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6.9</w:t>
            </w:r>
          </w:p>
        </w:tc>
        <w:tc>
          <w:tcPr>
            <w:tcW w:w="901" w:type="dxa"/>
            <w:tcBorders>
              <w:top w:val="nil"/>
              <w:left w:val="nil"/>
              <w:bottom w:val="single" w:sz="4" w:space="0" w:color="auto"/>
              <w:right w:val="single" w:sz="4" w:space="0" w:color="auto"/>
            </w:tcBorders>
            <w:shd w:val="clear" w:color="000000" w:fill="FFFFFF"/>
            <w:noWrap/>
            <w:vAlign w:val="center"/>
            <w:hideMark/>
          </w:tcPr>
          <w:p w14:paraId="416D0B9F" w14:textId="4B0CA85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6.2</w:t>
            </w:r>
          </w:p>
        </w:tc>
        <w:tc>
          <w:tcPr>
            <w:tcW w:w="1084" w:type="dxa"/>
            <w:tcBorders>
              <w:top w:val="nil"/>
              <w:left w:val="nil"/>
              <w:bottom w:val="single" w:sz="4" w:space="0" w:color="auto"/>
              <w:right w:val="single" w:sz="4" w:space="0" w:color="auto"/>
            </w:tcBorders>
            <w:shd w:val="clear" w:color="000000" w:fill="FFFFFF"/>
            <w:noWrap/>
            <w:vAlign w:val="center"/>
            <w:hideMark/>
          </w:tcPr>
          <w:p w14:paraId="0F63B36C" w14:textId="13EE4E3C"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6.8</w:t>
            </w:r>
          </w:p>
        </w:tc>
        <w:tc>
          <w:tcPr>
            <w:tcW w:w="1069" w:type="dxa"/>
            <w:tcBorders>
              <w:top w:val="nil"/>
              <w:left w:val="nil"/>
              <w:bottom w:val="single" w:sz="4" w:space="0" w:color="auto"/>
              <w:right w:val="single" w:sz="4" w:space="0" w:color="auto"/>
            </w:tcBorders>
            <w:shd w:val="clear" w:color="000000" w:fill="FFFFFF"/>
            <w:noWrap/>
            <w:vAlign w:val="center"/>
            <w:hideMark/>
          </w:tcPr>
          <w:p w14:paraId="7EE6F5D8" w14:textId="74A77ACD"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10.3</w:t>
            </w:r>
          </w:p>
        </w:tc>
        <w:tc>
          <w:tcPr>
            <w:tcW w:w="1069" w:type="dxa"/>
            <w:tcBorders>
              <w:top w:val="nil"/>
              <w:left w:val="nil"/>
              <w:bottom w:val="single" w:sz="4" w:space="0" w:color="auto"/>
              <w:right w:val="single" w:sz="4" w:space="0" w:color="auto"/>
            </w:tcBorders>
            <w:shd w:val="clear" w:color="000000" w:fill="FFFFFF"/>
            <w:noWrap/>
            <w:vAlign w:val="center"/>
            <w:hideMark/>
          </w:tcPr>
          <w:p w14:paraId="7D7267D6" w14:textId="39DDE11D"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18.6</w:t>
            </w:r>
          </w:p>
        </w:tc>
      </w:tr>
      <w:tr w:rsidR="00B524C4" w:rsidRPr="00A35066" w14:paraId="08A63298"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7692BD13" w14:textId="77777777" w:rsidR="00B524C4" w:rsidRPr="00A35066" w:rsidRDefault="00B524C4" w:rsidP="00B524C4">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Marine Components</w:t>
            </w:r>
          </w:p>
        </w:tc>
        <w:tc>
          <w:tcPr>
            <w:tcW w:w="901" w:type="dxa"/>
            <w:tcBorders>
              <w:top w:val="nil"/>
              <w:left w:val="nil"/>
              <w:bottom w:val="single" w:sz="4" w:space="0" w:color="auto"/>
              <w:right w:val="single" w:sz="4" w:space="0" w:color="auto"/>
            </w:tcBorders>
            <w:shd w:val="clear" w:color="000000" w:fill="FFFFFF"/>
            <w:noWrap/>
            <w:vAlign w:val="center"/>
            <w:hideMark/>
          </w:tcPr>
          <w:p w14:paraId="766C7FEE" w14:textId="18CBC210"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1.8</w:t>
            </w:r>
          </w:p>
        </w:tc>
        <w:tc>
          <w:tcPr>
            <w:tcW w:w="901" w:type="dxa"/>
            <w:tcBorders>
              <w:top w:val="nil"/>
              <w:left w:val="nil"/>
              <w:bottom w:val="single" w:sz="4" w:space="0" w:color="auto"/>
              <w:right w:val="single" w:sz="4" w:space="0" w:color="auto"/>
            </w:tcBorders>
            <w:shd w:val="clear" w:color="000000" w:fill="FFFFFF"/>
            <w:noWrap/>
            <w:vAlign w:val="center"/>
            <w:hideMark/>
          </w:tcPr>
          <w:p w14:paraId="3B74BB62" w14:textId="518DAEE8"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1.9</w:t>
            </w:r>
          </w:p>
        </w:tc>
        <w:tc>
          <w:tcPr>
            <w:tcW w:w="901" w:type="dxa"/>
            <w:tcBorders>
              <w:top w:val="nil"/>
              <w:left w:val="nil"/>
              <w:bottom w:val="single" w:sz="4" w:space="0" w:color="auto"/>
              <w:right w:val="single" w:sz="4" w:space="0" w:color="auto"/>
            </w:tcBorders>
            <w:shd w:val="clear" w:color="000000" w:fill="FFFFFF"/>
            <w:noWrap/>
            <w:vAlign w:val="center"/>
            <w:hideMark/>
          </w:tcPr>
          <w:p w14:paraId="08456410" w14:textId="031D7D10"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w:t>
            </w:r>
          </w:p>
        </w:tc>
        <w:tc>
          <w:tcPr>
            <w:tcW w:w="901" w:type="dxa"/>
            <w:tcBorders>
              <w:top w:val="nil"/>
              <w:left w:val="nil"/>
              <w:bottom w:val="single" w:sz="4" w:space="0" w:color="auto"/>
              <w:right w:val="single" w:sz="4" w:space="0" w:color="auto"/>
            </w:tcBorders>
            <w:shd w:val="clear" w:color="000000" w:fill="FFFFFF"/>
            <w:noWrap/>
            <w:vAlign w:val="center"/>
            <w:hideMark/>
          </w:tcPr>
          <w:p w14:paraId="691C7BE6" w14:textId="28B9F70C"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2.2</w:t>
            </w:r>
          </w:p>
        </w:tc>
        <w:tc>
          <w:tcPr>
            <w:tcW w:w="901" w:type="dxa"/>
            <w:tcBorders>
              <w:top w:val="nil"/>
              <w:left w:val="nil"/>
              <w:bottom w:val="single" w:sz="4" w:space="0" w:color="auto"/>
              <w:right w:val="single" w:sz="4" w:space="0" w:color="auto"/>
            </w:tcBorders>
            <w:shd w:val="clear" w:color="000000" w:fill="FFFFFF"/>
            <w:noWrap/>
            <w:vAlign w:val="center"/>
            <w:hideMark/>
          </w:tcPr>
          <w:p w14:paraId="04CA0857" w14:textId="2A90F164"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2.3</w:t>
            </w:r>
          </w:p>
        </w:tc>
        <w:tc>
          <w:tcPr>
            <w:tcW w:w="901" w:type="dxa"/>
            <w:tcBorders>
              <w:top w:val="nil"/>
              <w:left w:val="nil"/>
              <w:bottom w:val="single" w:sz="4" w:space="0" w:color="auto"/>
              <w:right w:val="single" w:sz="4" w:space="0" w:color="auto"/>
            </w:tcBorders>
            <w:shd w:val="clear" w:color="000000" w:fill="FFFFFF"/>
            <w:noWrap/>
            <w:vAlign w:val="center"/>
            <w:hideMark/>
          </w:tcPr>
          <w:p w14:paraId="55AEA6A7" w14:textId="4FB767F0"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2.1</w:t>
            </w:r>
          </w:p>
        </w:tc>
        <w:tc>
          <w:tcPr>
            <w:tcW w:w="1084" w:type="dxa"/>
            <w:tcBorders>
              <w:top w:val="nil"/>
              <w:left w:val="nil"/>
              <w:bottom w:val="single" w:sz="4" w:space="0" w:color="auto"/>
              <w:right w:val="single" w:sz="4" w:space="0" w:color="auto"/>
            </w:tcBorders>
            <w:shd w:val="clear" w:color="000000" w:fill="FFFFFF"/>
            <w:noWrap/>
            <w:vAlign w:val="center"/>
            <w:hideMark/>
          </w:tcPr>
          <w:p w14:paraId="283C4596" w14:textId="104C8C2B"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2.3</w:t>
            </w:r>
          </w:p>
        </w:tc>
        <w:tc>
          <w:tcPr>
            <w:tcW w:w="1069" w:type="dxa"/>
            <w:tcBorders>
              <w:top w:val="nil"/>
              <w:left w:val="nil"/>
              <w:bottom w:val="single" w:sz="4" w:space="0" w:color="auto"/>
              <w:right w:val="single" w:sz="4" w:space="0" w:color="auto"/>
            </w:tcBorders>
            <w:shd w:val="clear" w:color="000000" w:fill="FFFFFF"/>
            <w:noWrap/>
            <w:vAlign w:val="center"/>
            <w:hideMark/>
          </w:tcPr>
          <w:p w14:paraId="2B465B11" w14:textId="0BB9B09A"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3.5</w:t>
            </w:r>
          </w:p>
        </w:tc>
        <w:tc>
          <w:tcPr>
            <w:tcW w:w="1069" w:type="dxa"/>
            <w:tcBorders>
              <w:top w:val="nil"/>
              <w:left w:val="nil"/>
              <w:bottom w:val="single" w:sz="4" w:space="0" w:color="auto"/>
              <w:right w:val="single" w:sz="4" w:space="0" w:color="auto"/>
            </w:tcBorders>
            <w:shd w:val="clear" w:color="000000" w:fill="FFFFFF"/>
            <w:noWrap/>
            <w:vAlign w:val="center"/>
            <w:hideMark/>
          </w:tcPr>
          <w:p w14:paraId="45207145" w14:textId="6466E4A0"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6.2</w:t>
            </w:r>
          </w:p>
        </w:tc>
      </w:tr>
      <w:tr w:rsidR="00B524C4" w:rsidRPr="00A35066" w14:paraId="17977272"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6AEFB27B" w14:textId="77777777" w:rsidR="00B524C4" w:rsidRPr="00A35066" w:rsidRDefault="00B524C4" w:rsidP="00B524C4">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Renewables</w:t>
            </w:r>
          </w:p>
        </w:tc>
        <w:tc>
          <w:tcPr>
            <w:tcW w:w="901" w:type="dxa"/>
            <w:tcBorders>
              <w:top w:val="nil"/>
              <w:left w:val="nil"/>
              <w:bottom w:val="single" w:sz="4" w:space="0" w:color="auto"/>
              <w:right w:val="single" w:sz="4" w:space="0" w:color="auto"/>
            </w:tcBorders>
            <w:shd w:val="clear" w:color="000000" w:fill="FFFFFF"/>
            <w:noWrap/>
            <w:vAlign w:val="center"/>
            <w:hideMark/>
          </w:tcPr>
          <w:p w14:paraId="089EFA8B" w14:textId="59C754F3"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0.6</w:t>
            </w:r>
          </w:p>
        </w:tc>
        <w:tc>
          <w:tcPr>
            <w:tcW w:w="901" w:type="dxa"/>
            <w:tcBorders>
              <w:top w:val="nil"/>
              <w:left w:val="nil"/>
              <w:bottom w:val="single" w:sz="4" w:space="0" w:color="auto"/>
              <w:right w:val="single" w:sz="4" w:space="0" w:color="auto"/>
            </w:tcBorders>
            <w:shd w:val="clear" w:color="000000" w:fill="FFFFFF"/>
            <w:noWrap/>
            <w:vAlign w:val="center"/>
            <w:hideMark/>
          </w:tcPr>
          <w:p w14:paraId="55FE62AA" w14:textId="1DF8BF8E"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B1BE821" w14:textId="3483A93D"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8A501B3" w14:textId="398CE393"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0D3EDCFD" w14:textId="3086006D"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3FB088C9" w14:textId="4F553F77"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0.7</w:t>
            </w:r>
          </w:p>
        </w:tc>
        <w:tc>
          <w:tcPr>
            <w:tcW w:w="1084" w:type="dxa"/>
            <w:tcBorders>
              <w:top w:val="nil"/>
              <w:left w:val="nil"/>
              <w:bottom w:val="single" w:sz="4" w:space="0" w:color="auto"/>
              <w:right w:val="single" w:sz="4" w:space="0" w:color="auto"/>
            </w:tcBorders>
            <w:shd w:val="clear" w:color="000000" w:fill="FFFFFF"/>
            <w:noWrap/>
            <w:vAlign w:val="center"/>
            <w:hideMark/>
          </w:tcPr>
          <w:p w14:paraId="727C6DAB" w14:textId="3DC8CC67"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0.8</w:t>
            </w:r>
          </w:p>
        </w:tc>
        <w:tc>
          <w:tcPr>
            <w:tcW w:w="1069" w:type="dxa"/>
            <w:tcBorders>
              <w:top w:val="nil"/>
              <w:left w:val="nil"/>
              <w:bottom w:val="single" w:sz="4" w:space="0" w:color="auto"/>
              <w:right w:val="single" w:sz="4" w:space="0" w:color="auto"/>
            </w:tcBorders>
            <w:shd w:val="clear" w:color="000000" w:fill="FFFFFF"/>
            <w:noWrap/>
            <w:vAlign w:val="center"/>
            <w:hideMark/>
          </w:tcPr>
          <w:p w14:paraId="2A88337B" w14:textId="198088CB"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462BC0FD" w14:textId="44AC105C"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2.1</w:t>
            </w:r>
          </w:p>
        </w:tc>
      </w:tr>
      <w:tr w:rsidR="00B524C4" w:rsidRPr="00A35066" w14:paraId="7D5266A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280E2C4C" w14:textId="77777777" w:rsidR="00B524C4" w:rsidRPr="00A35066" w:rsidRDefault="00B524C4" w:rsidP="00B524C4">
            <w:pPr>
              <w:spacing w:after="0" w:line="240" w:lineRule="auto"/>
              <w:rPr>
                <w:rFonts w:ascii="Arial" w:eastAsia="Times New Roman" w:hAnsi="Arial" w:cs="Arial"/>
                <w:color w:val="000000"/>
                <w:sz w:val="16"/>
                <w:szCs w:val="16"/>
                <w:lang w:val="en-US"/>
              </w:rPr>
            </w:pPr>
            <w:r w:rsidRPr="00A35066">
              <w:rPr>
                <w:rFonts w:ascii="Arial" w:hAnsi="Arial" w:cs="Arial"/>
                <w:color w:val="000000"/>
                <w:sz w:val="16"/>
                <w:szCs w:val="16"/>
              </w:rPr>
              <w:t>Others</w:t>
            </w:r>
          </w:p>
        </w:tc>
        <w:tc>
          <w:tcPr>
            <w:tcW w:w="901" w:type="dxa"/>
            <w:tcBorders>
              <w:top w:val="nil"/>
              <w:left w:val="nil"/>
              <w:bottom w:val="single" w:sz="4" w:space="0" w:color="auto"/>
              <w:right w:val="single" w:sz="4" w:space="0" w:color="auto"/>
            </w:tcBorders>
            <w:shd w:val="clear" w:color="000000" w:fill="FFFFFF"/>
            <w:noWrap/>
            <w:vAlign w:val="center"/>
            <w:hideMark/>
          </w:tcPr>
          <w:p w14:paraId="42C631E1" w14:textId="4A1B2BCE"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w:t>
            </w:r>
          </w:p>
        </w:tc>
        <w:tc>
          <w:tcPr>
            <w:tcW w:w="901" w:type="dxa"/>
            <w:tcBorders>
              <w:top w:val="nil"/>
              <w:left w:val="nil"/>
              <w:bottom w:val="single" w:sz="4" w:space="0" w:color="auto"/>
              <w:right w:val="single" w:sz="4" w:space="0" w:color="auto"/>
            </w:tcBorders>
            <w:shd w:val="clear" w:color="000000" w:fill="FFFFFF"/>
            <w:noWrap/>
            <w:vAlign w:val="center"/>
            <w:hideMark/>
          </w:tcPr>
          <w:p w14:paraId="48746F83" w14:textId="4C1B861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1.1</w:t>
            </w:r>
          </w:p>
        </w:tc>
        <w:tc>
          <w:tcPr>
            <w:tcW w:w="901" w:type="dxa"/>
            <w:tcBorders>
              <w:top w:val="nil"/>
              <w:left w:val="nil"/>
              <w:bottom w:val="single" w:sz="4" w:space="0" w:color="auto"/>
              <w:right w:val="single" w:sz="4" w:space="0" w:color="auto"/>
            </w:tcBorders>
            <w:shd w:val="clear" w:color="000000" w:fill="FFFFFF"/>
            <w:noWrap/>
            <w:vAlign w:val="center"/>
            <w:hideMark/>
          </w:tcPr>
          <w:p w14:paraId="35E6C836" w14:textId="16181866"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19B8E5D" w14:textId="258D6022"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7B18250" w14:textId="13911411"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1.3</w:t>
            </w:r>
          </w:p>
        </w:tc>
        <w:tc>
          <w:tcPr>
            <w:tcW w:w="901" w:type="dxa"/>
            <w:tcBorders>
              <w:top w:val="nil"/>
              <w:left w:val="nil"/>
              <w:bottom w:val="single" w:sz="4" w:space="0" w:color="auto"/>
              <w:right w:val="single" w:sz="4" w:space="0" w:color="auto"/>
            </w:tcBorders>
            <w:shd w:val="clear" w:color="000000" w:fill="FFFFFF"/>
            <w:noWrap/>
            <w:vAlign w:val="center"/>
            <w:hideMark/>
          </w:tcPr>
          <w:p w14:paraId="6FE13311" w14:textId="180CAB76"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1.1</w:t>
            </w:r>
          </w:p>
        </w:tc>
        <w:tc>
          <w:tcPr>
            <w:tcW w:w="1084" w:type="dxa"/>
            <w:tcBorders>
              <w:top w:val="nil"/>
              <w:left w:val="nil"/>
              <w:bottom w:val="single" w:sz="4" w:space="0" w:color="auto"/>
              <w:right w:val="single" w:sz="4" w:space="0" w:color="auto"/>
            </w:tcBorders>
            <w:shd w:val="clear" w:color="000000" w:fill="FFFFFF"/>
            <w:noWrap/>
            <w:vAlign w:val="center"/>
            <w:hideMark/>
          </w:tcPr>
          <w:p w14:paraId="2D7104B2" w14:textId="4D47ABF2"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63CDDB55" w14:textId="712151CD"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1.8</w:t>
            </w:r>
          </w:p>
        </w:tc>
        <w:tc>
          <w:tcPr>
            <w:tcW w:w="1069" w:type="dxa"/>
            <w:tcBorders>
              <w:top w:val="nil"/>
              <w:left w:val="nil"/>
              <w:bottom w:val="single" w:sz="4" w:space="0" w:color="auto"/>
              <w:right w:val="single" w:sz="4" w:space="0" w:color="auto"/>
            </w:tcBorders>
            <w:shd w:val="clear" w:color="000000" w:fill="FFFFFF"/>
            <w:noWrap/>
            <w:vAlign w:val="center"/>
            <w:hideMark/>
          </w:tcPr>
          <w:p w14:paraId="6B642E55" w14:textId="5048C6D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color w:val="000000"/>
                <w:sz w:val="16"/>
                <w:szCs w:val="16"/>
              </w:rPr>
              <w:t>3.1</w:t>
            </w:r>
          </w:p>
        </w:tc>
      </w:tr>
      <w:tr w:rsidR="00B524C4" w:rsidRPr="00A35066" w14:paraId="09BB9F3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5D3893D8" w14:textId="77777777" w:rsidR="00B524C4" w:rsidRPr="00A35066" w:rsidRDefault="00B524C4" w:rsidP="00B524C4">
            <w:pPr>
              <w:spacing w:after="0" w:line="240" w:lineRule="auto"/>
              <w:rPr>
                <w:rFonts w:ascii="Arial" w:eastAsia="Times New Roman" w:hAnsi="Arial" w:cs="Arial"/>
                <w:b/>
                <w:bCs/>
                <w:color w:val="000000"/>
                <w:sz w:val="16"/>
                <w:szCs w:val="16"/>
                <w:lang w:val="en-US"/>
              </w:rPr>
            </w:pPr>
            <w:r w:rsidRPr="00A35066">
              <w:rPr>
                <w:rFonts w:ascii="Arial" w:hAnsi="Arial" w:cs="Arial"/>
                <w:b/>
                <w:bCs/>
                <w:color w:val="000000"/>
                <w:sz w:val="16"/>
                <w:szCs w:val="16"/>
              </w:rPr>
              <w:t>Total</w:t>
            </w:r>
          </w:p>
        </w:tc>
        <w:tc>
          <w:tcPr>
            <w:tcW w:w="901" w:type="dxa"/>
            <w:tcBorders>
              <w:top w:val="nil"/>
              <w:left w:val="nil"/>
              <w:bottom w:val="single" w:sz="4" w:space="0" w:color="auto"/>
              <w:right w:val="single" w:sz="4" w:space="0" w:color="auto"/>
            </w:tcBorders>
            <w:shd w:val="clear" w:color="000000" w:fill="FFFFFF"/>
            <w:noWrap/>
            <w:vAlign w:val="center"/>
            <w:hideMark/>
          </w:tcPr>
          <w:p w14:paraId="5E8C9F75" w14:textId="594E255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8.7</w:t>
            </w:r>
          </w:p>
        </w:tc>
        <w:tc>
          <w:tcPr>
            <w:tcW w:w="901" w:type="dxa"/>
            <w:tcBorders>
              <w:top w:val="nil"/>
              <w:left w:val="nil"/>
              <w:bottom w:val="single" w:sz="4" w:space="0" w:color="auto"/>
              <w:right w:val="single" w:sz="4" w:space="0" w:color="auto"/>
            </w:tcBorders>
            <w:shd w:val="clear" w:color="000000" w:fill="FFFFFF"/>
            <w:noWrap/>
            <w:vAlign w:val="center"/>
            <w:hideMark/>
          </w:tcPr>
          <w:p w14:paraId="53CE2B1D" w14:textId="64D5AE5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9.3</w:t>
            </w:r>
          </w:p>
        </w:tc>
        <w:tc>
          <w:tcPr>
            <w:tcW w:w="901" w:type="dxa"/>
            <w:tcBorders>
              <w:top w:val="nil"/>
              <w:left w:val="nil"/>
              <w:bottom w:val="single" w:sz="4" w:space="0" w:color="auto"/>
              <w:right w:val="single" w:sz="4" w:space="0" w:color="auto"/>
            </w:tcBorders>
            <w:shd w:val="clear" w:color="000000" w:fill="FFFFFF"/>
            <w:noWrap/>
            <w:vAlign w:val="center"/>
            <w:hideMark/>
          </w:tcPr>
          <w:p w14:paraId="2758C8AF" w14:textId="3D5ED198"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10</w:t>
            </w:r>
          </w:p>
        </w:tc>
        <w:tc>
          <w:tcPr>
            <w:tcW w:w="901" w:type="dxa"/>
            <w:tcBorders>
              <w:top w:val="nil"/>
              <w:left w:val="nil"/>
              <w:bottom w:val="single" w:sz="4" w:space="0" w:color="auto"/>
              <w:right w:val="single" w:sz="4" w:space="0" w:color="auto"/>
            </w:tcBorders>
            <w:shd w:val="clear" w:color="000000" w:fill="FFFFFF"/>
            <w:noWrap/>
            <w:vAlign w:val="center"/>
            <w:hideMark/>
          </w:tcPr>
          <w:p w14:paraId="1417B08D" w14:textId="5EAE723E"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10.6</w:t>
            </w:r>
          </w:p>
        </w:tc>
        <w:tc>
          <w:tcPr>
            <w:tcW w:w="901" w:type="dxa"/>
            <w:tcBorders>
              <w:top w:val="nil"/>
              <w:left w:val="nil"/>
              <w:bottom w:val="single" w:sz="4" w:space="0" w:color="auto"/>
              <w:right w:val="single" w:sz="4" w:space="0" w:color="auto"/>
            </w:tcBorders>
            <w:shd w:val="clear" w:color="000000" w:fill="FFFFFF"/>
            <w:noWrap/>
            <w:vAlign w:val="center"/>
            <w:hideMark/>
          </w:tcPr>
          <w:p w14:paraId="6BDCD5EE" w14:textId="6BECC874"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11.3</w:t>
            </w:r>
          </w:p>
        </w:tc>
        <w:tc>
          <w:tcPr>
            <w:tcW w:w="901" w:type="dxa"/>
            <w:tcBorders>
              <w:top w:val="nil"/>
              <w:left w:val="nil"/>
              <w:bottom w:val="single" w:sz="4" w:space="0" w:color="auto"/>
              <w:right w:val="single" w:sz="4" w:space="0" w:color="auto"/>
            </w:tcBorders>
            <w:shd w:val="clear" w:color="000000" w:fill="FFFFFF"/>
            <w:noWrap/>
            <w:vAlign w:val="center"/>
            <w:hideMark/>
          </w:tcPr>
          <w:p w14:paraId="1207FAF5" w14:textId="39890303"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10.1</w:t>
            </w:r>
          </w:p>
        </w:tc>
        <w:tc>
          <w:tcPr>
            <w:tcW w:w="1084" w:type="dxa"/>
            <w:tcBorders>
              <w:top w:val="nil"/>
              <w:left w:val="nil"/>
              <w:bottom w:val="single" w:sz="4" w:space="0" w:color="auto"/>
              <w:right w:val="single" w:sz="4" w:space="0" w:color="auto"/>
            </w:tcBorders>
            <w:shd w:val="clear" w:color="000000" w:fill="FFFFFF"/>
            <w:noWrap/>
            <w:vAlign w:val="center"/>
            <w:hideMark/>
          </w:tcPr>
          <w:p w14:paraId="57334745" w14:textId="7A0EA802"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11.1</w:t>
            </w:r>
          </w:p>
        </w:tc>
        <w:tc>
          <w:tcPr>
            <w:tcW w:w="1069" w:type="dxa"/>
            <w:tcBorders>
              <w:top w:val="nil"/>
              <w:left w:val="nil"/>
              <w:bottom w:val="single" w:sz="4" w:space="0" w:color="auto"/>
              <w:right w:val="single" w:sz="4" w:space="0" w:color="auto"/>
            </w:tcBorders>
            <w:shd w:val="clear" w:color="000000" w:fill="FFFFFF"/>
            <w:noWrap/>
            <w:vAlign w:val="center"/>
            <w:hideMark/>
          </w:tcPr>
          <w:p w14:paraId="6541F9BB" w14:textId="6FD52971"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b/>
                <w:noProof/>
                <w:color w:val="000000" w:themeColor="text1"/>
                <w:sz w:val="16"/>
                <w:szCs w:val="16"/>
              </w:rPr>
              <mc:AlternateContent>
                <mc:Choice Requires="wps">
                  <w:drawing>
                    <wp:anchor distT="0" distB="0" distL="114300" distR="114300" simplePos="0" relativeHeight="252802048" behindDoc="0" locked="0" layoutInCell="1" allowOverlap="1" wp14:anchorId="2FAB85EB" wp14:editId="4A631937">
                      <wp:simplePos x="0" y="0"/>
                      <wp:positionH relativeFrom="margin">
                        <wp:posOffset>-2059305</wp:posOffset>
                      </wp:positionH>
                      <wp:positionV relativeFrom="paragraph">
                        <wp:posOffset>164465</wp:posOffset>
                      </wp:positionV>
                      <wp:extent cx="3507105" cy="428625"/>
                      <wp:effectExtent l="0" t="0" r="0" b="0"/>
                      <wp:wrapNone/>
                      <wp:docPr id="2179" name="TextBox 4"/>
                      <wp:cNvGraphicFramePr/>
                      <a:graphic xmlns:a="http://schemas.openxmlformats.org/drawingml/2006/main">
                        <a:graphicData uri="http://schemas.microsoft.com/office/word/2010/wordprocessingShape">
                          <wps:wsp>
                            <wps:cNvSpPr txBox="1"/>
                            <wps:spPr>
                              <a:xfrm>
                                <a:off x="0" y="0"/>
                                <a:ext cx="3507105" cy="428625"/>
                              </a:xfrm>
                              <a:prstGeom prst="rect">
                                <a:avLst/>
                              </a:prstGeom>
                              <a:noFill/>
                            </wps:spPr>
                            <wps:txbx>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0C56664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5CA264" w14:textId="535F5BED" w:rsidR="000C07D2" w:rsidRPr="00CE35EB" w:rsidRDefault="000C07D2"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AB85EB" id="_x0000_s1156" type="#_x0000_t202" style="position:absolute;left:0;text-align:left;margin-left:-162.15pt;margin-top:12.95pt;width:276.15pt;height:33.7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" filled="f" stroked="f">
                      <v:textbox>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0C56664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5CA264" w14:textId="535F5BED" w:rsidR="000C07D2" w:rsidRPr="00CE35EB" w:rsidRDefault="000C07D2"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Pr="00A35066">
              <w:rPr>
                <w:rFonts w:ascii="Arial" w:hAnsi="Arial" w:cs="Arial"/>
                <w:b/>
                <w:bCs/>
                <w:color w:val="000000"/>
                <w:sz w:val="16"/>
                <w:szCs w:val="16"/>
              </w:rPr>
              <w:t>16.8</w:t>
            </w:r>
          </w:p>
        </w:tc>
        <w:tc>
          <w:tcPr>
            <w:tcW w:w="1069" w:type="dxa"/>
            <w:tcBorders>
              <w:top w:val="nil"/>
              <w:left w:val="nil"/>
              <w:bottom w:val="single" w:sz="4" w:space="0" w:color="auto"/>
              <w:right w:val="single" w:sz="4" w:space="0" w:color="auto"/>
            </w:tcBorders>
            <w:shd w:val="clear" w:color="000000" w:fill="FFFFFF"/>
            <w:noWrap/>
            <w:vAlign w:val="center"/>
            <w:hideMark/>
          </w:tcPr>
          <w:p w14:paraId="2F1668B4" w14:textId="545CC0AF" w:rsidR="00B524C4" w:rsidRPr="00A35066" w:rsidRDefault="00B524C4" w:rsidP="00B524C4">
            <w:pPr>
              <w:spacing w:after="0" w:line="240" w:lineRule="auto"/>
              <w:jc w:val="center"/>
              <w:rPr>
                <w:rFonts w:ascii="Arial" w:eastAsia="Times New Roman" w:hAnsi="Arial" w:cs="Arial"/>
                <w:color w:val="000000" w:themeColor="text1"/>
                <w:sz w:val="16"/>
                <w:szCs w:val="16"/>
                <w:lang w:val="en-US"/>
              </w:rPr>
            </w:pPr>
            <w:r w:rsidRPr="00A35066">
              <w:rPr>
                <w:rFonts w:ascii="Arial" w:hAnsi="Arial" w:cs="Arial"/>
                <w:b/>
                <w:bCs/>
                <w:color w:val="000000"/>
                <w:sz w:val="16"/>
                <w:szCs w:val="16"/>
              </w:rPr>
              <w:t>30.0</w:t>
            </w:r>
          </w:p>
        </w:tc>
      </w:tr>
    </w:tbl>
    <w:p w14:paraId="7DD7513F" w14:textId="6369DC16" w:rsidR="000C07D2" w:rsidRDefault="000C07D2" w:rsidP="000C07D2">
      <w:pPr>
        <w:pStyle w:val="BodyText"/>
        <w:spacing w:before="162" w:line="360" w:lineRule="auto"/>
        <w:ind w:right="-86"/>
        <w:jc w:val="both"/>
        <w:rPr>
          <w:noProof/>
          <w:color w:val="000000" w:themeColor="text1"/>
        </w:rPr>
      </w:pPr>
    </w:p>
    <w:p w14:paraId="3CDF07E9" w14:textId="04A71147" w:rsidR="00B524C4" w:rsidRPr="00B524C4" w:rsidRDefault="00B524C4" w:rsidP="00B524C4">
      <w:pPr>
        <w:tabs>
          <w:tab w:val="left" w:pos="1530"/>
        </w:tabs>
        <w:spacing w:line="480" w:lineRule="auto"/>
        <w:rPr>
          <w:rFonts w:ascii="Arial" w:eastAsia="Arial" w:hAnsi="Arial" w:cs="Arial"/>
          <w:b/>
          <w:color w:val="000000" w:themeColor="text1"/>
          <w:sz w:val="24"/>
          <w:szCs w:val="24"/>
        </w:rPr>
      </w:pPr>
      <w:r w:rsidRPr="00B524C4">
        <w:rPr>
          <w:rFonts w:ascii="Arial" w:eastAsia="Arial" w:hAnsi="Arial" w:cs="Arial"/>
          <w:b/>
          <w:color w:val="000000" w:themeColor="text1"/>
          <w:sz w:val="24"/>
          <w:szCs w:val="24"/>
        </w:rPr>
        <w:t xml:space="preserve">India </w:t>
      </w:r>
      <w:r>
        <w:rPr>
          <w:rFonts w:ascii="Arial" w:eastAsia="Arial" w:hAnsi="Arial" w:cs="Arial"/>
          <w:b/>
          <w:color w:val="000000" w:themeColor="text1"/>
          <w:sz w:val="24"/>
          <w:szCs w:val="24"/>
        </w:rPr>
        <w:t>Market Insights</w:t>
      </w:r>
      <w:r w:rsidRPr="00B524C4">
        <w:rPr>
          <w:rFonts w:ascii="Arial" w:eastAsia="Arial" w:hAnsi="Arial" w:cs="Arial"/>
          <w:b/>
          <w:color w:val="000000" w:themeColor="text1"/>
          <w:sz w:val="24"/>
          <w:szCs w:val="24"/>
        </w:rPr>
        <w:t xml:space="preserve">     </w:t>
      </w:r>
    </w:p>
    <w:p w14:paraId="533F473E" w14:textId="1043A952"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India’s VER capacity stood around 4.8 KT in </w:t>
      </w:r>
      <w:r w:rsidR="00C50B3F">
        <w:rPr>
          <w:rFonts w:ascii="Arial" w:eastAsia="Arial" w:hAnsi="Arial" w:cs="Arial"/>
          <w:bCs/>
          <w:color w:val="000000" w:themeColor="text1"/>
          <w:sz w:val="24"/>
          <w:szCs w:val="24"/>
        </w:rPr>
        <w:t xml:space="preserve">FY </w:t>
      </w:r>
      <w:r w:rsidRPr="00B524C4">
        <w:rPr>
          <w:rFonts w:ascii="Arial" w:eastAsia="Arial" w:hAnsi="Arial" w:cs="Arial"/>
          <w:bCs/>
          <w:color w:val="000000" w:themeColor="text1"/>
          <w:sz w:val="24"/>
          <w:szCs w:val="24"/>
        </w:rPr>
        <w:t xml:space="preserve">2020 and the resin demand is anticipated to grow at a CAGR of 11.70% (by volume) between </w:t>
      </w:r>
      <w:r w:rsidR="00C50B3F">
        <w:rPr>
          <w:rFonts w:ascii="Arial" w:eastAsia="Arial" w:hAnsi="Arial" w:cs="Arial"/>
          <w:bCs/>
          <w:color w:val="000000" w:themeColor="text1"/>
          <w:sz w:val="24"/>
          <w:szCs w:val="24"/>
        </w:rPr>
        <w:t>FY</w:t>
      </w:r>
      <w:r w:rsidRPr="00B524C4">
        <w:rPr>
          <w:rFonts w:ascii="Arial" w:eastAsia="Arial" w:hAnsi="Arial" w:cs="Arial"/>
          <w:bCs/>
          <w:color w:val="000000" w:themeColor="text1"/>
          <w:sz w:val="24"/>
          <w:szCs w:val="24"/>
        </w:rPr>
        <w:t>202</w:t>
      </w:r>
      <w:r w:rsidR="0096362C">
        <w:rPr>
          <w:rFonts w:ascii="Arial" w:eastAsia="Arial" w:hAnsi="Arial" w:cs="Arial"/>
          <w:bCs/>
          <w:color w:val="000000" w:themeColor="text1"/>
          <w:sz w:val="24"/>
          <w:szCs w:val="24"/>
        </w:rPr>
        <w:t>2</w:t>
      </w:r>
      <w:r w:rsidRPr="00B524C4">
        <w:rPr>
          <w:rFonts w:ascii="Arial" w:eastAsia="Arial" w:hAnsi="Arial" w:cs="Arial"/>
          <w:bCs/>
          <w:color w:val="000000" w:themeColor="text1"/>
          <w:sz w:val="24"/>
          <w:szCs w:val="24"/>
        </w:rPr>
        <w:t>-</w:t>
      </w:r>
      <w:r w:rsidR="00C50B3F">
        <w:rPr>
          <w:rFonts w:ascii="Arial" w:eastAsia="Arial" w:hAnsi="Arial" w:cs="Arial"/>
          <w:bCs/>
          <w:color w:val="000000" w:themeColor="text1"/>
          <w:sz w:val="24"/>
          <w:szCs w:val="24"/>
        </w:rPr>
        <w:t>FY</w:t>
      </w:r>
      <w:r w:rsidRPr="00B524C4">
        <w:rPr>
          <w:rFonts w:ascii="Arial" w:eastAsia="Arial" w:hAnsi="Arial" w:cs="Arial"/>
          <w:bCs/>
          <w:color w:val="000000" w:themeColor="text1"/>
          <w:sz w:val="24"/>
          <w:szCs w:val="24"/>
        </w:rPr>
        <w:t xml:space="preserve">2030. Vinyl ester resins finds varied </w:t>
      </w:r>
      <w:r w:rsidRPr="00B524C4">
        <w:rPr>
          <w:rFonts w:ascii="Arial" w:eastAsia="Arial" w:hAnsi="Arial" w:cs="Arial"/>
          <w:bCs/>
          <w:color w:val="000000" w:themeColor="text1"/>
          <w:sz w:val="24"/>
          <w:szCs w:val="24"/>
        </w:rPr>
        <w:lastRenderedPageBreak/>
        <w:t>applications due to their high chemical and electrical resistivity that serve several critical industries. Because of their varied applications, Epoxy resins find high utility in end user products which relates the demand growth of Epoxy Resins to India’s overall GDP</w:t>
      </w:r>
      <w:proofErr w:type="gramStart"/>
      <w:r w:rsidRPr="00B524C4">
        <w:rPr>
          <w:rFonts w:ascii="Arial" w:eastAsia="Arial" w:hAnsi="Arial" w:cs="Arial"/>
          <w:bCs/>
          <w:color w:val="000000" w:themeColor="text1"/>
          <w:sz w:val="24"/>
          <w:szCs w:val="24"/>
        </w:rPr>
        <w:t xml:space="preserve">.  </w:t>
      </w:r>
      <w:proofErr w:type="gramEnd"/>
    </w:p>
    <w:p w14:paraId="3D9CF369" w14:textId="26CCCF4D" w:rsidR="00B524C4" w:rsidRPr="00B524C4" w:rsidRDefault="00971210" w:rsidP="00B524C4">
      <w:pPr>
        <w:tabs>
          <w:tab w:val="left" w:pos="1530"/>
        </w:tabs>
        <w:spacing w:line="360" w:lineRule="auto"/>
        <w:jc w:val="both"/>
        <w:rPr>
          <w:rFonts w:ascii="Arial" w:eastAsia="Arial" w:hAnsi="Arial" w:cs="Arial"/>
          <w:bCs/>
          <w:color w:val="000000" w:themeColor="text1"/>
          <w:sz w:val="24"/>
          <w:szCs w:val="24"/>
        </w:rPr>
      </w:pPr>
      <w:proofErr w:type="spellStart"/>
      <w:r>
        <w:rPr>
          <w:rFonts w:ascii="Arial" w:eastAsia="Arial" w:hAnsi="Arial" w:cs="Arial"/>
          <w:bCs/>
          <w:color w:val="000000" w:themeColor="text1"/>
          <w:sz w:val="24"/>
          <w:szCs w:val="24"/>
        </w:rPr>
        <w:t>c</w:t>
      </w:r>
      <w:r w:rsidR="00B524C4" w:rsidRPr="00B524C4">
        <w:rPr>
          <w:rFonts w:ascii="Arial" w:eastAsia="Arial" w:hAnsi="Arial" w:cs="Arial"/>
          <w:bCs/>
          <w:color w:val="000000" w:themeColor="text1"/>
          <w:sz w:val="24"/>
          <w:szCs w:val="24"/>
        </w:rPr>
        <w:t>Trade</w:t>
      </w:r>
      <w:proofErr w:type="spellEnd"/>
      <w:r w:rsidR="00B524C4" w:rsidRPr="00B524C4">
        <w:rPr>
          <w:rFonts w:ascii="Arial" w:eastAsia="Arial" w:hAnsi="Arial" w:cs="Arial"/>
          <w:bCs/>
          <w:color w:val="000000" w:themeColor="text1"/>
          <w:sz w:val="24"/>
          <w:szCs w:val="24"/>
        </w:rPr>
        <w:t xml:space="preserve"> dynamics of the country show that Saudi Arabia, </w:t>
      </w:r>
      <w:proofErr w:type="gramStart"/>
      <w:r w:rsidR="00B524C4" w:rsidRPr="00B524C4">
        <w:rPr>
          <w:rFonts w:ascii="Arial" w:eastAsia="Arial" w:hAnsi="Arial" w:cs="Arial"/>
          <w:bCs/>
          <w:color w:val="000000" w:themeColor="text1"/>
          <w:sz w:val="24"/>
          <w:szCs w:val="24"/>
        </w:rPr>
        <w:t>Qatar</w:t>
      </w:r>
      <w:proofErr w:type="gramEnd"/>
      <w:r w:rsidR="00B524C4" w:rsidRPr="00B524C4">
        <w:rPr>
          <w:rFonts w:ascii="Arial" w:eastAsia="Arial" w:hAnsi="Arial" w:cs="Arial"/>
          <w:bCs/>
          <w:color w:val="000000" w:themeColor="text1"/>
          <w:sz w:val="24"/>
          <w:szCs w:val="24"/>
        </w:rPr>
        <w:t xml:space="preserve"> and Bangladesh are the key importers of Indian VER while Spain, United Kingdom and China are the top three exporters of VER to India.   </w:t>
      </w:r>
    </w:p>
    <w:p w14:paraId="4932CD79"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By type, Bisphenol A, F and S-based vinyl ester resin dominate the Indian VER industry with around 50.71% demand share as of 2020. Due to their desirable characteristics, BPA-based VERs have portrayed strong growth projections in the forecast years as well. </w:t>
      </w:r>
      <w:proofErr w:type="spellStart"/>
      <w:r w:rsidRPr="00B524C4">
        <w:rPr>
          <w:rFonts w:ascii="Arial" w:eastAsia="Arial" w:hAnsi="Arial" w:cs="Arial"/>
          <w:bCs/>
          <w:color w:val="000000" w:themeColor="text1"/>
          <w:sz w:val="24"/>
          <w:szCs w:val="24"/>
        </w:rPr>
        <w:t>Novolac</w:t>
      </w:r>
      <w:proofErr w:type="spellEnd"/>
      <w:r w:rsidRPr="00B524C4">
        <w:rPr>
          <w:rFonts w:ascii="Arial" w:eastAsia="Arial" w:hAnsi="Arial" w:cs="Arial"/>
          <w:bCs/>
          <w:color w:val="000000" w:themeColor="text1"/>
          <w:sz w:val="24"/>
          <w:szCs w:val="24"/>
        </w:rPr>
        <w:t xml:space="preserve"> VER resin holds nearly 30% demand share in the Indian VER market </w:t>
      </w:r>
    </w:p>
    <w:p w14:paraId="4854E967" w14:textId="3D017BFD" w:rsidR="000C07D2"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Based on application, Pipes and Tanks dominate the Indian VER demand, holding more than 60% share of the country’s total demand. Demand for Marine components is around 20% of the total while others hold more than 10% share of the resin demand.</w:t>
      </w:r>
    </w:p>
    <w:p w14:paraId="7C8AF6A5" w14:textId="77777777" w:rsidR="000C07D2" w:rsidRPr="002B5730" w:rsidRDefault="000C07D2" w:rsidP="00B524C4">
      <w:pPr>
        <w:tabs>
          <w:tab w:val="left" w:pos="1530"/>
        </w:tabs>
        <w:spacing w:line="480" w:lineRule="auto"/>
        <w:jc w:val="both"/>
        <w:rPr>
          <w:rFonts w:ascii="Arial" w:eastAsia="Arial" w:hAnsi="Arial" w:cs="Arial"/>
          <w:b/>
          <w:color w:val="000000" w:themeColor="text1"/>
          <w:sz w:val="24"/>
          <w:szCs w:val="24"/>
        </w:rPr>
      </w:pPr>
    </w:p>
    <w:p w14:paraId="7A251D29" w14:textId="77777777" w:rsidR="000C07D2" w:rsidRPr="002B5730" w:rsidRDefault="000C07D2" w:rsidP="000C07D2">
      <w:pPr>
        <w:tabs>
          <w:tab w:val="left" w:pos="1530"/>
        </w:tabs>
        <w:spacing w:line="480" w:lineRule="auto"/>
        <w:rPr>
          <w:rFonts w:ascii="Arial" w:eastAsia="Arial" w:hAnsi="Arial" w:cs="Arial"/>
          <w:b/>
          <w:color w:val="000000" w:themeColor="text1"/>
          <w:sz w:val="24"/>
          <w:szCs w:val="24"/>
        </w:rPr>
      </w:pPr>
    </w:p>
    <w:p w14:paraId="7CDCAC98"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14:paraId="38D6496B"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0FCB4DA3" w14:textId="6B7FEB0E" w:rsidR="000C07D2" w:rsidRDefault="000C07D2" w:rsidP="000C07D2">
      <w:pPr>
        <w:tabs>
          <w:tab w:val="left" w:pos="1530"/>
        </w:tabs>
        <w:spacing w:line="480" w:lineRule="auto"/>
        <w:rPr>
          <w:rFonts w:ascii="Arial" w:eastAsia="Arial" w:hAnsi="Arial" w:cs="Arial"/>
          <w:b/>
          <w:color w:val="000000" w:themeColor="text1"/>
          <w:sz w:val="24"/>
          <w:szCs w:val="24"/>
        </w:rPr>
      </w:pPr>
    </w:p>
    <w:p w14:paraId="25697751" w14:textId="5A132262" w:rsidR="003B4B95" w:rsidRDefault="003B4B95" w:rsidP="000C07D2">
      <w:pPr>
        <w:tabs>
          <w:tab w:val="left" w:pos="1530"/>
        </w:tabs>
        <w:spacing w:line="480" w:lineRule="auto"/>
        <w:rPr>
          <w:rFonts w:ascii="Arial" w:eastAsia="Arial" w:hAnsi="Arial" w:cs="Arial"/>
          <w:b/>
          <w:color w:val="000000" w:themeColor="text1"/>
          <w:sz w:val="24"/>
          <w:szCs w:val="24"/>
        </w:rPr>
      </w:pPr>
    </w:p>
    <w:p w14:paraId="2B1B0024" w14:textId="45E12631" w:rsidR="003B4B95" w:rsidRDefault="003B4B95" w:rsidP="000C07D2">
      <w:pPr>
        <w:tabs>
          <w:tab w:val="left" w:pos="1530"/>
        </w:tabs>
        <w:spacing w:line="480" w:lineRule="auto"/>
        <w:rPr>
          <w:rFonts w:ascii="Arial" w:eastAsia="Arial" w:hAnsi="Arial" w:cs="Arial"/>
          <w:b/>
          <w:color w:val="000000" w:themeColor="text1"/>
          <w:sz w:val="24"/>
          <w:szCs w:val="24"/>
        </w:rPr>
      </w:pPr>
    </w:p>
    <w:p w14:paraId="6982F9B8" w14:textId="60B2F277" w:rsidR="003B4B95" w:rsidRDefault="003B4B95" w:rsidP="000C07D2">
      <w:pPr>
        <w:tabs>
          <w:tab w:val="left" w:pos="1530"/>
        </w:tabs>
        <w:spacing w:line="480" w:lineRule="auto"/>
        <w:rPr>
          <w:rFonts w:ascii="Arial" w:eastAsia="Arial" w:hAnsi="Arial" w:cs="Arial"/>
          <w:b/>
          <w:color w:val="000000" w:themeColor="text1"/>
          <w:sz w:val="24"/>
          <w:szCs w:val="24"/>
        </w:rPr>
      </w:pPr>
    </w:p>
    <w:p w14:paraId="4C0CAB47" w14:textId="1D1399CA" w:rsidR="003B4B95" w:rsidRDefault="003B4B95" w:rsidP="000C07D2">
      <w:pPr>
        <w:tabs>
          <w:tab w:val="left" w:pos="1530"/>
        </w:tabs>
        <w:spacing w:line="480" w:lineRule="auto"/>
        <w:rPr>
          <w:rFonts w:ascii="Arial" w:eastAsia="Arial" w:hAnsi="Arial" w:cs="Arial"/>
          <w:b/>
          <w:color w:val="000000" w:themeColor="text1"/>
          <w:sz w:val="24"/>
          <w:szCs w:val="24"/>
        </w:rPr>
      </w:pPr>
    </w:p>
    <w:p w14:paraId="13FF8971" w14:textId="4D486A39" w:rsidR="003B4B95" w:rsidRDefault="003B4B95" w:rsidP="000C07D2">
      <w:pPr>
        <w:tabs>
          <w:tab w:val="left" w:pos="1530"/>
        </w:tabs>
        <w:spacing w:line="480" w:lineRule="auto"/>
        <w:rPr>
          <w:rFonts w:ascii="Arial" w:eastAsia="Arial" w:hAnsi="Arial" w:cs="Arial"/>
          <w:b/>
          <w:color w:val="000000" w:themeColor="text1"/>
          <w:sz w:val="24"/>
          <w:szCs w:val="24"/>
        </w:rPr>
      </w:pPr>
    </w:p>
    <w:p w14:paraId="6E1FF30E" w14:textId="5ABC64EF" w:rsidR="003B4B95" w:rsidRDefault="003B4B95" w:rsidP="000C07D2">
      <w:pPr>
        <w:tabs>
          <w:tab w:val="left" w:pos="1530"/>
        </w:tabs>
        <w:spacing w:line="480" w:lineRule="auto"/>
        <w:rPr>
          <w:rFonts w:ascii="Arial" w:eastAsia="Arial" w:hAnsi="Arial" w:cs="Arial"/>
          <w:b/>
          <w:color w:val="000000" w:themeColor="text1"/>
          <w:sz w:val="24"/>
          <w:szCs w:val="24"/>
        </w:rPr>
      </w:pPr>
    </w:p>
    <w:p w14:paraId="0ABBADF4" w14:textId="77777777" w:rsidR="000C07D2" w:rsidRDefault="000C07D2" w:rsidP="00A14586">
      <w:pPr>
        <w:tabs>
          <w:tab w:val="left" w:pos="1095"/>
        </w:tabs>
        <w:rPr>
          <w:rFonts w:ascii="Arial" w:hAnsi="Arial" w:cs="Arial"/>
          <w:b/>
          <w:bCs/>
          <w:sz w:val="24"/>
          <w:szCs w:val="24"/>
        </w:rPr>
      </w:pPr>
    </w:p>
    <w:p w14:paraId="4AF765A1" w14:textId="392FB4DB" w:rsidR="00A14586" w:rsidRPr="00051677" w:rsidRDefault="004C5239" w:rsidP="00A14586">
      <w:pPr>
        <w:tabs>
          <w:tab w:val="left" w:pos="1095"/>
        </w:tabs>
        <w:rPr>
          <w:rFonts w:ascii="Arial" w:hAnsi="Arial" w:cs="Arial"/>
          <w:b/>
          <w:bCs/>
          <w:sz w:val="24"/>
          <w:szCs w:val="24"/>
        </w:rPr>
      </w:pPr>
      <w:r w:rsidRPr="00051677">
        <w:rPr>
          <w:rFonts w:ascii="Arial" w:hAnsi="Arial" w:cs="Arial"/>
          <w:b/>
          <w:bCs/>
          <w:sz w:val="24"/>
          <w:szCs w:val="24"/>
        </w:rPr>
        <w:t>3.</w:t>
      </w:r>
      <w:r w:rsidR="00D16404">
        <w:rPr>
          <w:rFonts w:ascii="Arial" w:hAnsi="Arial" w:cs="Arial"/>
          <w:b/>
          <w:bCs/>
          <w:sz w:val="24"/>
          <w:szCs w:val="24"/>
        </w:rPr>
        <w:t>8</w:t>
      </w:r>
      <w:r w:rsidRPr="00051677">
        <w:rPr>
          <w:rFonts w:ascii="Arial" w:hAnsi="Arial" w:cs="Arial"/>
          <w:b/>
          <w:bCs/>
          <w:sz w:val="24"/>
          <w:szCs w:val="24"/>
        </w:rPr>
        <w:t xml:space="preserve">. </w:t>
      </w:r>
      <w:r w:rsidR="00A14586" w:rsidRPr="00051677">
        <w:rPr>
          <w:rFonts w:ascii="Arial" w:hAnsi="Arial" w:cs="Arial"/>
          <w:b/>
          <w:bCs/>
          <w:sz w:val="24"/>
          <w:szCs w:val="24"/>
        </w:rPr>
        <w:t>MARKET DYNAMI</w:t>
      </w:r>
      <w:r w:rsidR="00AC430F">
        <w:rPr>
          <w:rFonts w:ascii="Arial" w:hAnsi="Arial" w:cs="Arial"/>
          <w:b/>
          <w:bCs/>
          <w:sz w:val="24"/>
          <w:szCs w:val="24"/>
        </w:rPr>
        <w:t>C</w:t>
      </w:r>
      <w:r w:rsidR="00A14586" w:rsidRPr="00051677">
        <w:rPr>
          <w:rFonts w:ascii="Arial" w:hAnsi="Arial" w:cs="Arial"/>
          <w:b/>
          <w:bCs/>
          <w:sz w:val="24"/>
          <w:szCs w:val="24"/>
        </w:rPr>
        <w:t>S</w:t>
      </w:r>
    </w:p>
    <w:p w14:paraId="50F8FF79" w14:textId="77777777" w:rsidR="008D6F84" w:rsidRDefault="008D6F84" w:rsidP="00A14586">
      <w:pPr>
        <w:tabs>
          <w:tab w:val="left" w:pos="1095"/>
        </w:tabs>
        <w:rPr>
          <w:rFonts w:ascii="Verdana" w:eastAsia="Verdana" w:hAnsi="Verdana" w:cs="Verdana"/>
          <w:b/>
          <w:bCs/>
          <w:color w:val="000000" w:themeColor="text1"/>
          <w:kern w:val="24"/>
          <w:sz w:val="20"/>
          <w:szCs w:val="20"/>
          <w:lang w:val="en-US"/>
        </w:rPr>
      </w:pPr>
    </w:p>
    <w:p w14:paraId="1B561297" w14:textId="6195F123" w:rsidR="00A93F5E" w:rsidRDefault="00132F25" w:rsidP="00B36DA0">
      <w:pPr>
        <w:tabs>
          <w:tab w:val="left" w:pos="1095"/>
        </w:tabs>
        <w:ind w:left="4320"/>
        <w:rPr>
          <w:rFonts w:ascii="Verdana" w:eastAsia="Verdana" w:hAnsi="Verdana" w:cs="Verdana"/>
          <w:b/>
          <w:bCs/>
          <w:color w:val="000000" w:themeColor="text1"/>
          <w:kern w:val="24"/>
          <w:sz w:val="20"/>
          <w:szCs w:val="20"/>
          <w:lang w:val="en-US"/>
        </w:rPr>
      </w:pP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1840" behindDoc="0" locked="0" layoutInCell="1" allowOverlap="1" wp14:anchorId="01CDB3F3" wp14:editId="4071816B">
                <wp:simplePos x="0" y="0"/>
                <wp:positionH relativeFrom="column">
                  <wp:posOffset>0</wp:posOffset>
                </wp:positionH>
                <wp:positionV relativeFrom="paragraph">
                  <wp:posOffset>1276350</wp:posOffset>
                </wp:positionV>
                <wp:extent cx="3523615" cy="457200"/>
                <wp:effectExtent l="0" t="0" r="635" b="0"/>
                <wp:wrapNone/>
                <wp:docPr id="1131" name="Rectangle: Rounded Corners 2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wps:txbx>
                      <wps:bodyPr rtlCol="0" anchor="ctr"/>
                    </wps:wsp>
                  </a:graphicData>
                </a:graphic>
              </wp:anchor>
            </w:drawing>
          </mc:Choice>
          <mc:Fallback>
            <w:pict>
              <v:roundrect w14:anchorId="01CDB3F3" id="Rectangle: Rounded Corners 23" o:spid="_x0000_s1157" style="position:absolute;left:0;text-align:left;margin-left:0;margin-top:100.5pt;width:277.45pt;height:36pt;z-index:25245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" fillcolor="#b68c0b" stroked="f" strokeweight="1pt">
                <v:stroke joinstyle="miter"/>
                <v:textbo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2864" behindDoc="0" locked="0" layoutInCell="1" allowOverlap="1" wp14:anchorId="19C15FC2" wp14:editId="5F18408E">
                <wp:simplePos x="0" y="0"/>
                <wp:positionH relativeFrom="column">
                  <wp:posOffset>0</wp:posOffset>
                </wp:positionH>
                <wp:positionV relativeFrom="paragraph">
                  <wp:posOffset>1839595</wp:posOffset>
                </wp:positionV>
                <wp:extent cx="3523615" cy="457200"/>
                <wp:effectExtent l="0" t="0" r="635" b="0"/>
                <wp:wrapNone/>
                <wp:docPr id="1132" name="Rectangle: Rounded Corners 24"/>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wps:txbx>
                      <wps:bodyPr rtlCol="0" anchor="ctr"/>
                    </wps:wsp>
                  </a:graphicData>
                </a:graphic>
              </wp:anchor>
            </w:drawing>
          </mc:Choice>
          <mc:Fallback>
            <w:pict>
              <v:roundrect w14:anchorId="19C15FC2" id="Rectangle: Rounded Corners 24" o:spid="_x0000_s1158" style="position:absolute;left:0;text-align:left;margin-left:0;margin-top:144.85pt;width:277.45pt;height:36pt;z-index:25245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" fillcolor="#b68c0b" stroked="f" strokeweight="1pt">
                <v:stroke joinstyle="miter"/>
                <v:textbo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3888" behindDoc="0" locked="0" layoutInCell="1" allowOverlap="1" wp14:anchorId="0AA95DC5" wp14:editId="323CBC80">
                <wp:simplePos x="0" y="0"/>
                <wp:positionH relativeFrom="column">
                  <wp:posOffset>0</wp:posOffset>
                </wp:positionH>
                <wp:positionV relativeFrom="paragraph">
                  <wp:posOffset>2376805</wp:posOffset>
                </wp:positionV>
                <wp:extent cx="3523615" cy="457200"/>
                <wp:effectExtent l="0" t="0" r="635" b="0"/>
                <wp:wrapNone/>
                <wp:docPr id="1133" name="Rectangle: Rounded Corners 25"/>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wps:txbx>
                      <wps:bodyPr rtlCol="0" anchor="ctr"/>
                    </wps:wsp>
                  </a:graphicData>
                </a:graphic>
              </wp:anchor>
            </w:drawing>
          </mc:Choice>
          <mc:Fallback>
            <w:pict>
              <v:roundrect w14:anchorId="0AA95DC5" id="Rectangle: Rounded Corners 25" o:spid="_x0000_s1159" style="position:absolute;left:0;text-align:left;margin-left:0;margin-top:187.15pt;width:277.45pt;height:36pt;z-index:25245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" fillcolor="#b68c0b" stroked="f" strokeweight="1pt">
                <v:stroke joinstyle="miter"/>
                <v:textbo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4912" behindDoc="0" locked="0" layoutInCell="1" allowOverlap="1" wp14:anchorId="0CC2AC0A" wp14:editId="78500E2D">
                <wp:simplePos x="0" y="0"/>
                <wp:positionH relativeFrom="column">
                  <wp:posOffset>0</wp:posOffset>
                </wp:positionH>
                <wp:positionV relativeFrom="paragraph">
                  <wp:posOffset>2921635</wp:posOffset>
                </wp:positionV>
                <wp:extent cx="3523615" cy="457200"/>
                <wp:effectExtent l="0" t="0" r="635" b="0"/>
                <wp:wrapNone/>
                <wp:docPr id="1134" name="Rectangle: Rounded Corners 27"/>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wps:txbx>
                      <wps:bodyPr rtlCol="0" anchor="ctr"/>
                    </wps:wsp>
                  </a:graphicData>
                </a:graphic>
              </wp:anchor>
            </w:drawing>
          </mc:Choice>
          <mc:Fallback>
            <w:pict>
              <v:roundrect w14:anchorId="0CC2AC0A" id="Rectangle: Rounded Corners 27" o:spid="_x0000_s1160" style="position:absolute;left:0;text-align:left;margin-left:0;margin-top:230.05pt;width:277.45pt;height:36pt;z-index:25245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" fillcolor="#b68c0b" stroked="f" strokeweight="1pt">
                <v:stroke joinstyle="miter"/>
                <v:textbo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5936" behindDoc="0" locked="0" layoutInCell="1" allowOverlap="1" wp14:anchorId="1B1108D3" wp14:editId="5C3BAC5B">
                <wp:simplePos x="0" y="0"/>
                <wp:positionH relativeFrom="column">
                  <wp:posOffset>0</wp:posOffset>
                </wp:positionH>
                <wp:positionV relativeFrom="paragraph">
                  <wp:posOffset>4439920</wp:posOffset>
                </wp:positionV>
                <wp:extent cx="3523615" cy="457200"/>
                <wp:effectExtent l="0" t="0" r="635" b="0"/>
                <wp:wrapNone/>
                <wp:docPr id="1135" name="Rectangle: Rounded Corners 2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wps:txbx>
                      <wps:bodyPr rtlCol="0" anchor="ctr"/>
                    </wps:wsp>
                  </a:graphicData>
                </a:graphic>
              </wp:anchor>
            </w:drawing>
          </mc:Choice>
          <mc:Fallback>
            <w:pict>
              <v:roundrect w14:anchorId="1B1108D3" id="Rectangle: Rounded Corners 29" o:spid="_x0000_s1161" style="position:absolute;left:0;text-align:left;margin-left:0;margin-top:349.6pt;width:277.45pt;height:36pt;z-index:25245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" fillcolor="#b68c0b" stroked="f" strokeweight="1pt">
                <v:stroke joinstyle="miter"/>
                <v:textbo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6960" behindDoc="0" locked="0" layoutInCell="1" allowOverlap="1" wp14:anchorId="5928FAF6" wp14:editId="1AF24B33">
                <wp:simplePos x="0" y="0"/>
                <wp:positionH relativeFrom="column">
                  <wp:posOffset>0</wp:posOffset>
                </wp:positionH>
                <wp:positionV relativeFrom="paragraph">
                  <wp:posOffset>718820</wp:posOffset>
                </wp:positionV>
                <wp:extent cx="3523615" cy="457200"/>
                <wp:effectExtent l="0" t="0" r="635" b="0"/>
                <wp:wrapNone/>
                <wp:docPr id="1136" name="Rectangle: Rounded Corners 3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wps:txbx>
                      <wps:bodyPr rtlCol="0" anchor="ctr"/>
                    </wps:wsp>
                  </a:graphicData>
                </a:graphic>
              </wp:anchor>
            </w:drawing>
          </mc:Choice>
          <mc:Fallback>
            <w:pict>
              <v:roundrect w14:anchorId="5928FAF6" id="Rectangle: Rounded Corners 33" o:spid="_x0000_s1162" style="position:absolute;left:0;text-align:left;margin-left:0;margin-top:56.6pt;width:277.45pt;height:36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" fillcolor="#b68c0b" stroked="f" strokeweight="1pt">
                <v:stroke joinstyle="miter"/>
                <v:textbo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7984" behindDoc="0" locked="0" layoutInCell="1" allowOverlap="1" wp14:anchorId="27512DCE" wp14:editId="39F8DAE5">
                <wp:simplePos x="0" y="0"/>
                <wp:positionH relativeFrom="column">
                  <wp:posOffset>0</wp:posOffset>
                </wp:positionH>
                <wp:positionV relativeFrom="paragraph">
                  <wp:posOffset>3451860</wp:posOffset>
                </wp:positionV>
                <wp:extent cx="3523615" cy="457200"/>
                <wp:effectExtent l="0" t="0" r="635" b="0"/>
                <wp:wrapNone/>
                <wp:docPr id="1137" name="Rectangle: Rounded Corners 66"/>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anchor>
            </w:drawing>
          </mc:Choice>
          <mc:Fallback>
            <w:pict>
              <v:roundrect w14:anchorId="27512DCE" id="Rectangle: Rounded Corners 66" o:spid="_x0000_s1163" style="position:absolute;left:0;text-align:left;margin-left:0;margin-top:271.8pt;width:277.45pt;height:36pt;z-index:25245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" fillcolor="#b68c0b" stroked="f" strokeweight="1pt">
                <v:stroke joinstyle="miter"/>
                <v:textbo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9008" behindDoc="0" locked="0" layoutInCell="1" allowOverlap="1" wp14:anchorId="53379A98" wp14:editId="13F1AFFB">
                <wp:simplePos x="0" y="0"/>
                <wp:positionH relativeFrom="column">
                  <wp:posOffset>0</wp:posOffset>
                </wp:positionH>
                <wp:positionV relativeFrom="paragraph">
                  <wp:posOffset>3943350</wp:posOffset>
                </wp:positionV>
                <wp:extent cx="3523615" cy="457200"/>
                <wp:effectExtent l="0" t="0" r="635" b="0"/>
                <wp:wrapNone/>
                <wp:docPr id="1138" name="Rectangle: Rounded Corners 6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wps:txbx>
                      <wps:bodyPr rtlCol="0" anchor="ctr"/>
                    </wps:wsp>
                  </a:graphicData>
                </a:graphic>
              </wp:anchor>
            </w:drawing>
          </mc:Choice>
          <mc:Fallback>
            <w:pict>
              <v:roundrect w14:anchorId="53379A98" id="Rectangle: Rounded Corners 69" o:spid="_x0000_s1164" style="position:absolute;left:0;text-align:left;margin-left:0;margin-top:310.5pt;width:277.45pt;height:36pt;z-index:25245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" fillcolor="#b68c0b" stroked="f" strokeweight="1pt">
                <v:stroke joinstyle="miter"/>
                <v:textbo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v:textbox>
              </v:roundrect>
            </w:pict>
          </mc:Fallback>
        </mc:AlternateConten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noProof/>
          <w:color w:val="000000" w:themeColor="text1"/>
          <w:kern w:val="24"/>
          <w:sz w:val="20"/>
          <w:szCs w:val="20"/>
          <w:lang w:val="en-US"/>
        </w:rPr>
        <w:drawing>
          <wp:inline distT="0" distB="0" distL="0" distR="0" wp14:anchorId="334017C3" wp14:editId="7249B183">
            <wp:extent cx="3914140" cy="607187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4140" cy="6071870"/>
                    </a:xfrm>
                    <a:prstGeom prst="rect">
                      <a:avLst/>
                    </a:prstGeom>
                    <a:noFill/>
                  </pic:spPr>
                </pic:pic>
              </a:graphicData>
            </a:graphic>
          </wp:inline>
        </w:drawing>
      </w:r>
    </w:p>
    <w:p w14:paraId="3DA7BA11" w14:textId="0EA61A55" w:rsidR="00B36DA0" w:rsidRPr="00051A2F" w:rsidRDefault="00051A2F" w:rsidP="00B36DA0">
      <w:pPr>
        <w:tabs>
          <w:tab w:val="left" w:pos="1095"/>
        </w:tabs>
        <w:rPr>
          <w:rFonts w:ascii="Arial" w:eastAsia="Verdana" w:hAnsi="Arial" w:cs="Arial"/>
          <w:i/>
          <w:iCs/>
          <w:color w:val="000000" w:themeColor="text1"/>
          <w:kern w:val="24"/>
          <w:sz w:val="20"/>
          <w:szCs w:val="20"/>
          <w:lang w:val="en-US"/>
        </w:rPr>
      </w:pPr>
      <w:r w:rsidRPr="00051A2F">
        <w:rPr>
          <w:rFonts w:ascii="Arial" w:eastAsia="Verdana" w:hAnsi="Arial" w:cs="Arial"/>
          <w:i/>
          <w:iCs/>
          <w:color w:val="000000" w:themeColor="text1"/>
          <w:kern w:val="24"/>
          <w:sz w:val="16"/>
          <w:szCs w:val="16"/>
          <w:lang w:val="en-US"/>
        </w:rPr>
        <w:t>*Green color denotes market drivers                                                                                                   *Red color denotes market challenges</w:t>
      </w:r>
      <w:r w:rsidRPr="00051A2F">
        <w:rPr>
          <w:rFonts w:ascii="Verdana" w:eastAsia="Verdana" w:hAnsi="Verdana" w:cs="Verdana"/>
          <w:color w:val="000000" w:themeColor="text1"/>
          <w:kern w:val="24"/>
          <w:sz w:val="20"/>
          <w:szCs w:val="20"/>
          <w:lang w:val="en-US"/>
        </w:rPr>
        <w:tab/>
      </w:r>
    </w:p>
    <w:p w14:paraId="29FF5E1B" w14:textId="52A33370"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59F93D4E" w14:textId="357438C5"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6B2A054" w14:textId="69DB922D"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2783C4F5" w14:textId="5A56449F"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49AC96F" w14:textId="77777777" w:rsidR="00636524" w:rsidRDefault="00636524" w:rsidP="00A14586">
      <w:pPr>
        <w:tabs>
          <w:tab w:val="left" w:pos="1095"/>
        </w:tabs>
        <w:rPr>
          <w:rFonts w:ascii="Verdana" w:eastAsia="Verdana" w:hAnsi="Verdana" w:cs="Verdana"/>
          <w:b/>
          <w:bCs/>
          <w:color w:val="000000" w:themeColor="text1"/>
          <w:kern w:val="24"/>
          <w:sz w:val="20"/>
          <w:szCs w:val="20"/>
          <w:lang w:val="en-US"/>
        </w:rPr>
      </w:pPr>
    </w:p>
    <w:p w14:paraId="4F63C5E2" w14:textId="77777777" w:rsidR="00B524C4" w:rsidRDefault="00B524C4" w:rsidP="00A14586">
      <w:pPr>
        <w:tabs>
          <w:tab w:val="left" w:pos="1095"/>
        </w:tabs>
        <w:rPr>
          <w:rFonts w:ascii="Arial" w:hAnsi="Arial" w:cs="Arial"/>
          <w:b/>
          <w:bCs/>
          <w:sz w:val="24"/>
          <w:szCs w:val="24"/>
        </w:rPr>
      </w:pPr>
    </w:p>
    <w:p w14:paraId="1002A809" w14:textId="2035EA21" w:rsidR="00A14586" w:rsidRPr="00073AC3" w:rsidRDefault="00A14586" w:rsidP="00A14586">
      <w:pPr>
        <w:tabs>
          <w:tab w:val="left" w:pos="1095"/>
        </w:tabs>
        <w:rPr>
          <w:rFonts w:ascii="Arial" w:hAnsi="Arial" w:cs="Arial"/>
          <w:b/>
          <w:bCs/>
          <w:sz w:val="24"/>
          <w:szCs w:val="24"/>
        </w:rPr>
      </w:pPr>
      <w:r w:rsidRPr="00073AC3">
        <w:rPr>
          <w:rFonts w:ascii="Arial" w:hAnsi="Arial" w:cs="Arial"/>
          <w:b/>
          <w:bCs/>
          <w:sz w:val="24"/>
          <w:szCs w:val="24"/>
        </w:rPr>
        <w:t>Market Drivers</w:t>
      </w:r>
    </w:p>
    <w:p w14:paraId="50F50CE1" w14:textId="31C8F30C" w:rsidR="00A14586" w:rsidRPr="00073AC3" w:rsidRDefault="00A14586" w:rsidP="00A14586">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Government support in India to increase per capita consumption of FRP composites</w:t>
      </w:r>
    </w:p>
    <w:p w14:paraId="51326B51" w14:textId="4FD60EF3" w:rsidR="00A14586" w:rsidRPr="002B5730" w:rsidRDefault="00A14586" w:rsidP="00B524C4">
      <w:pPr>
        <w:tabs>
          <w:tab w:val="left" w:pos="1095"/>
        </w:tabs>
        <w:spacing w:line="360" w:lineRule="auto"/>
        <w:jc w:val="both"/>
        <w:rPr>
          <w:rFonts w:ascii="Arial" w:eastAsia="Arial" w:hAnsi="Arial" w:cs="Arial"/>
          <w:b/>
          <w:bCs/>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xml:space="preserve">, aerospace, pipes and tanks, construction and marine, the composite industry, also known as </w:t>
      </w:r>
      <w:r w:rsidR="00CD321F" w:rsidRPr="002B5730">
        <w:rPr>
          <w:rFonts w:ascii="Arial" w:eastAsia="Arial" w:hAnsi="Arial" w:cs="Arial"/>
          <w:color w:val="000000" w:themeColor="text1"/>
          <w:sz w:val="24"/>
          <w:szCs w:val="24"/>
        </w:rPr>
        <w:t>fibre</w:t>
      </w:r>
      <w:r w:rsidRPr="002B5730">
        <w:rPr>
          <w:rFonts w:ascii="Arial" w:eastAsia="Arial" w:hAnsi="Arial" w:cs="Arial"/>
          <w:color w:val="000000" w:themeColor="text1"/>
          <w:sz w:val="24"/>
          <w:szCs w:val="24"/>
        </w:rPr>
        <w:t xml:space="preserve">-reinforced 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164BF60B" w14:textId="2FC60F88" w:rsidR="00A14586" w:rsidRPr="00073AC3" w:rsidRDefault="00A14586" w:rsidP="000304B9">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Growing usage as Lining System in Industrial Applications</w:t>
      </w:r>
    </w:p>
    <w:p w14:paraId="6C4114EC" w14:textId="1E486281" w:rsidR="009E2A18" w:rsidRPr="002B5730" w:rsidRDefault="009D1165" w:rsidP="00B524C4">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w:t>
      </w:r>
      <w:r w:rsidR="006D4425">
        <w:rPr>
          <w:rFonts w:ascii="Arial" w:eastAsia="Arial" w:hAnsi="Arial" w:cs="Arial"/>
          <w:color w:val="000000" w:themeColor="text1"/>
          <w:sz w:val="24"/>
          <w:szCs w:val="24"/>
        </w:rPr>
        <w:t xml:space="preserve"> several</w:t>
      </w:r>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stacks &amp; chimneys, scrubbers, </w:t>
      </w:r>
      <w:proofErr w:type="gramStart"/>
      <w:r w:rsidR="00A14586" w:rsidRPr="002B5730">
        <w:rPr>
          <w:rFonts w:ascii="Arial" w:eastAsia="Arial" w:hAnsi="Arial" w:cs="Arial"/>
          <w:color w:val="000000" w:themeColor="text1"/>
          <w:sz w:val="24"/>
          <w:szCs w:val="24"/>
        </w:rPr>
        <w:t>pipes</w:t>
      </w:r>
      <w:proofErr w:type="gramEnd"/>
      <w:r w:rsidR="00A14586" w:rsidRPr="002B5730">
        <w:rPr>
          <w:rFonts w:ascii="Arial" w:eastAsia="Arial" w:hAnsi="Arial" w:cs="Arial"/>
          <w:color w:val="000000" w:themeColor="text1"/>
          <w:sz w:val="24"/>
          <w:szCs w:val="24"/>
        </w:rPr>
        <w:t xml:space="preserve">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r w:rsidR="006D4425" w:rsidRPr="002B5730">
        <w:rPr>
          <w:rFonts w:ascii="Arial" w:eastAsia="Arial" w:hAnsi="Arial" w:cs="Arial"/>
          <w:color w:val="000000" w:themeColor="text1"/>
          <w:sz w:val="24"/>
          <w:szCs w:val="24"/>
        </w:rPr>
        <w:t>durability,</w:t>
      </w:r>
      <w:r w:rsidR="00A14586" w:rsidRPr="002B5730">
        <w:rPr>
          <w:rFonts w:ascii="Arial" w:eastAsia="Arial" w:hAnsi="Arial" w:cs="Arial"/>
          <w:color w:val="000000" w:themeColor="text1"/>
          <w:sz w:val="24"/>
          <w:szCs w:val="24"/>
        </w:rPr>
        <w:t xml:space="preserve"> and minimal maintenance requirements.</w:t>
      </w:r>
    </w:p>
    <w:p w14:paraId="4C86C505" w14:textId="115678D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aging infrastructure is driving opportunities for building materials including VER based FRP tanks. Most of the 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587A515C" w14:textId="77777777" w:rsidR="008D1421" w:rsidRDefault="008D1421" w:rsidP="008D1421">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p>
    <w:p w14:paraId="3ACAD830" w14:textId="288A3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Europe Percentage of Infrastructure that is minimum 50 years old, 2018, 2023 &amp; 2033</w:t>
      </w: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wps:txbx>
                      <wps:bodyPr wrap="square" rtlCol="0">
                        <a:spAutoFit/>
                      </wps:bodyPr>
                    </wps:wsp>
                  </a:graphicData>
                </a:graphic>
                <wp14:sizeRelH relativeFrom="margin">
                  <wp14:pctWidth>0</wp14:pctWidth>
                </wp14:sizeRelH>
              </wp:anchor>
            </w:drawing>
          </mc:Choice>
          <mc:Fallback>
            <w:pict>
              <v:shape w14:anchorId="7DA539ED" id="_x0000_s1165"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" filled="f" stroked="f">
                <v:textbox style="mso-fit-shape-to-text:t">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073AC3" w:rsidRDefault="00A14586" w:rsidP="00A14586">
      <w:pPr>
        <w:tabs>
          <w:tab w:val="left" w:pos="945"/>
        </w:tabs>
        <w:rPr>
          <w:rFonts w:ascii="Arial" w:hAnsi="Arial" w:cs="Arial"/>
          <w:b/>
          <w:bCs/>
          <w:sz w:val="24"/>
          <w:szCs w:val="24"/>
        </w:rPr>
      </w:pPr>
      <w:r w:rsidRPr="00073AC3">
        <w:rPr>
          <w:rFonts w:ascii="Arial" w:hAnsi="Arial" w:cs="Arial"/>
          <w:b/>
          <w:bCs/>
          <w:sz w:val="24"/>
          <w:szCs w:val="24"/>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073AC3" w:rsidRDefault="00A14586" w:rsidP="000304B9">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Also, the lack of awareness among end- user 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073AC3" w:rsidRDefault="00A14586" w:rsidP="00073AC3">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the years, raw materials used in sealants industry have observed price </w:t>
      </w:r>
      <w:r w:rsidRPr="002B5730">
        <w:rPr>
          <w:rFonts w:ascii="Arial" w:eastAsia="Arial" w:hAnsi="Arial" w:cs="Arial"/>
          <w:color w:val="000000" w:themeColor="text1"/>
          <w:sz w:val="24"/>
          <w:szCs w:val="24"/>
        </w:rPr>
        <w:lastRenderedPageBreak/>
        <w:t>fluctuations globally. Diligently working on product selling prices to react to changes in raw material cost and simultaneously maintaining market share is a key challenge for construction sealants producers</w:t>
      </w:r>
    </w:p>
    <w:p w14:paraId="7F39DE60" w14:textId="33F3C244" w:rsidR="00073AC3" w:rsidRPr="00073AC3" w:rsidRDefault="00073AC3" w:rsidP="00073AC3">
      <w:pPr>
        <w:tabs>
          <w:tab w:val="left" w:pos="945"/>
        </w:tabs>
        <w:rPr>
          <w:rFonts w:ascii="Arial" w:hAnsi="Arial" w:cs="Arial"/>
          <w:b/>
          <w:bCs/>
          <w:sz w:val="24"/>
          <w:szCs w:val="24"/>
        </w:rPr>
      </w:pPr>
      <w:r w:rsidRPr="00073AC3">
        <w:rPr>
          <w:rFonts w:ascii="Arial" w:hAnsi="Arial" w:cs="Arial"/>
          <w:b/>
          <w:bCs/>
          <w:sz w:val="24"/>
          <w:szCs w:val="24"/>
        </w:rPr>
        <w:t>India Styrene Monomer, Methacrylic Acid</w:t>
      </w:r>
      <w:r w:rsidR="007A1707">
        <w:rPr>
          <w:rFonts w:ascii="Arial" w:hAnsi="Arial" w:cs="Arial"/>
          <w:b/>
          <w:bCs/>
          <w:sz w:val="24"/>
          <w:szCs w:val="24"/>
        </w:rPr>
        <w:t>,</w:t>
      </w:r>
      <w:r w:rsidRPr="00073AC3">
        <w:rPr>
          <w:rFonts w:ascii="Arial" w:hAnsi="Arial" w:cs="Arial"/>
          <w:b/>
          <w:bCs/>
          <w:sz w:val="24"/>
          <w:szCs w:val="24"/>
        </w:rPr>
        <w:t xml:space="preserve"> Epoxy Resin</w:t>
      </w:r>
      <w:r w:rsidR="007A1707">
        <w:rPr>
          <w:rFonts w:ascii="Arial" w:hAnsi="Arial" w:cs="Arial"/>
          <w:b/>
          <w:bCs/>
          <w:sz w:val="24"/>
          <w:szCs w:val="24"/>
        </w:rPr>
        <w:t xml:space="preserve"> and Bisphenol A</w:t>
      </w:r>
      <w:r w:rsidRPr="00073AC3">
        <w:rPr>
          <w:rFonts w:ascii="Arial" w:hAnsi="Arial" w:cs="Arial"/>
          <w:b/>
          <w:bCs/>
          <w:sz w:val="24"/>
          <w:szCs w:val="24"/>
        </w:rPr>
        <w:t xml:space="preserve"> Prices, 2017-2021E (USD per Ton)</w:t>
      </w:r>
    </w:p>
    <w:p w14:paraId="6A7F23BA" w14:textId="2E734855"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7BAD1CBD">
                <wp:simplePos x="0" y="0"/>
                <wp:positionH relativeFrom="column">
                  <wp:posOffset>3009900</wp:posOffset>
                </wp:positionH>
                <wp:positionV relativeFrom="paragraph">
                  <wp:posOffset>2148206</wp:posOffset>
                </wp:positionV>
                <wp:extent cx="3359785" cy="342900"/>
                <wp:effectExtent l="0" t="0" r="0" b="0"/>
                <wp:wrapNone/>
                <wp:docPr id="222" name="TextBox 4"/>
                <wp:cNvGraphicFramePr/>
                <a:graphic xmlns:a="http://schemas.openxmlformats.org/drawingml/2006/main">
                  <a:graphicData uri="http://schemas.microsoft.com/office/word/2010/wordprocessingShape">
                    <wps:wsp>
                      <wps:cNvSpPr txBox="1"/>
                      <wps:spPr>
                        <a:xfrm>
                          <a:off x="0" y="0"/>
                          <a:ext cx="3359785" cy="342900"/>
                        </a:xfrm>
                        <a:prstGeom prst="rect">
                          <a:avLst/>
                        </a:prstGeom>
                        <a:noFill/>
                      </wps:spPr>
                      <wps:txbx>
                        <w:txbxContent>
                          <w:p w14:paraId="4D4691A8"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703BBE" w14:textId="56CB3895" w:rsidR="004644A7" w:rsidRPr="00687E98" w:rsidRDefault="004644A7" w:rsidP="004644A7">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3B7B60" id="_x0000_s1166" type="#_x0000_t202" style="position:absolute;margin-left:237pt;margin-top:169.15pt;width:264.55pt;height:27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" filled="f" stroked="f">
                <v:textbox>
                  <w:txbxContent>
                    <w:p w14:paraId="4D4691A8"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703BBE" w14:textId="56CB3895" w:rsidR="004644A7" w:rsidRPr="00687E98" w:rsidRDefault="004644A7" w:rsidP="004644A7">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27BD0E8">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52F46B14" w:rsidR="00A14586" w:rsidRPr="00073AC3" w:rsidRDefault="004C5239" w:rsidP="004C5239">
      <w:pPr>
        <w:tabs>
          <w:tab w:val="left" w:pos="1095"/>
        </w:tabs>
        <w:rPr>
          <w:rFonts w:ascii="Arial" w:hAnsi="Arial" w:cs="Arial"/>
          <w:b/>
          <w:bCs/>
          <w:sz w:val="24"/>
          <w:szCs w:val="24"/>
        </w:rPr>
      </w:pPr>
      <w:r w:rsidRPr="00073AC3">
        <w:rPr>
          <w:rFonts w:ascii="Arial" w:hAnsi="Arial" w:cs="Arial"/>
          <w:b/>
          <w:bCs/>
          <w:sz w:val="24"/>
          <w:szCs w:val="24"/>
        </w:rPr>
        <w:t>3.</w:t>
      </w:r>
      <w:r w:rsidR="00D16404">
        <w:rPr>
          <w:rFonts w:ascii="Arial" w:hAnsi="Arial" w:cs="Arial"/>
          <w:b/>
          <w:bCs/>
          <w:sz w:val="24"/>
          <w:szCs w:val="24"/>
        </w:rPr>
        <w:t>9</w:t>
      </w:r>
      <w:r w:rsidRPr="00073AC3">
        <w:rPr>
          <w:rFonts w:ascii="Arial" w:hAnsi="Arial" w:cs="Arial"/>
          <w:b/>
          <w:bCs/>
          <w:sz w:val="24"/>
          <w:szCs w:val="24"/>
        </w:rPr>
        <w:t xml:space="preserve">. </w:t>
      </w:r>
      <w:r w:rsidR="00A14586" w:rsidRPr="00073AC3">
        <w:rPr>
          <w:rFonts w:ascii="Arial" w:hAnsi="Arial" w:cs="Arial"/>
          <w:b/>
          <w:bCs/>
          <w:sz w:val="24"/>
          <w:szCs w:val="24"/>
        </w:rPr>
        <w:t xml:space="preserve">MARKET TRENDS &amp; DEVELOPMENTS </w:t>
      </w:r>
    </w:p>
    <w:p w14:paraId="090F03B7" w14:textId="2CB9C6B8" w:rsidR="00A14586" w:rsidRPr="00073AC3" w:rsidRDefault="00A14586" w:rsidP="00A14586">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 xml:space="preserve">Capacity Expansion by </w:t>
      </w:r>
      <w:r w:rsidR="009230A7" w:rsidRPr="00073AC3">
        <w:rPr>
          <w:rFonts w:ascii="Arial" w:eastAsia="Verdana" w:hAnsi="Arial" w:cs="Arial"/>
          <w:b/>
          <w:bCs/>
          <w:i/>
          <w:iCs/>
          <w:color w:val="000000" w:themeColor="text1"/>
          <w:kern w:val="24"/>
          <w:sz w:val="20"/>
          <w:szCs w:val="20"/>
          <w:u w:val="single"/>
          <w:lang w:val="en-US"/>
        </w:rPr>
        <w:t>E</w:t>
      </w:r>
      <w:r w:rsidRPr="00073AC3">
        <w:rPr>
          <w:rFonts w:ascii="Arial" w:eastAsia="Verdana" w:hAnsi="Arial" w:cs="Arial"/>
          <w:b/>
          <w:bCs/>
          <w:i/>
          <w:iCs/>
          <w:color w:val="000000" w:themeColor="text1"/>
          <w:kern w:val="24"/>
          <w:sz w:val="20"/>
          <w:szCs w:val="20"/>
          <w:u w:val="single"/>
          <w:lang w:val="en-US"/>
        </w:rPr>
        <w:t xml:space="preserve">xisting </w:t>
      </w:r>
      <w:r w:rsidR="009230A7" w:rsidRPr="00073AC3">
        <w:rPr>
          <w:rFonts w:ascii="Arial" w:eastAsia="Verdana" w:hAnsi="Arial" w:cs="Arial"/>
          <w:b/>
          <w:bCs/>
          <w:i/>
          <w:iCs/>
          <w:color w:val="000000" w:themeColor="text1"/>
          <w:kern w:val="24"/>
          <w:sz w:val="20"/>
          <w:szCs w:val="20"/>
          <w:u w:val="single"/>
          <w:lang w:val="en-US"/>
        </w:rPr>
        <w:t>P</w:t>
      </w:r>
      <w:r w:rsidRPr="00073AC3">
        <w:rPr>
          <w:rFonts w:ascii="Arial" w:eastAsia="Verdana" w:hAnsi="Arial" w:cs="Arial"/>
          <w:b/>
          <w:bCs/>
          <w:i/>
          <w:iCs/>
          <w:color w:val="000000" w:themeColor="text1"/>
          <w:kern w:val="24"/>
          <w:sz w:val="20"/>
          <w:szCs w:val="20"/>
          <w:u w:val="single"/>
          <w:lang w:val="en-US"/>
        </w:rPr>
        <w:t xml:space="preserve">layers in APAC </w:t>
      </w:r>
      <w:r w:rsidR="005B0E7E" w:rsidRPr="00073AC3">
        <w:rPr>
          <w:rFonts w:ascii="Arial" w:eastAsia="Verdana" w:hAnsi="Arial" w:cs="Arial"/>
          <w:b/>
          <w:bCs/>
          <w:i/>
          <w:iCs/>
          <w:color w:val="000000" w:themeColor="text1"/>
          <w:kern w:val="24"/>
          <w:sz w:val="20"/>
          <w:szCs w:val="20"/>
          <w:u w:val="single"/>
          <w:lang w:val="en-US"/>
        </w:rPr>
        <w:t>R</w:t>
      </w:r>
      <w:r w:rsidRPr="00073AC3">
        <w:rPr>
          <w:rFonts w:ascii="Arial" w:eastAsia="Verdana" w:hAnsi="Arial" w:cs="Arial"/>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3C01506"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aerospace, pipes and tanks, construction and marine, companies have started investing in expanding manufacturing facilities. Moreover, companies are 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r w:rsidR="00CD321F" w:rsidRPr="002B5730">
        <w:rPr>
          <w:rFonts w:ascii="Arial" w:eastAsia="Arial" w:hAnsi="Arial" w:cs="Arial"/>
          <w:color w:val="000000" w:themeColor="text1"/>
          <w:sz w:val="24"/>
          <w:szCs w:val="24"/>
        </w:rPr>
        <w:t>labour</w:t>
      </w:r>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6952EAB1" w14:textId="4898584D" w:rsidR="000304B9"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Emerging applications</w:t>
      </w:r>
    </w:p>
    <w:p w14:paraId="62183321" w14:textId="653FB60D"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w:t>
      </w:r>
      <w:r w:rsidR="006D4425"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w:t>
      </w:r>
      <w:r w:rsidRPr="002B5730">
        <w:rPr>
          <w:rFonts w:ascii="Arial" w:eastAsia="Arial" w:hAnsi="Arial" w:cs="Arial"/>
          <w:color w:val="000000" w:themeColor="text1"/>
          <w:sz w:val="24"/>
          <w:szCs w:val="24"/>
        </w:rPr>
        <w:lastRenderedPageBreak/>
        <w:t>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3EC363C" w14:textId="1F19C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Electrical &amp; Electronics Industry Market Share in Vinyl Ester Resin Applications, 2020, 2025F and 2030F</w:t>
      </w:r>
    </w:p>
    <w:p w14:paraId="591D155F" w14:textId="24FC1E36" w:rsidR="00395063" w:rsidRPr="002B5730" w:rsidRDefault="00395063" w:rsidP="009E2A18">
      <w:pPr>
        <w:spacing w:line="360" w:lineRule="auto"/>
        <w:jc w:val="both"/>
        <w:rPr>
          <w:rFonts w:ascii="Arial" w:eastAsia="Arial" w:hAnsi="Arial" w:cs="Arial"/>
          <w:color w:val="000000" w:themeColor="text1"/>
          <w:sz w:val="24"/>
          <w:szCs w:val="24"/>
        </w:rPr>
      </w:pPr>
    </w:p>
    <w:p w14:paraId="5101E868" w14:textId="00FD8F48" w:rsidR="00395063" w:rsidRPr="002B5730" w:rsidRDefault="001D6E1B"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18B95F2E">
            <wp:simplePos x="0" y="0"/>
            <wp:positionH relativeFrom="page">
              <wp:posOffset>1078024</wp:posOffset>
            </wp:positionH>
            <wp:positionV relativeFrom="paragraph">
              <wp:posOffset>2573</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sidR="008D6F90"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15B2E6" id="_x0000_t32" coordsize="21600,21600" o:spt="32" o:oned="t" path="m,l21600,21600e" filled="f">
                <v:path arrowok="t" fillok="f" o:connecttype="none"/>
                <o:lock v:ext="edit" shapetype="t"/>
              </v:shapetype>
              <v:shape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s to 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E7D0C" w14:textId="77777777" w:rsidR="00927B78" w:rsidRDefault="00927B78" w:rsidP="009E2A18">
      <w:pPr>
        <w:spacing w:line="360" w:lineRule="auto"/>
        <w:jc w:val="both"/>
        <w:rPr>
          <w:rFonts w:ascii="Arial" w:eastAsia="Arial" w:hAnsi="Arial" w:cs="Arial"/>
          <w:color w:val="000000" w:themeColor="text1"/>
          <w:sz w:val="24"/>
          <w:szCs w:val="24"/>
        </w:rPr>
      </w:pPr>
    </w:p>
    <w:p w14:paraId="188210E5" w14:textId="1E61510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167"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D5&#10;e0F3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168"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169"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170"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171"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DEA3DA"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02BCEAFE"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3EEC5F3D" w14:textId="491321DB" w:rsidR="00A14586"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2B5730">
        <w:rPr>
          <w:rFonts w:ascii="Arial" w:eastAsia="Arial" w:hAnsi="Arial" w:cs="Arial"/>
          <w:color w:val="000000" w:themeColor="text1"/>
          <w:sz w:val="24"/>
          <w:szCs w:val="24"/>
        </w:rPr>
        <w:t>Polynt</w:t>
      </w:r>
      <w:proofErr w:type="spellEnd"/>
      <w:r w:rsidRPr="002B5730">
        <w:rPr>
          <w:rFonts w:ascii="Arial" w:eastAsia="Arial" w:hAnsi="Arial" w:cs="Arial"/>
          <w:color w:val="000000" w:themeColor="text1"/>
          <w:sz w:val="24"/>
          <w:szCs w:val="24"/>
        </w:rPr>
        <w:t xml:space="preserve"> and </w:t>
      </w:r>
      <w:proofErr w:type="spellStart"/>
      <w:r w:rsidRPr="002B5730">
        <w:rPr>
          <w:rFonts w:ascii="Arial" w:eastAsia="Arial" w:hAnsi="Arial" w:cs="Arial"/>
          <w:color w:val="000000" w:themeColor="text1"/>
          <w:sz w:val="24"/>
          <w:szCs w:val="24"/>
        </w:rPr>
        <w:t>Reichhold</w:t>
      </w:r>
      <w:proofErr w:type="spellEnd"/>
      <w:r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46769BAC">
                <wp:simplePos x="0" y="0"/>
                <wp:positionH relativeFrom="column">
                  <wp:posOffset>3200400</wp:posOffset>
                </wp:positionH>
                <wp:positionV relativeFrom="paragraph">
                  <wp:posOffset>38100</wp:posOffset>
                </wp:positionV>
                <wp:extent cx="3350260" cy="2762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3350260" cy="276225"/>
                        </a:xfrm>
                        <a:prstGeom prst="rect">
                          <a:avLst/>
                        </a:prstGeom>
                        <a:noFill/>
                      </wps:spPr>
                      <wps:txbx>
                        <w:txbxContent>
                          <w:p w14:paraId="68D10BFF"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CE43E3E" w14:textId="3B3484A2" w:rsidR="00EC0757" w:rsidRPr="00687E98" w:rsidRDefault="00EC0757" w:rsidP="00EC0757">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3B0A4B" id="_x0000_s1172" type="#_x0000_t202" style="position:absolute;margin-left:252pt;margin-top:3pt;width:263.8pt;height:21.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" filled="f" stroked="f">
                <v:textbox>
                  <w:txbxContent>
                    <w:p w14:paraId="68D10BFF"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CE43E3E" w14:textId="3B3484A2" w:rsidR="00EC0757" w:rsidRPr="00687E98" w:rsidRDefault="00EC0757" w:rsidP="00EC0757">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0C54CD94" w14:textId="3069F0B6" w:rsidR="00927B78" w:rsidRPr="00927B78" w:rsidRDefault="00927B78" w:rsidP="00927B78">
      <w:pPr>
        <w:spacing w:line="240" w:lineRule="auto"/>
        <w:rPr>
          <w:rFonts w:ascii="Arial" w:hAnsi="Arial" w:cs="Arial"/>
          <w:b/>
          <w:bCs/>
          <w:color w:val="000000"/>
          <w:sz w:val="24"/>
          <w:szCs w:val="24"/>
        </w:rPr>
      </w:pPr>
      <w:r w:rsidRPr="00073AC3">
        <w:rPr>
          <w:rFonts w:ascii="Arial" w:hAnsi="Arial" w:cs="Arial"/>
          <w:b/>
          <w:bCs/>
          <w:sz w:val="24"/>
          <w:szCs w:val="24"/>
        </w:rPr>
        <w:t>3.</w:t>
      </w:r>
      <w:r w:rsidR="00D16404">
        <w:rPr>
          <w:rFonts w:ascii="Arial" w:hAnsi="Arial" w:cs="Arial"/>
          <w:b/>
          <w:bCs/>
          <w:sz w:val="24"/>
          <w:szCs w:val="24"/>
        </w:rPr>
        <w:t>10.</w:t>
      </w:r>
      <w:r w:rsidRPr="00073AC3">
        <w:rPr>
          <w:rFonts w:ascii="Arial" w:hAnsi="Arial" w:cs="Arial"/>
          <w:b/>
          <w:bCs/>
          <w:sz w:val="24"/>
          <w:szCs w:val="24"/>
        </w:rPr>
        <w:t xml:space="preserve"> Technology Evaluation</w:t>
      </w:r>
      <w:r w:rsidRPr="00927B78">
        <w:rPr>
          <w:rFonts w:ascii="Arial" w:hAnsi="Arial" w:cs="Arial"/>
          <w:b/>
          <w:bCs/>
          <w:color w:val="000000"/>
          <w:sz w:val="24"/>
          <w:szCs w:val="24"/>
        </w:rPr>
        <w:t>:</w:t>
      </w:r>
    </w:p>
    <w:p w14:paraId="647D14C8" w14:textId="6AB5C02C" w:rsidR="00A03ADD" w:rsidRDefault="00A03ADD" w:rsidP="00927B78">
      <w:pPr>
        <w:spacing w:before="240" w:line="360" w:lineRule="auto"/>
        <w:jc w:val="both"/>
        <w:rPr>
          <w:rFonts w:ascii="Arial" w:hAnsi="Arial" w:cs="Arial"/>
          <w:sz w:val="24"/>
          <w:szCs w:val="24"/>
        </w:rPr>
      </w:pPr>
      <w:r w:rsidRPr="00A03ADD">
        <w:rPr>
          <w:rFonts w:ascii="Arial" w:hAnsi="Arial" w:cs="Arial"/>
          <w:sz w:val="24"/>
          <w:szCs w:val="24"/>
        </w:rPr>
        <w:t>Vinyl Ester Resins are downstream products of Epoxy Resin. Most manufacturing companies have their in-house technologies and R&amp;D facilities to make formulations. Key reactions are carried out with the help of a batch reactor and blender which can be outsourced. Conventionally, manufacturing process involves charging batch reactor with a feedstock and then blending it with an organic solvent such as styrene monomer</w:t>
      </w:r>
      <w:proofErr w:type="gramStart"/>
      <w:r w:rsidRPr="00A03ADD">
        <w:rPr>
          <w:rFonts w:ascii="Arial" w:hAnsi="Arial" w:cs="Arial"/>
          <w:sz w:val="24"/>
          <w:szCs w:val="24"/>
        </w:rPr>
        <w:t xml:space="preserve">.  </w:t>
      </w:r>
      <w:proofErr w:type="gramEnd"/>
      <w:r w:rsidRPr="00A03ADD">
        <w:rPr>
          <w:rFonts w:ascii="Arial" w:hAnsi="Arial" w:cs="Arial"/>
          <w:sz w:val="24"/>
          <w:szCs w:val="24"/>
        </w:rPr>
        <w:t xml:space="preserve">There is no technology licensor for the product. </w:t>
      </w:r>
      <w:r w:rsidRPr="00A03ADD">
        <w:rPr>
          <w:rFonts w:ascii="Arial" w:hAnsi="Arial" w:cs="Arial"/>
          <w:sz w:val="24"/>
          <w:szCs w:val="24"/>
        </w:rPr>
        <w:lastRenderedPageBreak/>
        <w:t>Indian manufacturing compan</w:t>
      </w:r>
      <w:r w:rsidR="00051A2F">
        <w:rPr>
          <w:rFonts w:ascii="Arial" w:hAnsi="Arial" w:cs="Arial"/>
          <w:sz w:val="24"/>
          <w:szCs w:val="24"/>
        </w:rPr>
        <w:t>ies</w:t>
      </w:r>
      <w:r w:rsidRPr="00A03ADD">
        <w:rPr>
          <w:rFonts w:ascii="Arial" w:hAnsi="Arial" w:cs="Arial"/>
          <w:sz w:val="24"/>
          <w:szCs w:val="24"/>
        </w:rPr>
        <w:t xml:space="preserve"> such as Innovative Resins, </w:t>
      </w:r>
      <w:proofErr w:type="spellStart"/>
      <w:r w:rsidRPr="00A03ADD">
        <w:rPr>
          <w:rFonts w:ascii="Arial" w:hAnsi="Arial" w:cs="Arial"/>
          <w:sz w:val="24"/>
          <w:szCs w:val="24"/>
        </w:rPr>
        <w:t>Satyen</w:t>
      </w:r>
      <w:proofErr w:type="spellEnd"/>
      <w:r w:rsidRPr="00A03ADD">
        <w:rPr>
          <w:rFonts w:ascii="Arial" w:hAnsi="Arial" w:cs="Arial"/>
          <w:sz w:val="24"/>
          <w:szCs w:val="24"/>
        </w:rPr>
        <w:t xml:space="preserve"> Polymers, </w:t>
      </w:r>
      <w:proofErr w:type="spellStart"/>
      <w:r w:rsidRPr="00A03ADD">
        <w:rPr>
          <w:rFonts w:ascii="Arial" w:hAnsi="Arial" w:cs="Arial"/>
          <w:sz w:val="24"/>
          <w:szCs w:val="24"/>
        </w:rPr>
        <w:t>Mechemco</w:t>
      </w:r>
      <w:proofErr w:type="spellEnd"/>
      <w:r w:rsidRPr="00A03ADD">
        <w:rPr>
          <w:rFonts w:ascii="Arial" w:hAnsi="Arial" w:cs="Arial"/>
          <w:sz w:val="24"/>
          <w:szCs w:val="24"/>
        </w:rPr>
        <w:t xml:space="preserve"> Resins among others have In-house batch reactor set up. However, they depend on domestic or international market for feedstocks Epoxy resin, Bisphenol-A, and other additives.</w:t>
      </w:r>
    </w:p>
    <w:p w14:paraId="79571D6F" w14:textId="58F8C152" w:rsidR="00927B78" w:rsidRPr="00051A2F" w:rsidRDefault="00927B78" w:rsidP="00051A2F">
      <w:pPr>
        <w:rPr>
          <w:b/>
          <w:bCs/>
        </w:rPr>
      </w:pPr>
      <w:r w:rsidRPr="00051A2F">
        <w:t xml:space="preserve">                 </w: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3F8CCDD1" w:rsidR="004C5239" w:rsidRPr="00927B78" w:rsidRDefault="004C5239" w:rsidP="007A7901">
      <w:pPr>
        <w:spacing w:line="480" w:lineRule="auto"/>
        <w:rPr>
          <w:rFonts w:ascii="Arial" w:eastAsia="Verdana" w:hAnsi="Arial" w:cs="Arial"/>
          <w:b/>
          <w:bCs/>
          <w:color w:val="000000" w:themeColor="text1"/>
          <w:kern w:val="24"/>
          <w:sz w:val="24"/>
          <w:szCs w:val="24"/>
          <w:lang w:val="en-US"/>
          <w14:textOutline w14:w="9525" w14:cap="rnd" w14:cmpd="sng" w14:algn="ctr">
            <w14:noFill/>
            <w14:prstDash w14:val="solid"/>
            <w14:bevel/>
          </w14:textOutline>
        </w:rPr>
      </w:pPr>
      <w:bookmarkStart w:id="162" w:name="_Hlk85477119"/>
      <w:r w:rsidRPr="00927B78">
        <w:rPr>
          <w:rFonts w:ascii="Arial" w:eastAsia="Verdana" w:hAnsi="Arial" w:cs="Arial"/>
          <w:b/>
          <w:bCs/>
          <w:color w:val="000000" w:themeColor="text1"/>
          <w:kern w:val="24"/>
          <w:sz w:val="24"/>
          <w:szCs w:val="24"/>
          <w:lang w:val="en-US"/>
        </w:rPr>
        <w:t>3.</w:t>
      </w:r>
      <w:r w:rsidR="00D16404">
        <w:rPr>
          <w:rFonts w:ascii="Arial" w:eastAsia="Verdana" w:hAnsi="Arial" w:cs="Arial"/>
          <w:b/>
          <w:bCs/>
          <w:color w:val="000000" w:themeColor="text1"/>
          <w:kern w:val="24"/>
          <w:sz w:val="24"/>
          <w:szCs w:val="24"/>
          <w:lang w:val="en-US"/>
        </w:rPr>
        <w:t>11</w:t>
      </w:r>
      <w:r w:rsidRPr="00927B78">
        <w:rPr>
          <w:rFonts w:ascii="Arial" w:eastAsia="Verdana" w:hAnsi="Arial" w:cs="Arial"/>
          <w:b/>
          <w:bCs/>
          <w:color w:val="000000" w:themeColor="text1"/>
          <w:kern w:val="24"/>
          <w:sz w:val="24"/>
          <w:szCs w:val="24"/>
          <w:lang w:val="en-US"/>
        </w:rPr>
        <w:t>. Pricing Analysis</w:t>
      </w:r>
    </w:p>
    <w:p w14:paraId="4B11E754" w14:textId="52E719B2" w:rsidR="00040724" w:rsidRPr="002B5730" w:rsidRDefault="007A7901" w:rsidP="00E33B0C">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w:t>
      </w:r>
      <w:r w:rsidR="006D4425">
        <w:rPr>
          <w:rFonts w:ascii="Arial" w:eastAsia="Arial" w:hAnsi="Arial" w:cs="Arial"/>
          <w:color w:val="000000" w:themeColor="text1"/>
          <w:sz w:val="24"/>
          <w:szCs w:val="24"/>
        </w:rPr>
        <w:t>st</w:t>
      </w:r>
      <w:r w:rsidRPr="002B5730">
        <w:rPr>
          <w:rFonts w:ascii="Arial" w:eastAsia="Arial" w:hAnsi="Arial" w:cs="Arial"/>
          <w:color w:val="000000" w:themeColor="text1"/>
          <w:sz w:val="24"/>
          <w:szCs w:val="24"/>
        </w:rPr>
        <w:t>er Resin</w:t>
      </w:r>
      <w:r w:rsidR="00545715">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remained firm since the beginning of 2021 following the pickup in </w:t>
      </w:r>
      <w:r w:rsidR="006D4425">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w:t>
      </w:r>
      <w:r w:rsidR="00A03ADD" w:rsidRPr="00A03ADD">
        <w:rPr>
          <w:rFonts w:ascii="Arial" w:eastAsia="Arial" w:hAnsi="Arial" w:cs="Arial"/>
          <w:color w:val="000000" w:themeColor="text1"/>
          <w:sz w:val="24"/>
          <w:szCs w:val="24"/>
        </w:rPr>
        <w:t xml:space="preserve">There has been little to no adverse impact of the second wave of Covid in India, as demand for the material remained </w:t>
      </w:r>
      <w:r w:rsidRPr="002B5730">
        <w:rPr>
          <w:rFonts w:ascii="Arial" w:eastAsia="Arial" w:hAnsi="Arial" w:cs="Arial"/>
          <w:color w:val="000000" w:themeColor="text1"/>
          <w:sz w:val="24"/>
          <w:szCs w:val="24"/>
        </w:rPr>
        <w:t xml:space="preserve">consistent from packaging sector amidst </w:t>
      </w:r>
      <w:r w:rsidR="00E33B0C"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consumer sentiments. Thus, after showcasing a marginal dullness in May</w:t>
      </w:r>
      <w:r w:rsidR="006D4425">
        <w:rPr>
          <w:rFonts w:ascii="Arial" w:eastAsia="Arial" w:hAnsi="Arial" w:cs="Arial"/>
          <w:color w:val="000000" w:themeColor="text1"/>
          <w:sz w:val="24"/>
          <w:szCs w:val="24"/>
        </w:rPr>
        <w:t xml:space="preserve"> 2021</w:t>
      </w:r>
      <w:r w:rsidRPr="002B5730">
        <w:rPr>
          <w:rFonts w:ascii="Arial" w:eastAsia="Arial" w:hAnsi="Arial" w:cs="Arial"/>
          <w:color w:val="000000" w:themeColor="text1"/>
          <w:sz w:val="24"/>
          <w:szCs w:val="24"/>
        </w:rPr>
        <w:t xml:space="preserve">,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6D4425">
        <w:rPr>
          <w:rFonts w:ascii="Arial" w:eastAsia="Arial" w:hAnsi="Arial" w:cs="Arial"/>
          <w:color w:val="000000" w:themeColor="text1"/>
          <w:sz w:val="24"/>
          <w:szCs w:val="24"/>
        </w:rPr>
        <w:t xml:space="preserve"> 2021</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w:t>
      </w:r>
      <w:r w:rsidR="006D4425">
        <w:rPr>
          <w:rFonts w:ascii="Arial" w:eastAsia="Arial" w:hAnsi="Arial" w:cs="Arial"/>
          <w:color w:val="000000" w:themeColor="text1"/>
          <w:sz w:val="24"/>
          <w:szCs w:val="24"/>
        </w:rPr>
        <w:t xml:space="preserve">of </w:t>
      </w:r>
      <w:r w:rsidRPr="002B5730">
        <w:rPr>
          <w:rFonts w:ascii="Arial" w:eastAsia="Arial" w:hAnsi="Arial" w:cs="Arial"/>
          <w:color w:val="000000" w:themeColor="text1"/>
          <w:sz w:val="24"/>
          <w:szCs w:val="24"/>
        </w:rPr>
        <w:t>202</w:t>
      </w:r>
      <w:r w:rsidR="006D4425">
        <w:rPr>
          <w:rFonts w:ascii="Arial" w:eastAsia="Arial" w:hAnsi="Arial" w:cs="Arial"/>
          <w:color w:val="000000" w:themeColor="text1"/>
          <w:sz w:val="24"/>
          <w:szCs w:val="24"/>
        </w:rPr>
        <w:t>1</w:t>
      </w:r>
      <w:r w:rsidRPr="002B5730">
        <w:rPr>
          <w:rFonts w:ascii="Arial" w:eastAsia="Arial" w:hAnsi="Arial" w:cs="Arial"/>
          <w:color w:val="000000" w:themeColor="text1"/>
          <w:sz w:val="24"/>
          <w:szCs w:val="24"/>
        </w:rPr>
        <w:t xml:space="preserve">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4AD760" w14:textId="521EA49D" w:rsidR="007A7901" w:rsidRPr="00CA5DDE" w:rsidRDefault="00884E69" w:rsidP="007A7901">
      <w:pPr>
        <w:spacing w:line="480" w:lineRule="auto"/>
        <w:rPr>
          <w:rFonts w:ascii="Arial" w:eastAsia="Verdana" w:hAnsi="Arial" w:cs="Arial"/>
          <w:b/>
          <w:bCs/>
          <w:color w:val="000000" w:themeColor="text1"/>
          <w:kern w:val="24"/>
          <w:sz w:val="24"/>
          <w:szCs w:val="24"/>
          <w:lang w:val="en-US"/>
        </w:rPr>
      </w:pPr>
      <w:r w:rsidRPr="00CA5DDE">
        <w:rPr>
          <w:rFonts w:ascii="Arial" w:eastAsia="Verdana" w:hAnsi="Arial" w:cs="Arial"/>
          <w:b/>
          <w:bCs/>
          <w:color w:val="000000" w:themeColor="text1"/>
          <w:kern w:val="24"/>
          <w:sz w:val="24"/>
          <w:szCs w:val="24"/>
          <w:lang w:val="en-US"/>
        </w:rPr>
        <w:t>Global</w:t>
      </w:r>
      <w:r w:rsidR="007A7901" w:rsidRPr="00CA5DDE">
        <w:rPr>
          <w:rFonts w:ascii="Arial" w:eastAsia="Verdana" w:hAnsi="Arial" w:cs="Arial"/>
          <w:b/>
          <w:bCs/>
          <w:color w:val="000000" w:themeColor="text1"/>
          <w:kern w:val="24"/>
          <w:sz w:val="24"/>
          <w:szCs w:val="24"/>
          <w:lang w:val="en-US"/>
        </w:rPr>
        <w:t xml:space="preserve"> Vinyl E</w:t>
      </w:r>
      <w:r w:rsidR="0026260F" w:rsidRPr="00CA5DDE">
        <w:rPr>
          <w:rFonts w:ascii="Arial" w:eastAsia="Verdana" w:hAnsi="Arial" w:cs="Arial"/>
          <w:b/>
          <w:bCs/>
          <w:color w:val="000000" w:themeColor="text1"/>
          <w:kern w:val="24"/>
          <w:sz w:val="24"/>
          <w:szCs w:val="24"/>
          <w:lang w:val="en-US"/>
        </w:rPr>
        <w:t>st</w:t>
      </w:r>
      <w:r w:rsidR="007A7901" w:rsidRPr="00CA5DDE">
        <w:rPr>
          <w:rFonts w:ascii="Arial" w:eastAsia="Verdana" w:hAnsi="Arial" w:cs="Arial"/>
          <w:b/>
          <w:bCs/>
          <w:color w:val="000000" w:themeColor="text1"/>
          <w:kern w:val="24"/>
          <w:sz w:val="24"/>
          <w:szCs w:val="24"/>
          <w:lang w:val="en-US"/>
        </w:rPr>
        <w:t>er Resin Yearly Prices, 201</w:t>
      </w:r>
      <w:r w:rsidRPr="00CA5DDE">
        <w:rPr>
          <w:rFonts w:ascii="Arial" w:eastAsia="Verdana" w:hAnsi="Arial" w:cs="Arial"/>
          <w:b/>
          <w:bCs/>
          <w:color w:val="000000" w:themeColor="text1"/>
          <w:kern w:val="24"/>
          <w:sz w:val="24"/>
          <w:szCs w:val="24"/>
          <w:lang w:val="en-US"/>
        </w:rPr>
        <w:t>5-2030</w:t>
      </w:r>
      <w:r w:rsidR="007A7901" w:rsidRPr="00CA5DDE">
        <w:rPr>
          <w:rFonts w:ascii="Arial" w:eastAsia="Verdana" w:hAnsi="Arial" w:cs="Arial"/>
          <w:b/>
          <w:bCs/>
          <w:color w:val="000000" w:themeColor="text1"/>
          <w:kern w:val="24"/>
          <w:sz w:val="24"/>
          <w:szCs w:val="24"/>
          <w:lang w:val="en-US"/>
        </w:rPr>
        <w:t xml:space="preserve"> (</w:t>
      </w:r>
      <w:r w:rsidRPr="00CA5DDE">
        <w:rPr>
          <w:rFonts w:ascii="Arial" w:eastAsia="Verdana" w:hAnsi="Arial" w:cs="Arial"/>
          <w:b/>
          <w:bCs/>
          <w:color w:val="000000" w:themeColor="text1"/>
          <w:kern w:val="24"/>
          <w:sz w:val="24"/>
          <w:szCs w:val="24"/>
          <w:lang w:val="en-US"/>
        </w:rPr>
        <w:t>USD</w:t>
      </w:r>
      <w:r w:rsidR="007A7901" w:rsidRPr="00CA5DDE">
        <w:rPr>
          <w:rFonts w:ascii="Arial" w:eastAsia="Verdana" w:hAnsi="Arial" w:cs="Arial"/>
          <w:b/>
          <w:bCs/>
          <w:color w:val="000000" w:themeColor="text1"/>
          <w:kern w:val="24"/>
          <w:sz w:val="24"/>
          <w:szCs w:val="24"/>
          <w:lang w:val="en-US"/>
        </w:rPr>
        <w:t>/</w:t>
      </w:r>
      <w:proofErr w:type="spellStart"/>
      <w:r w:rsidR="007A7901" w:rsidRPr="00CA5DDE">
        <w:rPr>
          <w:rFonts w:ascii="Arial" w:eastAsia="Verdana" w:hAnsi="Arial" w:cs="Arial"/>
          <w:b/>
          <w:bCs/>
          <w:color w:val="000000" w:themeColor="text1"/>
          <w:kern w:val="24"/>
          <w:sz w:val="24"/>
          <w:szCs w:val="24"/>
          <w:lang w:val="en-US"/>
        </w:rPr>
        <w:t>Tonne</w:t>
      </w:r>
      <w:proofErr w:type="spellEnd"/>
      <w:r w:rsidR="007A7901" w:rsidRPr="00CA5DDE">
        <w:rPr>
          <w:rFonts w:ascii="Arial" w:eastAsia="Verdana" w:hAnsi="Arial" w:cs="Arial"/>
          <w:b/>
          <w:bCs/>
          <w:color w:val="000000" w:themeColor="text1"/>
          <w:kern w:val="24"/>
          <w:sz w:val="24"/>
          <w:szCs w:val="24"/>
          <w:lang w:val="en-US"/>
        </w:rPr>
        <w:t>)</w:t>
      </w:r>
    </w:p>
    <w:p w14:paraId="58B13EE2" w14:textId="3486E129" w:rsidR="007A7901" w:rsidRPr="002B5730" w:rsidRDefault="002107B2"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3578B045" wp14:editId="10C21498">
            <wp:extent cx="6172200" cy="281940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A9D55E" w14:textId="117B3743" w:rsidR="002107B2" w:rsidRDefault="002107B2" w:rsidP="00905DCB">
      <w:pPr>
        <w:spacing w:line="360" w:lineRule="auto"/>
        <w:jc w:val="both"/>
        <w:rPr>
          <w:rFonts w:ascii="Arial" w:eastAsia="Arial" w:hAnsi="Arial" w:cs="Arial"/>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3F03AE53" wp14:editId="7FAA72F5">
            <wp:extent cx="6070600" cy="2796363"/>
            <wp:effectExtent l="0" t="0" r="6350" b="4445"/>
            <wp:docPr id="35" name="Chart 35">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C683E98" w14:textId="77777777" w:rsidR="002107B2" w:rsidRDefault="002107B2" w:rsidP="00905DCB">
      <w:pPr>
        <w:spacing w:line="360" w:lineRule="auto"/>
        <w:jc w:val="both"/>
        <w:rPr>
          <w:rFonts w:ascii="Arial" w:eastAsia="Arial" w:hAnsi="Arial" w:cs="Arial"/>
          <w:color w:val="000000" w:themeColor="text1"/>
          <w:sz w:val="24"/>
          <w:szCs w:val="24"/>
        </w:rPr>
      </w:pPr>
    </w:p>
    <w:bookmarkEnd w:id="162"/>
    <w:p w14:paraId="6C4A1704" w14:textId="77777777" w:rsidR="002107B2" w:rsidRPr="002107B2"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Vinyl Ester Resin market which faced dullness earlier under COVID-19 repercussion has witnessed a significant rebound across the global market since January 2021. Global freight cost hike has also impacted the overall market fundamentals for VER across international market. Some major players like AOC frequently revised their offers for Epoxy based VER to tackle rising freight charges, and feedstock cost since January. Meanwhile, countries like UK were heard struggling to procure enough raw materials to satisfy the domestic consumption, which impacted the price trend across Europe. However, during May-July 2021, while India was battling with second wave of pandemic, other countries witnessed mixed sentiments that varied with rate of economic recovery and ongoing pandemic related restrictions. Some factors like freight cost and raw material scarcity remained common behind any significant increase in prices of VER across the globe.</w:t>
      </w:r>
    </w:p>
    <w:p w14:paraId="15497138" w14:textId="77777777" w:rsidR="00CD6836"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 xml:space="preserve">As per the analysis, it was observed that demand for both Epoxy and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based VER runs parallelly across the global market. However, fluctuations in prices of VER primarily emerge after considerable revisions in prices of raw materials. Therefore, due to differences in raw materials, hike in prices may differ, but both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and Epoxy based VER shares the similar market dynamics. Epoxy based VER usually varies with Bisphenol A (BPA) and Epichlorohydrin (ECH) price trend, while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based Epoxy fluctuates with phenol and formaldehyde price dynamics.</w:t>
      </w:r>
    </w:p>
    <w:p w14:paraId="522DF443" w14:textId="77777777" w:rsidR="00A82BAF" w:rsidRDefault="00A82BAF" w:rsidP="002107B2">
      <w:pPr>
        <w:spacing w:line="360" w:lineRule="auto"/>
        <w:jc w:val="both"/>
        <w:rPr>
          <w:rFonts w:ascii="Arial" w:eastAsia="Arial" w:hAnsi="Arial" w:cs="Arial"/>
          <w:color w:val="000000" w:themeColor="text1"/>
          <w:sz w:val="24"/>
          <w:szCs w:val="24"/>
        </w:rPr>
      </w:pPr>
    </w:p>
    <w:p w14:paraId="10E15950" w14:textId="77777777" w:rsidR="00A82BAF" w:rsidRDefault="00A82BAF" w:rsidP="00A82BAF">
      <w:pPr>
        <w:jc w:val="both"/>
        <w:rPr>
          <w:rFonts w:ascii="Arial" w:hAnsi="Arial" w:cs="Arial"/>
          <w:b/>
          <w:bCs/>
          <w:sz w:val="24"/>
          <w:szCs w:val="24"/>
        </w:rPr>
      </w:pPr>
    </w:p>
    <w:p w14:paraId="4800858E" w14:textId="025BA54E" w:rsidR="00A82BAF" w:rsidRPr="001E53A9" w:rsidRDefault="00A82BAF" w:rsidP="00A82BAF">
      <w:pPr>
        <w:jc w:val="both"/>
        <w:rPr>
          <w:rFonts w:ascii="Arial" w:hAnsi="Arial" w:cs="Arial"/>
          <w:b/>
          <w:bCs/>
          <w:sz w:val="24"/>
          <w:szCs w:val="24"/>
        </w:rPr>
      </w:pPr>
      <w:r w:rsidRPr="001E53A9">
        <w:rPr>
          <w:rFonts w:ascii="Arial" w:hAnsi="Arial" w:cs="Arial"/>
          <w:b/>
          <w:bCs/>
          <w:sz w:val="24"/>
          <w:szCs w:val="24"/>
        </w:rPr>
        <w:lastRenderedPageBreak/>
        <w:t>Basis for Price Forecasting</w:t>
      </w:r>
    </w:p>
    <w:p w14:paraId="571082E8" w14:textId="057CCEFC" w:rsidR="00A82BAF" w:rsidRDefault="00A82BAF" w:rsidP="00A82BAF">
      <w:pPr>
        <w:jc w:val="both"/>
        <w:rPr>
          <w:rFonts w:ascii="Times New Roman" w:hAnsi="Times New Roman" w:cs="Times New Roman"/>
          <w:sz w:val="24"/>
          <w:szCs w:val="24"/>
          <w:lang w:val="en-US"/>
        </w:rPr>
      </w:pPr>
      <w:r>
        <w:rPr>
          <w:rFonts w:ascii="Arial" w:hAnsi="Arial" w:cs="Arial"/>
          <w:sz w:val="24"/>
          <w:szCs w:val="24"/>
        </w:rPr>
        <w:t>The price of vinyl ester resin has been forecasted by using annual average delta method, wherein:</w:t>
      </w:r>
    </w:p>
    <w:p w14:paraId="2F7AF4D2"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p>
    <w:p w14:paraId="1B0EDD68"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price during last ten years is considered</w:t>
      </w:r>
      <w:proofErr w:type="gramStart"/>
      <w:r>
        <w:rPr>
          <w:rFonts w:ascii="Arial" w:hAnsi="Arial" w:cs="Arial"/>
          <w:sz w:val="24"/>
          <w:szCs w:val="24"/>
        </w:rPr>
        <w:t xml:space="preserve">.  </w:t>
      </w:r>
      <w:proofErr w:type="gramEnd"/>
    </w:p>
    <w:p w14:paraId="24508C57"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4124A9DE" w14:textId="77777777" w:rsidR="00A82BAF" w:rsidRDefault="00A82BAF" w:rsidP="00A82BAF">
      <w:pPr>
        <w:ind w:left="1440"/>
        <w:jc w:val="both"/>
        <w:rPr>
          <w:rFonts w:ascii="Times New Roman" w:hAnsi="Times New Roman" w:cs="Times New Roman"/>
          <w:sz w:val="24"/>
          <w:szCs w:val="24"/>
        </w:rPr>
      </w:pPr>
      <w:r>
        <w:rPr>
          <w:rFonts w:ascii="Arial" w:hAnsi="Arial" w:cs="Arial"/>
          <w:sz w:val="24"/>
          <w:szCs w:val="24"/>
        </w:rPr>
        <w:t>          averaged on annual basis.</w:t>
      </w:r>
    </w:p>
    <w:p w14:paraId="36956F55"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r>
        <w:rPr>
          <w:rFonts w:ascii="Arial" w:hAnsi="Arial" w:cs="Arial"/>
          <w:sz w:val="24"/>
          <w:szCs w:val="24"/>
        </w:rPr>
        <w:tab/>
      </w:r>
      <w:r>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1DDCE6E0"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3E91CE6E" w14:textId="77777777" w:rsidR="00A82BAF" w:rsidRPr="001E53A9" w:rsidRDefault="00A82BAF" w:rsidP="00A82BAF">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7AA92E7E"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Exchange rate</w:t>
      </w:r>
    </w:p>
    <w:p w14:paraId="4769A47D"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Conversion rate</w:t>
      </w:r>
    </w:p>
    <w:p w14:paraId="3AD82E0C"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Demand / availability scenario</w:t>
      </w:r>
    </w:p>
    <w:p w14:paraId="126B45A6"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Feedstock price changes</w:t>
      </w:r>
    </w:p>
    <w:p w14:paraId="385BA92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Geo-political scenario</w:t>
      </w:r>
    </w:p>
    <w:p w14:paraId="2F7416D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Global economy, etc.</w:t>
      </w:r>
    </w:p>
    <w:p w14:paraId="139C939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Inflation</w:t>
      </w:r>
    </w:p>
    <w:p w14:paraId="78D5DF4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Taxation.</w:t>
      </w:r>
    </w:p>
    <w:p w14:paraId="3FE31962" w14:textId="77777777" w:rsidR="00A82BAF" w:rsidRDefault="00A82BAF" w:rsidP="00A82BAF">
      <w:pPr>
        <w:spacing w:line="360" w:lineRule="auto"/>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 The above factors are in- built in annual average delta.</w:t>
      </w:r>
    </w:p>
    <w:p w14:paraId="06518AD0"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Presently, crude oil price fluctuations are showing considerable volatility due to several socio-political factors worldwide. Various influencing factors for price forecast include raw-materials / feedstock prices and demand – supply balances in the region which built the relationship of product to substitute products having comparable properties and common end-uses as well as their prices.</w:t>
      </w:r>
    </w:p>
    <w:p w14:paraId="0147089C"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 Increased feedstock prices, if passed on to end-users, increase the inflation and if not, they squeeze the margins of producers leading to making the industry unattractive for further investments. This leads to supply crunch and shortage of product in the market. The shortage leads to further increase in prices of product.</w:t>
      </w:r>
    </w:p>
    <w:p w14:paraId="1D22013F"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The uncertainty over development of economic environment renders the forecasting exercise futile. Therefore, the forecasting exercise is always done with set of assumptions. The assumptions in this exercise are as under:</w:t>
      </w:r>
    </w:p>
    <w:p w14:paraId="3C9686AF"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75B9C0C6"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The technologies in exploration and production activities will continuously evolve leading to lower cost of production, better </w:t>
      </w:r>
      <w:proofErr w:type="gramStart"/>
      <w:r>
        <w:rPr>
          <w:rFonts w:ascii="Arial" w:hAnsi="Arial" w:cs="Arial"/>
          <w:sz w:val="24"/>
          <w:szCs w:val="24"/>
        </w:rPr>
        <w:t>margins</w:t>
      </w:r>
      <w:proofErr w:type="gramEnd"/>
      <w:r>
        <w:rPr>
          <w:rFonts w:ascii="Arial" w:hAnsi="Arial" w:cs="Arial"/>
          <w:sz w:val="24"/>
          <w:szCs w:val="24"/>
        </w:rPr>
        <w:t xml:space="preserve"> and extra investment in E&amp;P activities.</w:t>
      </w:r>
    </w:p>
    <w:p w14:paraId="72256250"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1F3996F8"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72314E65" w14:textId="494EB26F" w:rsidR="00E1022E" w:rsidRDefault="00E1022E" w:rsidP="00E1022E">
      <w:pPr>
        <w:tabs>
          <w:tab w:val="left" w:pos="3705"/>
        </w:tabs>
        <w:rPr>
          <w:rFonts w:ascii="Arial" w:hAnsi="Arial" w:cs="Arial"/>
          <w:b/>
          <w:bCs/>
          <w:u w:val="single"/>
        </w:rPr>
      </w:pPr>
    </w:p>
    <w:p w14:paraId="1A51EE7A" w14:textId="302BF97A" w:rsidR="002107B2" w:rsidRDefault="002107B2" w:rsidP="00E1022E">
      <w:pPr>
        <w:tabs>
          <w:tab w:val="left" w:pos="3705"/>
        </w:tabs>
        <w:rPr>
          <w:rFonts w:ascii="Arial" w:hAnsi="Arial" w:cs="Arial"/>
          <w:b/>
          <w:bCs/>
          <w:u w:val="single"/>
        </w:rPr>
      </w:pPr>
    </w:p>
    <w:p w14:paraId="220E9CA2" w14:textId="259BA821" w:rsidR="00A82BAF" w:rsidRDefault="00A82BAF" w:rsidP="00E1022E">
      <w:pPr>
        <w:tabs>
          <w:tab w:val="left" w:pos="3705"/>
        </w:tabs>
        <w:rPr>
          <w:rFonts w:ascii="Arial" w:hAnsi="Arial" w:cs="Arial"/>
          <w:b/>
          <w:bCs/>
          <w:u w:val="single"/>
        </w:rPr>
      </w:pPr>
    </w:p>
    <w:p w14:paraId="5F8DB315" w14:textId="5A1C1634" w:rsidR="00A82BAF" w:rsidRDefault="00A82BAF" w:rsidP="00E1022E">
      <w:pPr>
        <w:tabs>
          <w:tab w:val="left" w:pos="3705"/>
        </w:tabs>
        <w:rPr>
          <w:rFonts w:ascii="Arial" w:hAnsi="Arial" w:cs="Arial"/>
          <w:b/>
          <w:bCs/>
          <w:u w:val="single"/>
        </w:rPr>
      </w:pPr>
    </w:p>
    <w:p w14:paraId="028CA01C" w14:textId="67E71621" w:rsidR="00A82BAF" w:rsidRDefault="00A82BAF" w:rsidP="00E1022E">
      <w:pPr>
        <w:tabs>
          <w:tab w:val="left" w:pos="3705"/>
        </w:tabs>
        <w:rPr>
          <w:rFonts w:ascii="Arial" w:hAnsi="Arial" w:cs="Arial"/>
          <w:b/>
          <w:bCs/>
          <w:u w:val="single"/>
        </w:rPr>
      </w:pPr>
    </w:p>
    <w:p w14:paraId="2748E687" w14:textId="32C0A129" w:rsidR="00A82BAF" w:rsidRDefault="00A82BAF" w:rsidP="00E1022E">
      <w:pPr>
        <w:tabs>
          <w:tab w:val="left" w:pos="3705"/>
        </w:tabs>
        <w:rPr>
          <w:rFonts w:ascii="Arial" w:hAnsi="Arial" w:cs="Arial"/>
          <w:b/>
          <w:bCs/>
          <w:u w:val="single"/>
        </w:rPr>
      </w:pPr>
    </w:p>
    <w:p w14:paraId="22F36CC0" w14:textId="6F9FC6D5" w:rsidR="00A82BAF" w:rsidRDefault="00A82BAF" w:rsidP="00E1022E">
      <w:pPr>
        <w:tabs>
          <w:tab w:val="left" w:pos="3705"/>
        </w:tabs>
        <w:rPr>
          <w:rFonts w:ascii="Arial" w:hAnsi="Arial" w:cs="Arial"/>
          <w:b/>
          <w:bCs/>
          <w:u w:val="single"/>
        </w:rPr>
      </w:pPr>
    </w:p>
    <w:p w14:paraId="5F9BC559" w14:textId="75EEDDCA" w:rsidR="00A82BAF" w:rsidRDefault="00A82BAF" w:rsidP="00E1022E">
      <w:pPr>
        <w:tabs>
          <w:tab w:val="left" w:pos="3705"/>
        </w:tabs>
        <w:rPr>
          <w:rFonts w:ascii="Arial" w:hAnsi="Arial" w:cs="Arial"/>
          <w:b/>
          <w:bCs/>
          <w:u w:val="single"/>
        </w:rPr>
      </w:pPr>
    </w:p>
    <w:p w14:paraId="67BF9540" w14:textId="3BCDB6A8" w:rsidR="00A82BAF" w:rsidRDefault="00A82BAF" w:rsidP="00E1022E">
      <w:pPr>
        <w:tabs>
          <w:tab w:val="left" w:pos="3705"/>
        </w:tabs>
        <w:rPr>
          <w:rFonts w:ascii="Arial" w:hAnsi="Arial" w:cs="Arial"/>
          <w:b/>
          <w:bCs/>
          <w:u w:val="single"/>
        </w:rPr>
      </w:pPr>
    </w:p>
    <w:p w14:paraId="5DE50EEA" w14:textId="377A1694" w:rsidR="00A82BAF" w:rsidRDefault="00A82BAF" w:rsidP="00E1022E">
      <w:pPr>
        <w:tabs>
          <w:tab w:val="left" w:pos="3705"/>
        </w:tabs>
        <w:rPr>
          <w:rFonts w:ascii="Arial" w:hAnsi="Arial" w:cs="Arial"/>
          <w:b/>
          <w:bCs/>
          <w:u w:val="single"/>
        </w:rPr>
      </w:pPr>
    </w:p>
    <w:p w14:paraId="61C0F0FF" w14:textId="41EA608C" w:rsidR="00A82BAF" w:rsidRDefault="00A82BAF" w:rsidP="00E1022E">
      <w:pPr>
        <w:tabs>
          <w:tab w:val="left" w:pos="3705"/>
        </w:tabs>
        <w:rPr>
          <w:rFonts w:ascii="Arial" w:hAnsi="Arial" w:cs="Arial"/>
          <w:b/>
          <w:bCs/>
          <w:u w:val="single"/>
        </w:rPr>
      </w:pPr>
    </w:p>
    <w:p w14:paraId="5786A2A4" w14:textId="631A47DD" w:rsidR="00A82BAF" w:rsidRDefault="00A82BAF" w:rsidP="00E1022E">
      <w:pPr>
        <w:tabs>
          <w:tab w:val="left" w:pos="3705"/>
        </w:tabs>
        <w:rPr>
          <w:rFonts w:ascii="Arial" w:hAnsi="Arial" w:cs="Arial"/>
          <w:b/>
          <w:bCs/>
          <w:u w:val="single"/>
        </w:rPr>
      </w:pPr>
    </w:p>
    <w:p w14:paraId="0243E4C5" w14:textId="01AC1A3C" w:rsidR="00A82BAF" w:rsidRDefault="00A82BAF" w:rsidP="00E1022E">
      <w:pPr>
        <w:tabs>
          <w:tab w:val="left" w:pos="3705"/>
        </w:tabs>
        <w:rPr>
          <w:rFonts w:ascii="Arial" w:hAnsi="Arial" w:cs="Arial"/>
          <w:b/>
          <w:bCs/>
          <w:u w:val="single"/>
        </w:rPr>
      </w:pPr>
    </w:p>
    <w:p w14:paraId="427719E9" w14:textId="6E29CD43" w:rsidR="00A82BAF" w:rsidRDefault="00A82BAF" w:rsidP="00E1022E">
      <w:pPr>
        <w:tabs>
          <w:tab w:val="left" w:pos="3705"/>
        </w:tabs>
        <w:rPr>
          <w:rFonts w:ascii="Arial" w:hAnsi="Arial" w:cs="Arial"/>
          <w:b/>
          <w:bCs/>
          <w:u w:val="single"/>
        </w:rPr>
      </w:pPr>
    </w:p>
    <w:p w14:paraId="54B482CB" w14:textId="2C0A7E8A" w:rsidR="00A82BAF" w:rsidRDefault="00A82BAF" w:rsidP="00E1022E">
      <w:pPr>
        <w:tabs>
          <w:tab w:val="left" w:pos="3705"/>
        </w:tabs>
        <w:rPr>
          <w:rFonts w:ascii="Arial" w:hAnsi="Arial" w:cs="Arial"/>
          <w:b/>
          <w:bCs/>
          <w:u w:val="single"/>
        </w:rPr>
      </w:pPr>
    </w:p>
    <w:p w14:paraId="29A530FA" w14:textId="4154AD2E" w:rsidR="00A82BAF" w:rsidRDefault="00A82BAF" w:rsidP="00E1022E">
      <w:pPr>
        <w:tabs>
          <w:tab w:val="left" w:pos="3705"/>
        </w:tabs>
        <w:rPr>
          <w:rFonts w:ascii="Arial" w:hAnsi="Arial" w:cs="Arial"/>
          <w:b/>
          <w:bCs/>
          <w:u w:val="single"/>
        </w:rPr>
      </w:pPr>
    </w:p>
    <w:p w14:paraId="688486B0" w14:textId="3F300AFE" w:rsidR="00A82BAF" w:rsidRDefault="00A82BAF" w:rsidP="00E1022E">
      <w:pPr>
        <w:tabs>
          <w:tab w:val="left" w:pos="3705"/>
        </w:tabs>
        <w:rPr>
          <w:rFonts w:ascii="Arial" w:hAnsi="Arial" w:cs="Arial"/>
          <w:b/>
          <w:bCs/>
          <w:u w:val="single"/>
        </w:rPr>
      </w:pPr>
    </w:p>
    <w:p w14:paraId="3122922F" w14:textId="164EDBBC" w:rsidR="00A82BAF" w:rsidRDefault="00A82BAF" w:rsidP="00E1022E">
      <w:pPr>
        <w:tabs>
          <w:tab w:val="left" w:pos="3705"/>
        </w:tabs>
        <w:rPr>
          <w:rFonts w:ascii="Arial" w:hAnsi="Arial" w:cs="Arial"/>
          <w:b/>
          <w:bCs/>
          <w:u w:val="single"/>
        </w:rPr>
      </w:pPr>
    </w:p>
    <w:p w14:paraId="6A5079C9" w14:textId="2C5D0098" w:rsidR="00A82BAF" w:rsidRDefault="00A82BAF" w:rsidP="00E1022E">
      <w:pPr>
        <w:tabs>
          <w:tab w:val="left" w:pos="3705"/>
        </w:tabs>
        <w:rPr>
          <w:rFonts w:ascii="Arial" w:hAnsi="Arial" w:cs="Arial"/>
          <w:b/>
          <w:bCs/>
          <w:u w:val="single"/>
        </w:rPr>
      </w:pPr>
    </w:p>
    <w:p w14:paraId="06EC8244" w14:textId="3A4E2346" w:rsidR="00A82BAF" w:rsidRDefault="00A82BAF" w:rsidP="00E1022E">
      <w:pPr>
        <w:tabs>
          <w:tab w:val="left" w:pos="3705"/>
        </w:tabs>
        <w:rPr>
          <w:rFonts w:ascii="Arial" w:hAnsi="Arial" w:cs="Arial"/>
          <w:b/>
          <w:bCs/>
          <w:u w:val="single"/>
        </w:rPr>
      </w:pPr>
    </w:p>
    <w:p w14:paraId="62AC1396" w14:textId="7E78558D" w:rsidR="00A82BAF" w:rsidRDefault="00A82BAF" w:rsidP="00E1022E">
      <w:pPr>
        <w:tabs>
          <w:tab w:val="left" w:pos="3705"/>
        </w:tabs>
        <w:rPr>
          <w:rFonts w:ascii="Arial" w:hAnsi="Arial" w:cs="Arial"/>
          <w:b/>
          <w:bCs/>
          <w:u w:val="single"/>
        </w:rPr>
      </w:pPr>
    </w:p>
    <w:p w14:paraId="22D2C7F4" w14:textId="77777777" w:rsidR="00A82BAF" w:rsidRDefault="00A82BAF" w:rsidP="00E1022E">
      <w:pPr>
        <w:tabs>
          <w:tab w:val="left" w:pos="3705"/>
        </w:tabs>
        <w:rPr>
          <w:rFonts w:ascii="Arial" w:hAnsi="Arial" w:cs="Arial"/>
          <w:b/>
          <w:bCs/>
          <w:u w:val="single"/>
        </w:rPr>
      </w:pPr>
    </w:p>
    <w:p w14:paraId="00A8FC1E" w14:textId="4FC25372" w:rsidR="00E1022E" w:rsidRPr="00613BA5" w:rsidRDefault="00E1022E" w:rsidP="00E1022E">
      <w:pPr>
        <w:tabs>
          <w:tab w:val="left" w:pos="3705"/>
        </w:tabs>
        <w:rPr>
          <w:rFonts w:ascii="Arial" w:hAnsi="Arial" w:cs="Arial"/>
          <w:b/>
          <w:bCs/>
          <w:sz w:val="24"/>
          <w:szCs w:val="24"/>
        </w:rPr>
      </w:pPr>
      <w:r w:rsidRPr="00613BA5">
        <w:rPr>
          <w:rFonts w:ascii="Arial" w:hAnsi="Arial" w:cs="Arial"/>
          <w:b/>
          <w:bCs/>
          <w:sz w:val="24"/>
          <w:szCs w:val="24"/>
        </w:rPr>
        <w:t>3.</w:t>
      </w:r>
      <w:r w:rsidR="00D16404">
        <w:rPr>
          <w:rFonts w:ascii="Arial" w:hAnsi="Arial" w:cs="Arial"/>
          <w:b/>
          <w:bCs/>
          <w:sz w:val="24"/>
          <w:szCs w:val="24"/>
        </w:rPr>
        <w:t>12.</w:t>
      </w:r>
      <w:r w:rsidRPr="00613BA5">
        <w:rPr>
          <w:rFonts w:ascii="Arial" w:hAnsi="Arial" w:cs="Arial"/>
          <w:b/>
          <w:bCs/>
          <w:sz w:val="24"/>
          <w:szCs w:val="24"/>
        </w:rPr>
        <w:t xml:space="preserve"> Value Chain Analysis for Captive Vinyl Ester Resin Manufacturer </w:t>
      </w:r>
    </w:p>
    <w:p w14:paraId="60815712" w14:textId="082188A1" w:rsidR="00E1022E" w:rsidRPr="00E1022E" w:rsidRDefault="00E1022E" w:rsidP="00E1022E">
      <w:pPr>
        <w:spacing w:line="360" w:lineRule="auto"/>
        <w:jc w:val="both"/>
        <w:rPr>
          <w:rFonts w:ascii="Arial" w:hAnsi="Arial" w:cs="Arial"/>
          <w:b/>
          <w:bCs/>
          <w:sz w:val="24"/>
          <w:szCs w:val="24"/>
        </w:rPr>
      </w:pPr>
      <w:bookmarkStart w:id="163" w:name="_Hlk81219624"/>
      <w:r w:rsidRPr="00E1022E">
        <w:rPr>
          <w:rFonts w:ascii="Arial" w:hAnsi="Arial" w:cs="Arial"/>
          <w:noProof/>
          <w:sz w:val="24"/>
          <w:szCs w:val="24"/>
        </w:rPr>
        <mc:AlternateContent>
          <mc:Choice Requires="wps">
            <w:drawing>
              <wp:anchor distT="0" distB="0" distL="114300" distR="114300" simplePos="0" relativeHeight="252641280" behindDoc="0" locked="0" layoutInCell="1" allowOverlap="1" wp14:anchorId="0216EF3E" wp14:editId="3AFF82B2">
                <wp:simplePos x="0" y="0"/>
                <wp:positionH relativeFrom="column">
                  <wp:posOffset>-233695</wp:posOffset>
                </wp:positionH>
                <wp:positionV relativeFrom="paragraph">
                  <wp:posOffset>278293</wp:posOffset>
                </wp:positionV>
                <wp:extent cx="2047875" cy="42862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1211186B" w14:textId="22B57D0E" w:rsidR="00E1022E" w:rsidRPr="00E1022E" w:rsidRDefault="00E1022E" w:rsidP="00E1022E">
                            <w:pPr>
                              <w:rPr>
                                <w:rFonts w:ascii="Arial" w:hAnsi="Arial" w:cs="Arial"/>
                                <w:sz w:val="20"/>
                                <w:szCs w:val="20"/>
                              </w:rPr>
                            </w:pPr>
                            <w:r w:rsidRPr="00E1022E">
                              <w:rPr>
                                <w:rFonts w:ascii="Arial" w:hAnsi="Arial" w:cs="Arial"/>
                                <w:sz w:val="20"/>
                                <w:szCs w:val="20"/>
                              </w:rPr>
                              <w:t xml:space="preserve">Epoxy Resin (Inhouse production) (USD </w:t>
                            </w:r>
                            <w:r w:rsidR="00857223">
                              <w:rPr>
                                <w:rFonts w:ascii="Arial" w:hAnsi="Arial" w:cs="Arial"/>
                                <w:sz w:val="20"/>
                                <w:szCs w:val="20"/>
                              </w:rPr>
                              <w:t>3.28</w:t>
                            </w:r>
                            <w:r w:rsidRPr="00E1022E">
                              <w:rPr>
                                <w:rFonts w:ascii="Arial" w:hAnsi="Arial" w:cs="Arial"/>
                                <w:sz w:val="20"/>
                                <w:szCs w:val="20"/>
                              </w:rPr>
                              <w:t xml:space="preserve">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EF3E" id="Text Box 56" o:spid="_x0000_s1173" type="#_x0000_t202" style="position:absolute;left:0;text-align:left;margin-left:-18.4pt;margin-top:21.9pt;width:161.25pt;height:33.7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" fillcolor="white [3201]" strokeweight=".5pt">
                <v:textbox>
                  <w:txbxContent>
                    <w:p w14:paraId="1211186B" w14:textId="22B57D0E" w:rsidR="00E1022E" w:rsidRPr="00E1022E" w:rsidRDefault="00E1022E" w:rsidP="00E1022E">
                      <w:pPr>
                        <w:rPr>
                          <w:rFonts w:ascii="Arial" w:hAnsi="Arial" w:cs="Arial"/>
                          <w:sz w:val="20"/>
                          <w:szCs w:val="20"/>
                        </w:rPr>
                      </w:pPr>
                      <w:r w:rsidRPr="00E1022E">
                        <w:rPr>
                          <w:rFonts w:ascii="Arial" w:hAnsi="Arial" w:cs="Arial"/>
                          <w:sz w:val="20"/>
                          <w:szCs w:val="20"/>
                        </w:rPr>
                        <w:t xml:space="preserve">Epoxy Resin (Inhouse production) (USD </w:t>
                      </w:r>
                      <w:r w:rsidR="00857223">
                        <w:rPr>
                          <w:rFonts w:ascii="Arial" w:hAnsi="Arial" w:cs="Arial"/>
                          <w:sz w:val="20"/>
                          <w:szCs w:val="20"/>
                        </w:rPr>
                        <w:t>3.28</w:t>
                      </w:r>
                      <w:r w:rsidRPr="00E1022E">
                        <w:rPr>
                          <w:rFonts w:ascii="Arial" w:hAnsi="Arial" w:cs="Arial"/>
                          <w:sz w:val="20"/>
                          <w:szCs w:val="20"/>
                        </w:rPr>
                        <w:t xml:space="preserve"> /Kg</w:t>
                      </w:r>
                      <w:r w:rsidRPr="00E1022E">
                        <w:rPr>
                          <w:rFonts w:ascii="Arial" w:hAnsi="Arial" w:cs="Arial"/>
                          <w:b/>
                          <w:bCs/>
                          <w:sz w:val="20"/>
                          <w:szCs w:val="20"/>
                        </w:rPr>
                        <w:t>)</w:t>
                      </w:r>
                    </w:p>
                  </w:txbxContent>
                </v:textbox>
              </v:shape>
            </w:pict>
          </mc:Fallback>
        </mc:AlternateContent>
      </w:r>
      <w:r w:rsidRPr="00E1022E">
        <w:rPr>
          <w:rFonts w:ascii="Arial" w:hAnsi="Arial" w:cs="Arial"/>
          <w:b/>
          <w:bCs/>
          <w:sz w:val="24"/>
          <w:szCs w:val="24"/>
        </w:rPr>
        <w:t>Value Flow</w:t>
      </w:r>
      <w:r w:rsidR="00D50BB5">
        <w:rPr>
          <w:rFonts w:ascii="Arial" w:hAnsi="Arial" w:cs="Arial"/>
          <w:b/>
          <w:bCs/>
          <w:sz w:val="24"/>
          <w:szCs w:val="24"/>
        </w:rPr>
        <w:t xml:space="preserve"> Analysis</w:t>
      </w:r>
      <w:r w:rsidRPr="00E1022E">
        <w:rPr>
          <w:rFonts w:ascii="Arial" w:hAnsi="Arial" w:cs="Arial"/>
          <w:b/>
          <w:bCs/>
          <w:sz w:val="24"/>
          <w:szCs w:val="24"/>
        </w:rPr>
        <w:t xml:space="preserve"> for Captive Vinyl Ester Resin Manufacturer</w:t>
      </w:r>
    </w:p>
    <w:p w14:paraId="5CF62727" w14:textId="074CA26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4896" behindDoc="0" locked="0" layoutInCell="1" allowOverlap="1" wp14:anchorId="1B12C914" wp14:editId="3AB8D09E">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1B12C914" id="TextBox 38" o:spid="_x0000_s1174" type="#_x0000_t202" style="position:absolute;left:0;text-align:left;margin-left:213pt;margin-top:366.65pt;width:128.25pt;height:55.7pt;z-index:25262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GeUX72b&#10;AQAAGAMAAA4AAAAAAAAAAAAAAAAALgIAAGRycy9lMm9Eb2MueG1sUEsBAi0AFAAGAAgAAAAhAEHE&#10;AyHgAAAACwEAAA8AAAAAAAAAAAAAAAAA9QMAAGRycy9kb3ducmV2LnhtbFBLBQYAAAAABAAEAPMA&#10;AAACBQAAAAA=&#10;" filled="f" stroked="f">
                <v:textbox style="mso-fit-shape-to-text:t">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15680" behindDoc="0" locked="0" layoutInCell="1" allowOverlap="1" wp14:anchorId="5F281AC2" wp14:editId="4FAC263A">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5F281AC2" id="_x0000_s1175" style="position:absolute;left:0;text-align:left;margin-left:218pt;margin-top:341.8pt;width:90.65pt;height:19.35pt;z-index:25261568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IlVDdaFAQAA9wIAAA4AAAAAAAAAAAAAAAAA&#10;LgIAAGRycy9lMm9Eb2MueG1sUEsBAi0AFAAGAAgAAAAhAHjIj7bhAAAACwEAAA8AAAAAAAAAAAAA&#10;AAAA3wMAAGRycy9kb3ducmV2LnhtbFBLBQYAAAAABAAEAPMAAADtBAAAAAA=&#10;" filled="f" stroked="f">
                <v:textbox style="mso-fit-shape-to-text:t">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40256" behindDoc="0" locked="0" layoutInCell="1" allowOverlap="1" wp14:anchorId="6BE745A1" wp14:editId="21A753F6">
                <wp:simplePos x="0" y="0"/>
                <wp:positionH relativeFrom="column">
                  <wp:posOffset>4533900</wp:posOffset>
                </wp:positionH>
                <wp:positionV relativeFrom="paragraph">
                  <wp:posOffset>4437380</wp:posOffset>
                </wp:positionV>
                <wp:extent cx="1295400" cy="1081405"/>
                <wp:effectExtent l="0" t="0" r="0" b="0"/>
                <wp:wrapNone/>
                <wp:docPr id="62"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D4D0A54" w14:textId="027FB1AA"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sidR="0057035E">
                              <w:rPr>
                                <w:rFonts w:ascii="Arial" w:eastAsia="Verdana" w:hAnsi="Arial" w:cs="Arial"/>
                                <w:b/>
                                <w:bCs/>
                                <w:color w:val="538135" w:themeColor="accent6" w:themeShade="BF"/>
                                <w:kern w:val="24"/>
                                <w:sz w:val="20"/>
                                <w:szCs w:val="20"/>
                                <w:lang w:val="en-US"/>
                              </w:rPr>
                              <w:t>7</w:t>
                            </w:r>
                            <w:r w:rsidRPr="00494982">
                              <w:rPr>
                                <w:rFonts w:ascii="Arial" w:eastAsia="Verdana" w:hAnsi="Arial" w:cs="Arial"/>
                                <w:b/>
                                <w:bCs/>
                                <w:color w:val="538135" w:themeColor="accent6" w:themeShade="BF"/>
                                <w:kern w:val="24"/>
                                <w:sz w:val="20"/>
                                <w:szCs w:val="20"/>
                                <w:lang w:val="en-US"/>
                              </w:rPr>
                              <w:t>.7%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E745A1" id="TextBox 20" o:spid="_x0000_s1176" type="#_x0000_t202" style="position:absolute;left:0;text-align:left;margin-left:357pt;margin-top:349.4pt;width:102pt;height:85.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AFlDbAlwEAABkD&#10;AAAOAAAAAAAAAAAAAAAAAC4CAABkcnMvZTJvRG9jLnhtbFBLAQItABQABgAIAAAAIQDztbdG3wAA&#10;AAsBAAAPAAAAAAAAAAAAAAAAAPEDAABkcnMvZG93bnJldi54bWxQSwUGAAAAAAQABADzAAAA/QQA&#10;AAAA&#10;" filled="f" stroked="f">
                <v:textbox>
                  <w:txbxContent>
                    <w:p w14:paraId="0D4D0A54" w14:textId="027FB1AA"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sidR="0057035E">
                        <w:rPr>
                          <w:rFonts w:ascii="Arial" w:eastAsia="Verdana" w:hAnsi="Arial" w:cs="Arial"/>
                          <w:b/>
                          <w:bCs/>
                          <w:color w:val="538135" w:themeColor="accent6" w:themeShade="BF"/>
                          <w:kern w:val="24"/>
                          <w:sz w:val="20"/>
                          <w:szCs w:val="20"/>
                          <w:lang w:val="en-US"/>
                        </w:rPr>
                        <w:t>7</w:t>
                      </w:r>
                      <w:r w:rsidRPr="00494982">
                        <w:rPr>
                          <w:rFonts w:ascii="Arial" w:eastAsia="Verdana" w:hAnsi="Arial" w:cs="Arial"/>
                          <w:b/>
                          <w:bCs/>
                          <w:color w:val="538135" w:themeColor="accent6" w:themeShade="BF"/>
                          <w:kern w:val="24"/>
                          <w:sz w:val="20"/>
                          <w:szCs w:val="20"/>
                          <w:lang w:val="en-US"/>
                        </w:rPr>
                        <w:t>.7%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7184" behindDoc="0" locked="0" layoutInCell="1" allowOverlap="1" wp14:anchorId="67105CEA" wp14:editId="79C96CF3">
                <wp:simplePos x="0" y="0"/>
                <wp:positionH relativeFrom="column">
                  <wp:posOffset>2056765</wp:posOffset>
                </wp:positionH>
                <wp:positionV relativeFrom="paragraph">
                  <wp:posOffset>2303780</wp:posOffset>
                </wp:positionV>
                <wp:extent cx="1038225" cy="533400"/>
                <wp:effectExtent l="38100" t="0" r="9525" b="95250"/>
                <wp:wrapTopAndBottom/>
                <wp:docPr id="2230" name="Connector: Elbow 2230"/>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BEADD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30" o:spid="_x0000_s1026" type="#_x0000_t34" style="position:absolute;margin-left:161.95pt;margin-top:181.4pt;width:81.75pt;height:42pt;flip:x;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C8rTa7dAQAAC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617728" behindDoc="0" locked="0" layoutInCell="1" allowOverlap="1" wp14:anchorId="10C3C187" wp14:editId="6EF4446F">
                <wp:simplePos x="0" y="0"/>
                <wp:positionH relativeFrom="column">
                  <wp:posOffset>4676774</wp:posOffset>
                </wp:positionH>
                <wp:positionV relativeFrom="paragraph">
                  <wp:posOffset>3627755</wp:posOffset>
                </wp:positionV>
                <wp:extent cx="1278255" cy="2276475"/>
                <wp:effectExtent l="0" t="19050" r="112395" b="47625"/>
                <wp:wrapNone/>
                <wp:docPr id="109"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E625FB"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2aBEs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34112" behindDoc="0" locked="0" layoutInCell="1" allowOverlap="1" wp14:anchorId="0A2A2181" wp14:editId="0D541860">
                <wp:simplePos x="0" y="0"/>
                <wp:positionH relativeFrom="column">
                  <wp:posOffset>4000500</wp:posOffset>
                </wp:positionH>
                <wp:positionV relativeFrom="paragraph">
                  <wp:posOffset>2008505</wp:posOffset>
                </wp:positionV>
                <wp:extent cx="1296000"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89E96" id="Straight Arrow Connector 110" o:spid="_x0000_s1026" type="#_x0000_t32" style="position:absolute;margin-left:315pt;margin-top:158.15pt;width:102.05pt;height:0;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cx9Ac9kBAAAO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35136" behindDoc="0" locked="0" layoutInCell="1" allowOverlap="1" wp14:anchorId="6E37CB6D" wp14:editId="6D840969">
                <wp:simplePos x="0" y="0"/>
                <wp:positionH relativeFrom="column">
                  <wp:posOffset>2733675</wp:posOffset>
                </wp:positionH>
                <wp:positionV relativeFrom="paragraph">
                  <wp:posOffset>1665605</wp:posOffset>
                </wp:positionV>
                <wp:extent cx="1247775" cy="6381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EFC03A7" w14:textId="3083C30E" w:rsidR="00E1022E" w:rsidRPr="00E1022E" w:rsidRDefault="00E1022E" w:rsidP="00E1022E">
                            <w:pPr>
                              <w:rPr>
                                <w:rFonts w:ascii="Arial" w:hAnsi="Arial" w:cs="Arial"/>
                                <w:sz w:val="20"/>
                                <w:szCs w:val="20"/>
                              </w:rPr>
                            </w:pPr>
                            <w:r w:rsidRPr="00E1022E">
                              <w:rPr>
                                <w:rFonts w:ascii="Arial" w:hAnsi="Arial" w:cs="Arial"/>
                                <w:sz w:val="20"/>
                                <w:szCs w:val="20"/>
                              </w:rPr>
                              <w:t xml:space="preserve">Current Selling Price (USD </w:t>
                            </w:r>
                            <w:r w:rsidR="001C48AF">
                              <w:rPr>
                                <w:rFonts w:ascii="Arial" w:hAnsi="Arial" w:cs="Arial"/>
                                <w:sz w:val="20"/>
                                <w:szCs w:val="20"/>
                              </w:rPr>
                              <w:t>3.</w:t>
                            </w:r>
                            <w:r w:rsidR="00211FC6">
                              <w:rPr>
                                <w:rFonts w:ascii="Arial" w:hAnsi="Arial" w:cs="Arial"/>
                                <w:sz w:val="20"/>
                                <w:szCs w:val="20"/>
                              </w:rPr>
                              <w:t>37</w:t>
                            </w:r>
                            <w:r w:rsidRPr="00E1022E">
                              <w:rPr>
                                <w:rFonts w:ascii="Arial" w:hAnsi="Arial" w:cs="Arial"/>
                                <w:sz w:val="20"/>
                                <w:szCs w:val="20"/>
                              </w:rPr>
                              <w:t xml:space="preserve"> / Kg) Direct Sales</w:t>
                            </w:r>
                          </w:p>
                          <w:p w14:paraId="55251028"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CB6D" id="Text Box 111" o:spid="_x0000_s1177" type="#_x0000_t202" style="position:absolute;left:0;text-align:left;margin-left:215.25pt;margin-top:131.15pt;width:98.25pt;height:50.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" fillcolor="white [3201]" strokeweight=".5pt">
                <v:textbox>
                  <w:txbxContent>
                    <w:p w14:paraId="6EFC03A7" w14:textId="3083C30E" w:rsidR="00E1022E" w:rsidRPr="00E1022E" w:rsidRDefault="00E1022E" w:rsidP="00E1022E">
                      <w:pPr>
                        <w:rPr>
                          <w:rFonts w:ascii="Arial" w:hAnsi="Arial" w:cs="Arial"/>
                          <w:sz w:val="20"/>
                          <w:szCs w:val="20"/>
                        </w:rPr>
                      </w:pPr>
                      <w:r w:rsidRPr="00E1022E">
                        <w:rPr>
                          <w:rFonts w:ascii="Arial" w:hAnsi="Arial" w:cs="Arial"/>
                          <w:sz w:val="20"/>
                          <w:szCs w:val="20"/>
                        </w:rPr>
                        <w:t xml:space="preserve">Current Selling Price (USD </w:t>
                      </w:r>
                      <w:r w:rsidR="001C48AF">
                        <w:rPr>
                          <w:rFonts w:ascii="Arial" w:hAnsi="Arial" w:cs="Arial"/>
                          <w:sz w:val="20"/>
                          <w:szCs w:val="20"/>
                        </w:rPr>
                        <w:t>3.</w:t>
                      </w:r>
                      <w:r w:rsidR="00211FC6">
                        <w:rPr>
                          <w:rFonts w:ascii="Arial" w:hAnsi="Arial" w:cs="Arial"/>
                          <w:sz w:val="20"/>
                          <w:szCs w:val="20"/>
                        </w:rPr>
                        <w:t>37</w:t>
                      </w:r>
                      <w:r w:rsidRPr="00E1022E">
                        <w:rPr>
                          <w:rFonts w:ascii="Arial" w:hAnsi="Arial" w:cs="Arial"/>
                          <w:sz w:val="20"/>
                          <w:szCs w:val="20"/>
                        </w:rPr>
                        <w:t xml:space="preserve"> / Kg) Direct Sales</w:t>
                      </w:r>
                    </w:p>
                    <w:p w14:paraId="55251028" w14:textId="77777777" w:rsidR="00E1022E" w:rsidRPr="00E1022E" w:rsidRDefault="00E1022E" w:rsidP="00E1022E">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0016" behindDoc="0" locked="0" layoutInCell="1" allowOverlap="1" wp14:anchorId="7D69E1E0" wp14:editId="620B3B65">
                <wp:simplePos x="0" y="0"/>
                <wp:positionH relativeFrom="column">
                  <wp:posOffset>2085975</wp:posOffset>
                </wp:positionH>
                <wp:positionV relativeFrom="paragraph">
                  <wp:posOffset>455930</wp:posOffset>
                </wp:positionV>
                <wp:extent cx="1261110" cy="485775"/>
                <wp:effectExtent l="0" t="0" r="15240" b="28575"/>
                <wp:wrapNone/>
                <wp:docPr id="116" name="Text Box 116"/>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9E9BD5B" w14:textId="45E4012F" w:rsidR="00E1022E" w:rsidRPr="00E1022E" w:rsidRDefault="00E1022E" w:rsidP="00E1022E">
                            <w:pPr>
                              <w:jc w:val="center"/>
                              <w:rPr>
                                <w:rFonts w:ascii="Arial" w:hAnsi="Arial" w:cs="Arial"/>
                                <w:sz w:val="20"/>
                                <w:szCs w:val="20"/>
                              </w:rPr>
                            </w:pPr>
                            <w:r w:rsidRPr="00E1022E">
                              <w:rPr>
                                <w:rFonts w:ascii="Arial" w:hAnsi="Arial" w:cs="Arial"/>
                                <w:sz w:val="20"/>
                                <w:szCs w:val="20"/>
                              </w:rPr>
                              <w:t xml:space="preserve">Raw Material Cost (USD </w:t>
                            </w:r>
                            <w:r w:rsidR="00647C16">
                              <w:rPr>
                                <w:rFonts w:ascii="Arial" w:hAnsi="Arial" w:cs="Arial"/>
                                <w:sz w:val="20"/>
                                <w:szCs w:val="20"/>
                              </w:rPr>
                              <w:t>1.86</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9E1E0" id="Text Box 116" o:spid="_x0000_s1178" type="#_x0000_t202" style="position:absolute;left:0;text-align:left;margin-left:164.25pt;margin-top:35.9pt;width:99.3pt;height:38.25pt;z-index:25263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xqFciVECAACuBAAADgAAAAAAAAAAAAAAAAAuAgAAZHJzL2Uyb0RvYy54bWxQSwECLQAUAAYA&#10;CAAAACEAiJDM0N0AAAAKAQAADwAAAAAAAAAAAAAAAACrBAAAZHJzL2Rvd25yZXYueG1sUEsFBgAA&#10;AAAEAAQA8wAAALUFAAAAAA==&#10;" fillcolor="white [3201]" strokeweight=".5pt">
                <v:textbox>
                  <w:txbxContent>
                    <w:p w14:paraId="09E9BD5B" w14:textId="45E4012F" w:rsidR="00E1022E" w:rsidRPr="00E1022E" w:rsidRDefault="00E1022E" w:rsidP="00E1022E">
                      <w:pPr>
                        <w:jc w:val="center"/>
                        <w:rPr>
                          <w:rFonts w:ascii="Arial" w:hAnsi="Arial" w:cs="Arial"/>
                          <w:sz w:val="20"/>
                          <w:szCs w:val="20"/>
                        </w:rPr>
                      </w:pPr>
                      <w:r w:rsidRPr="00E1022E">
                        <w:rPr>
                          <w:rFonts w:ascii="Arial" w:hAnsi="Arial" w:cs="Arial"/>
                          <w:sz w:val="20"/>
                          <w:szCs w:val="20"/>
                        </w:rPr>
                        <w:t xml:space="preserve">Raw Material Cost (USD </w:t>
                      </w:r>
                      <w:r w:rsidR="00647C16">
                        <w:rPr>
                          <w:rFonts w:ascii="Arial" w:hAnsi="Arial" w:cs="Arial"/>
                          <w:sz w:val="20"/>
                          <w:szCs w:val="20"/>
                        </w:rPr>
                        <w:t>1.86</w:t>
                      </w:r>
                      <w:r w:rsidRPr="00E1022E">
                        <w:rPr>
                          <w:rFonts w:ascii="Arial" w:hAnsi="Arial" w:cs="Arial"/>
                          <w:sz w:val="20"/>
                          <w:szCs w:val="20"/>
                        </w:rPr>
                        <w:t>/Kg)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20800" behindDoc="0" locked="0" layoutInCell="1" allowOverlap="1" wp14:anchorId="63F2769E" wp14:editId="67BD7EF0">
                <wp:simplePos x="0" y="0"/>
                <wp:positionH relativeFrom="column">
                  <wp:posOffset>4678045</wp:posOffset>
                </wp:positionH>
                <wp:positionV relativeFrom="paragraph">
                  <wp:posOffset>3876040</wp:posOffset>
                </wp:positionV>
                <wp:extent cx="1431925" cy="245745"/>
                <wp:effectExtent l="0" t="0" r="0" b="0"/>
                <wp:wrapNone/>
                <wp:docPr id="12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3F2769E" id="TextBox 18" o:spid="_x0000_s1179" type="#_x0000_t202" style="position:absolute;left:0;text-align:left;margin-left:368.35pt;margin-top:305.2pt;width:112.75pt;height:19.3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" filled="f" stroked="f">
                <v:textbox style="mso-fit-shape-to-text:t">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1040" behindDoc="0" locked="0" layoutInCell="1" allowOverlap="1" wp14:anchorId="6BBB9A79" wp14:editId="1721F345">
                <wp:simplePos x="0" y="0"/>
                <wp:positionH relativeFrom="column">
                  <wp:posOffset>3347085</wp:posOffset>
                </wp:positionH>
                <wp:positionV relativeFrom="paragraph">
                  <wp:posOffset>694055</wp:posOffset>
                </wp:positionV>
                <wp:extent cx="64800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110FC3" id="Straight Arrow Connector 123" o:spid="_x0000_s1026" type="#_x0000_t32" style="position:absolute;margin-left:263.55pt;margin-top:54.65pt;width:51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E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VrKYLyfEkP&#10;hMoeBhJvEeModjEENjKiKDns2JjymoG7sMfLKqc9Fvkng758WZg4VZfPs8twIqF58+bNbdvyXejr&#10;UfOMS5jpA0Qvyk8n84XIzGBZTVbHj5m4MwOvgNLUhRJJWfcu9ILOiaUQWhUODgptTi8pTaE/Ea5/&#10;dHYwwb+AYSuY4tSmDiHsHIqj4vFRWkOg5VyJswvMWOdmYFv5/RF4yS9QqAP6N+AZUTvHQDPY2xDx&#10;d93pdKVspvyrA5PuYsFT7M/1Kqs1PGnVq8urKKP847rCn9/u9js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AYBrSE1QEA&#10;AAM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21824" behindDoc="0" locked="0" layoutInCell="1" allowOverlap="1" wp14:anchorId="0C7E5358" wp14:editId="65501010">
                <wp:simplePos x="0" y="0"/>
                <wp:positionH relativeFrom="column">
                  <wp:posOffset>952500</wp:posOffset>
                </wp:positionH>
                <wp:positionV relativeFrom="paragraph">
                  <wp:posOffset>2837180</wp:posOffset>
                </wp:positionV>
                <wp:extent cx="1104900" cy="612000"/>
                <wp:effectExtent l="95250" t="19050" r="0" b="55245"/>
                <wp:wrapNone/>
                <wp:docPr id="12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E2ED3" id="Connector: Elbow 19" o:spid="_x0000_s1026" type="#_x0000_t33" style="position:absolute;margin-left:75pt;margin-top:223.4pt;width:87pt;height:48.2pt;rotation:180;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6A48E64C" w14:textId="6251F1DD"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5920" behindDoc="0" locked="0" layoutInCell="1" allowOverlap="1" wp14:anchorId="7BA58ED2" wp14:editId="35FD79DA">
                <wp:simplePos x="0" y="0"/>
                <wp:positionH relativeFrom="column">
                  <wp:posOffset>-238125</wp:posOffset>
                </wp:positionH>
                <wp:positionV relativeFrom="paragraph">
                  <wp:posOffset>114935</wp:posOffset>
                </wp:positionV>
                <wp:extent cx="2047875" cy="2667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047875" cy="266700"/>
                        </a:xfrm>
                        <a:prstGeom prst="rect">
                          <a:avLst/>
                        </a:prstGeom>
                        <a:solidFill>
                          <a:schemeClr val="lt1"/>
                        </a:solidFill>
                        <a:ln w="6350">
                          <a:solidFill>
                            <a:prstClr val="black"/>
                          </a:solidFill>
                        </a:ln>
                      </wps:spPr>
                      <wps:txb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Bisphenol-A(USD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8ED2" id="Text Box 117" o:spid="_x0000_s1180" type="#_x0000_t202" style="position:absolute;left:0;text-align:left;margin-left:-18.75pt;margin-top:9.05pt;width:161.25pt;height:21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" fillcolor="white [3201]" strokeweight=".5pt">
                <v:textbo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Bisphenol-A(USD 1.4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2064" behindDoc="0" locked="0" layoutInCell="1" allowOverlap="1" wp14:anchorId="5834E5DD" wp14:editId="5B739D43">
                <wp:simplePos x="0" y="0"/>
                <wp:positionH relativeFrom="column">
                  <wp:posOffset>4010025</wp:posOffset>
                </wp:positionH>
                <wp:positionV relativeFrom="paragraph">
                  <wp:posOffset>19685</wp:posOffset>
                </wp:positionV>
                <wp:extent cx="227647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61BDC6C1" w14:textId="52908B58"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w:t>
                            </w:r>
                            <w:r w:rsidR="0038083D">
                              <w:rPr>
                                <w:rFonts w:ascii="Arial" w:hAnsi="Arial" w:cs="Arial"/>
                                <w:sz w:val="20"/>
                                <w:szCs w:val="20"/>
                              </w:rPr>
                              <w:t>6</w:t>
                            </w:r>
                            <w:r w:rsidR="00211FC6">
                              <w:rPr>
                                <w:rFonts w:ascii="Arial" w:hAnsi="Arial" w:cs="Arial"/>
                                <w:sz w:val="20"/>
                                <w:szCs w:val="20"/>
                              </w:rPr>
                              <w:t>8</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E5DD" id="Text Box 114" o:spid="_x0000_s1181" type="#_x0000_t202" style="position:absolute;left:0;text-align:left;margin-left:315.75pt;margin-top:1.55pt;width:179.25pt;height:51.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" fillcolor="white [3201]" strokeweight=".5pt">
                <v:textbox>
                  <w:txbxContent>
                    <w:p w14:paraId="61BDC6C1" w14:textId="52908B58"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w:t>
                      </w:r>
                      <w:r w:rsidR="0038083D">
                        <w:rPr>
                          <w:rFonts w:ascii="Arial" w:hAnsi="Arial" w:cs="Arial"/>
                          <w:sz w:val="20"/>
                          <w:szCs w:val="20"/>
                        </w:rPr>
                        <w:t>6</w:t>
                      </w:r>
                      <w:r w:rsidR="00211FC6">
                        <w:rPr>
                          <w:rFonts w:ascii="Arial" w:hAnsi="Arial" w:cs="Arial"/>
                          <w:sz w:val="20"/>
                          <w:szCs w:val="20"/>
                        </w:rPr>
                        <w:t>8</w:t>
                      </w:r>
                      <w:r w:rsidRPr="00E1022E">
                        <w:rPr>
                          <w:rFonts w:ascii="Arial" w:hAnsi="Arial" w:cs="Arial"/>
                          <w:sz w:val="20"/>
                          <w:szCs w:val="20"/>
                        </w:rPr>
                        <w:t xml:space="preserve"> / Kg)</w:t>
                      </w:r>
                    </w:p>
                  </w:txbxContent>
                </v:textbox>
              </v:shape>
            </w:pict>
          </mc:Fallback>
        </mc:AlternateContent>
      </w:r>
      <w:r w:rsidR="00E1022E" w:rsidRPr="00E1022E">
        <w:rPr>
          <w:rFonts w:ascii="Arial" w:hAnsi="Arial" w:cs="Arial"/>
          <w:b/>
          <w:bCs/>
          <w:sz w:val="24"/>
          <w:szCs w:val="24"/>
        </w:rPr>
        <w:t xml:space="preserve">                                                                                           </w:t>
      </w:r>
    </w:p>
    <w:p w14:paraId="09B7D75E" w14:textId="09E67CC4"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6944" behindDoc="0" locked="0" layoutInCell="1" allowOverlap="1" wp14:anchorId="5551DFFD" wp14:editId="374F5066">
                <wp:simplePos x="0" y="0"/>
                <wp:positionH relativeFrom="column">
                  <wp:posOffset>-245272</wp:posOffset>
                </wp:positionH>
                <wp:positionV relativeFrom="paragraph">
                  <wp:posOffset>83820</wp:posOffset>
                </wp:positionV>
                <wp:extent cx="204787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1E208C94" w14:textId="109E6CD1" w:rsidR="00E1022E" w:rsidRPr="00E1022E" w:rsidRDefault="00E1022E" w:rsidP="00E1022E">
                            <w:pPr>
                              <w:rPr>
                                <w:rFonts w:ascii="Arial" w:hAnsi="Arial" w:cs="Arial"/>
                                <w:sz w:val="20"/>
                                <w:szCs w:val="20"/>
                              </w:rPr>
                            </w:pPr>
                            <w:r w:rsidRPr="00E1022E">
                              <w:rPr>
                                <w:rFonts w:ascii="Arial" w:hAnsi="Arial" w:cs="Arial"/>
                                <w:sz w:val="20"/>
                                <w:szCs w:val="20"/>
                              </w:rPr>
                              <w:t>Methacrylic Acid (</w:t>
                            </w:r>
                            <w:r w:rsidRPr="00857223">
                              <w:rPr>
                                <w:rFonts w:ascii="Arial" w:hAnsi="Arial" w:cs="Arial"/>
                                <w:sz w:val="20"/>
                                <w:szCs w:val="20"/>
                              </w:rPr>
                              <w:t>USD 2.</w:t>
                            </w:r>
                            <w:r w:rsidR="00857223">
                              <w:rPr>
                                <w:rFonts w:ascii="Arial" w:hAnsi="Arial" w:cs="Arial"/>
                                <w:sz w:val="20"/>
                                <w:szCs w:val="20"/>
                              </w:rPr>
                              <w:t>68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FFD" id="Text Box 120" o:spid="_x0000_s1182" type="#_x0000_t202" style="position:absolute;left:0;text-align:left;margin-left:-19.3pt;margin-top:6.6pt;width:161.25pt;height:24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" fillcolor="white [3201]" strokeweight=".5pt">
                <v:textbox>
                  <w:txbxContent>
                    <w:p w14:paraId="1E208C94" w14:textId="109E6CD1" w:rsidR="00E1022E" w:rsidRPr="00E1022E" w:rsidRDefault="00E1022E" w:rsidP="00E1022E">
                      <w:pPr>
                        <w:rPr>
                          <w:rFonts w:ascii="Arial" w:hAnsi="Arial" w:cs="Arial"/>
                          <w:sz w:val="20"/>
                          <w:szCs w:val="20"/>
                        </w:rPr>
                      </w:pPr>
                      <w:r w:rsidRPr="00E1022E">
                        <w:rPr>
                          <w:rFonts w:ascii="Arial" w:hAnsi="Arial" w:cs="Arial"/>
                          <w:sz w:val="20"/>
                          <w:szCs w:val="20"/>
                        </w:rPr>
                        <w:t>Methacrylic Acid (</w:t>
                      </w:r>
                      <w:r w:rsidRPr="00857223">
                        <w:rPr>
                          <w:rFonts w:ascii="Arial" w:hAnsi="Arial" w:cs="Arial"/>
                          <w:sz w:val="20"/>
                          <w:szCs w:val="20"/>
                        </w:rPr>
                        <w:t>USD 2.</w:t>
                      </w:r>
                      <w:r w:rsidR="00857223">
                        <w:rPr>
                          <w:rFonts w:ascii="Arial" w:hAnsi="Arial" w:cs="Arial"/>
                          <w:sz w:val="20"/>
                          <w:szCs w:val="20"/>
                        </w:rPr>
                        <w:t>68</w:t>
                      </w:r>
                      <w:r w:rsidRPr="00E1022E">
                        <w:rPr>
                          <w:rFonts w:ascii="Arial" w:hAnsi="Arial" w:cs="Arial"/>
                          <w:sz w:val="20"/>
                          <w:szCs w:val="20"/>
                        </w:rPr>
                        <w:t xml:space="preserve">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6160" behindDoc="0" locked="0" layoutInCell="1" allowOverlap="1" wp14:anchorId="512E614A" wp14:editId="1C8A6BFD">
                <wp:simplePos x="0" y="0"/>
                <wp:positionH relativeFrom="column">
                  <wp:posOffset>5848350</wp:posOffset>
                </wp:positionH>
                <wp:positionV relativeFrom="paragraph">
                  <wp:posOffset>380365</wp:posOffset>
                </wp:positionV>
                <wp:extent cx="0" cy="548640"/>
                <wp:effectExtent l="76200" t="0" r="57150" b="60960"/>
                <wp:wrapNone/>
                <wp:docPr id="113" name="Straight Arrow Connector 11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F3D27E" id="Straight Arrow Connector 113" o:spid="_x0000_s1026" type="#_x0000_t32" style="position:absolute;margin-left:460.5pt;margin-top:29.95pt;width:0;height:43.2pt;z-index:25263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4c1gEAAAMEAAAOAAAAZHJzL2Uyb0RvYy54bWysU9uO0zAQfUfiHyy/0zTLslp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" strokecolor="#4472c4 [3204]" strokeweight=".5pt">
                <v:stroke endarrow="block" joinstyle="miter"/>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8992" behindDoc="0" locked="0" layoutInCell="1" allowOverlap="1" wp14:anchorId="5D64A2A4" wp14:editId="78C0561A">
                <wp:simplePos x="0" y="0"/>
                <wp:positionH relativeFrom="column">
                  <wp:posOffset>1590675</wp:posOffset>
                </wp:positionH>
                <wp:positionV relativeFrom="paragraph">
                  <wp:posOffset>37465</wp:posOffset>
                </wp:positionV>
                <wp:extent cx="503555" cy="0"/>
                <wp:effectExtent l="0" t="76200" r="10795" b="95250"/>
                <wp:wrapNone/>
                <wp:docPr id="118" name="Straight Arrow Connector 118"/>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C22E9" id="Straight Arrow Connector 118" o:spid="_x0000_s1026" type="#_x0000_t32" style="position:absolute;margin-left:125.25pt;margin-top:2.95pt;width:39.65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zW1Q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1vyVQXl+ZIe&#10;CJU9DCTuEOModjEENjKiKDns2JjymoG7sMfLKqc9Fvkng758WZg4VZfPs8twIqF5c9W+Xq1WUujr&#10;UfOES5jpA0Qvyk8n84XIzGBZTVbHj5m4MwOvgNLUhRJJWfcu9ILOiaUQWhUODgptTi8pTaE/Ea5/&#10;dHYwwb+AYSuY4tSmDiHsHIqj4vFRWkOg5VyJswvMWOdmYFv5/RV4yS9QqAP6L+AZUTvHQDPY2xDx&#10;T93pdKVspvyrA5PuYsFj7M/1Kqs1PGnVq8urKKP887rCn97u9gc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9nxzW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6CCDD7E2" w14:textId="6A4D2FFC"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7968" behindDoc="0" locked="0" layoutInCell="1" allowOverlap="1" wp14:anchorId="5642C863" wp14:editId="5A5B9A92">
                <wp:simplePos x="0" y="0"/>
                <wp:positionH relativeFrom="column">
                  <wp:posOffset>-245272</wp:posOffset>
                </wp:positionH>
                <wp:positionV relativeFrom="paragraph">
                  <wp:posOffset>78740</wp:posOffset>
                </wp:positionV>
                <wp:extent cx="2047875" cy="436880"/>
                <wp:effectExtent l="0" t="0" r="28575" b="20320"/>
                <wp:wrapNone/>
                <wp:docPr id="119" name="Text Box 119"/>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44B570AB" w14:textId="36C310D8" w:rsidR="00E1022E" w:rsidRPr="00E1022E" w:rsidRDefault="00E1022E" w:rsidP="00E1022E">
                            <w:pPr>
                              <w:rPr>
                                <w:rFonts w:ascii="Arial" w:hAnsi="Arial" w:cs="Arial"/>
                                <w:sz w:val="20"/>
                                <w:szCs w:val="20"/>
                              </w:rPr>
                            </w:pPr>
                            <w:r w:rsidRPr="00E1022E">
                              <w:rPr>
                                <w:rFonts w:ascii="Arial" w:hAnsi="Arial" w:cs="Arial"/>
                                <w:sz w:val="20"/>
                                <w:szCs w:val="20"/>
                              </w:rPr>
                              <w:t xml:space="preserve">Styrene Monomer (USD </w:t>
                            </w:r>
                            <w:r w:rsidR="004A6096">
                              <w:rPr>
                                <w:rFonts w:ascii="Arial" w:hAnsi="Arial" w:cs="Arial"/>
                                <w:sz w:val="20"/>
                                <w:szCs w:val="20"/>
                              </w:rPr>
                              <w:t>0.88</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C863" id="Text Box 119" o:spid="_x0000_s1183" type="#_x0000_t202" style="position:absolute;left:0;text-align:left;margin-left:-19.3pt;margin-top:6.2pt;width:161.25pt;height:34.4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" fillcolor="white [3201]" strokeweight=".5pt">
                <v:textbox>
                  <w:txbxContent>
                    <w:p w14:paraId="44B570AB" w14:textId="36C310D8" w:rsidR="00E1022E" w:rsidRPr="00E1022E" w:rsidRDefault="00E1022E" w:rsidP="00E1022E">
                      <w:pPr>
                        <w:rPr>
                          <w:rFonts w:ascii="Arial" w:hAnsi="Arial" w:cs="Arial"/>
                          <w:sz w:val="20"/>
                          <w:szCs w:val="20"/>
                        </w:rPr>
                      </w:pPr>
                      <w:r w:rsidRPr="00E1022E">
                        <w:rPr>
                          <w:rFonts w:ascii="Arial" w:hAnsi="Arial" w:cs="Arial"/>
                          <w:sz w:val="20"/>
                          <w:szCs w:val="20"/>
                        </w:rPr>
                        <w:t xml:space="preserve">Styrene Monomer (USD </w:t>
                      </w:r>
                      <w:r w:rsidR="004A6096">
                        <w:rPr>
                          <w:rFonts w:ascii="Arial" w:hAnsi="Arial" w:cs="Arial"/>
                          <w:sz w:val="20"/>
                          <w:szCs w:val="20"/>
                        </w:rPr>
                        <w:t>0.88</w:t>
                      </w:r>
                      <w:r w:rsidRPr="00E1022E">
                        <w:rPr>
                          <w:rFonts w:ascii="Arial" w:hAnsi="Arial" w:cs="Arial"/>
                          <w:sz w:val="20"/>
                          <w:szCs w:val="20"/>
                        </w:rPr>
                        <w:t>/Kg)</w:t>
                      </w:r>
                    </w:p>
                  </w:txbxContent>
                </v:textbox>
              </v:shape>
            </w:pict>
          </mc:Fallback>
        </mc:AlternateContent>
      </w:r>
    </w:p>
    <w:p w14:paraId="2FDFF5C9"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3088" behindDoc="0" locked="0" layoutInCell="1" allowOverlap="1" wp14:anchorId="05B40C33" wp14:editId="6744B19A">
                <wp:simplePos x="0" y="0"/>
                <wp:positionH relativeFrom="column">
                  <wp:posOffset>5314950</wp:posOffset>
                </wp:positionH>
                <wp:positionV relativeFrom="paragraph">
                  <wp:posOffset>207010</wp:posOffset>
                </wp:positionV>
                <wp:extent cx="876300" cy="8191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7FB0278F" w14:textId="11047024" w:rsidR="00E1022E" w:rsidRPr="00E1022E" w:rsidRDefault="00E1022E" w:rsidP="00E1022E">
                            <w:pPr>
                              <w:rPr>
                                <w:rFonts w:ascii="Arial" w:hAnsi="Arial" w:cs="Arial"/>
                                <w:sz w:val="20"/>
                                <w:szCs w:val="20"/>
                              </w:rPr>
                            </w:pPr>
                            <w:r w:rsidRPr="00E1022E">
                              <w:rPr>
                                <w:rFonts w:ascii="Arial" w:hAnsi="Arial" w:cs="Arial"/>
                                <w:sz w:val="20"/>
                                <w:szCs w:val="20"/>
                              </w:rPr>
                              <w:t>Total Cost Incurred (USD 2</w:t>
                            </w:r>
                            <w:r w:rsidR="00647C16">
                              <w:rPr>
                                <w:rFonts w:ascii="Arial" w:hAnsi="Arial" w:cs="Arial"/>
                                <w:sz w:val="20"/>
                                <w:szCs w:val="20"/>
                              </w:rPr>
                              <w:t>.</w:t>
                            </w:r>
                            <w:r w:rsidR="00211FC6">
                              <w:rPr>
                                <w:rFonts w:ascii="Arial" w:hAnsi="Arial" w:cs="Arial"/>
                                <w:sz w:val="20"/>
                                <w:szCs w:val="20"/>
                              </w:rPr>
                              <w:t>54</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0C33" id="Text Box 112" o:spid="_x0000_s1184" type="#_x0000_t202" style="position:absolute;left:0;text-align:left;margin-left:418.5pt;margin-top:16.3pt;width:69pt;height:6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" fillcolor="white [3201]" strokeweight=".5pt">
                <v:textbox>
                  <w:txbxContent>
                    <w:p w14:paraId="7FB0278F" w14:textId="11047024" w:rsidR="00E1022E" w:rsidRPr="00E1022E" w:rsidRDefault="00E1022E" w:rsidP="00E1022E">
                      <w:pPr>
                        <w:rPr>
                          <w:rFonts w:ascii="Arial" w:hAnsi="Arial" w:cs="Arial"/>
                          <w:sz w:val="20"/>
                          <w:szCs w:val="20"/>
                        </w:rPr>
                      </w:pPr>
                      <w:r w:rsidRPr="00E1022E">
                        <w:rPr>
                          <w:rFonts w:ascii="Arial" w:hAnsi="Arial" w:cs="Arial"/>
                          <w:sz w:val="20"/>
                          <w:szCs w:val="20"/>
                        </w:rPr>
                        <w:t>Total Cost Incurred (USD 2</w:t>
                      </w:r>
                      <w:r w:rsidR="00647C16">
                        <w:rPr>
                          <w:rFonts w:ascii="Arial" w:hAnsi="Arial" w:cs="Arial"/>
                          <w:sz w:val="20"/>
                          <w:szCs w:val="20"/>
                        </w:rPr>
                        <w:t>.</w:t>
                      </w:r>
                      <w:r w:rsidR="00211FC6">
                        <w:rPr>
                          <w:rFonts w:ascii="Arial" w:hAnsi="Arial" w:cs="Arial"/>
                          <w:sz w:val="20"/>
                          <w:szCs w:val="20"/>
                        </w:rPr>
                        <w:t>54</w:t>
                      </w:r>
                      <w:r w:rsidRPr="00E1022E">
                        <w:rPr>
                          <w:rFonts w:ascii="Arial" w:hAnsi="Arial" w:cs="Arial"/>
                          <w:sz w:val="20"/>
                          <w:szCs w:val="20"/>
                        </w:rPr>
                        <w:t xml:space="preserve"> / Kg)</w:t>
                      </w:r>
                    </w:p>
                  </w:txbxContent>
                </v:textbox>
              </v:shape>
            </w:pict>
          </mc:Fallback>
        </mc:AlternateContent>
      </w:r>
    </w:p>
    <w:p w14:paraId="3DE4DD16" w14:textId="5BE87D73"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9232" behindDoc="0" locked="0" layoutInCell="1" allowOverlap="1" wp14:anchorId="515E602C" wp14:editId="761D3F64">
                <wp:simplePos x="0" y="0"/>
                <wp:positionH relativeFrom="column">
                  <wp:posOffset>5829300</wp:posOffset>
                </wp:positionH>
                <wp:positionV relativeFrom="paragraph">
                  <wp:posOffset>658384</wp:posOffset>
                </wp:positionV>
                <wp:extent cx="0" cy="704088"/>
                <wp:effectExtent l="76200" t="0" r="57150" b="58420"/>
                <wp:wrapNone/>
                <wp:docPr id="128" name="Straight Arrow Connector 128"/>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98B17FE" id="Straight Arrow Connector 128" o:spid="_x0000_s1026" type="#_x0000_t32" style="position:absolute;margin-left:459pt;margin-top:51.85pt;width:0;height:55.45pt;z-index:25263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Anm0131AEA&#10;AAM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r w:rsidR="0084129E">
        <w:rPr>
          <w:rFonts w:ascii="Arial" w:hAnsi="Arial" w:cs="Arial"/>
          <w:b/>
          <w:bCs/>
          <w:sz w:val="24"/>
          <w:szCs w:val="24"/>
        </w:rPr>
        <w:tab/>
      </w:r>
    </w:p>
    <w:p w14:paraId="10027042" w14:textId="6F9AB275" w:rsidR="00E1022E" w:rsidRPr="00E1022E" w:rsidRDefault="006D4425"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8208" behindDoc="0" locked="0" layoutInCell="1" allowOverlap="1" wp14:anchorId="3F658E5A" wp14:editId="2417D674">
                <wp:simplePos x="0" y="0"/>
                <wp:positionH relativeFrom="column">
                  <wp:posOffset>4627821</wp:posOffset>
                </wp:positionH>
                <wp:positionV relativeFrom="paragraph">
                  <wp:posOffset>997039</wp:posOffset>
                </wp:positionV>
                <wp:extent cx="1647825" cy="542260"/>
                <wp:effectExtent l="0" t="0" r="28575" b="10795"/>
                <wp:wrapNone/>
                <wp:docPr id="93" name="Text Box 93"/>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7F6A1AA9" w14:textId="7F4C44ED" w:rsidR="00E1022E" w:rsidRPr="00E1022E" w:rsidRDefault="00E1022E" w:rsidP="00E1022E">
                            <w:pPr>
                              <w:rPr>
                                <w:rFonts w:ascii="Arial" w:hAnsi="Arial" w:cs="Arial"/>
                                <w:sz w:val="20"/>
                                <w:szCs w:val="20"/>
                              </w:rPr>
                            </w:pPr>
                            <w:r w:rsidRPr="00E1022E">
                              <w:rPr>
                                <w:rFonts w:ascii="Arial" w:hAnsi="Arial" w:cs="Arial"/>
                                <w:sz w:val="20"/>
                                <w:szCs w:val="20"/>
                              </w:rPr>
                              <w:t>Current Selling Price (USD 3.</w:t>
                            </w:r>
                            <w:r w:rsidR="0057035E">
                              <w:rPr>
                                <w:rFonts w:ascii="Arial" w:hAnsi="Arial" w:cs="Arial"/>
                                <w:sz w:val="20"/>
                                <w:szCs w:val="20"/>
                              </w:rPr>
                              <w:t>4</w:t>
                            </w:r>
                            <w:r w:rsidR="00211FC6">
                              <w:rPr>
                                <w:rFonts w:ascii="Arial" w:hAnsi="Arial" w:cs="Arial"/>
                                <w:sz w:val="20"/>
                                <w:szCs w:val="20"/>
                              </w:rPr>
                              <w:t>9</w:t>
                            </w:r>
                            <w:r w:rsidRPr="00E1022E">
                              <w:rPr>
                                <w:rFonts w:ascii="Arial" w:hAnsi="Arial" w:cs="Arial"/>
                                <w:sz w:val="20"/>
                                <w:szCs w:val="20"/>
                              </w:rPr>
                              <w:t>/ Kg) In-Direct Sales</w:t>
                            </w:r>
                          </w:p>
                          <w:p w14:paraId="248DCCF1"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8E5A" id="Text Box 93" o:spid="_x0000_s1185" type="#_x0000_t202" style="position:absolute;left:0;text-align:left;margin-left:364.4pt;margin-top:78.5pt;width:129.75pt;height:42.7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KZ9xSdSAgAArAQAAA4AAAAAAAAAAAAAAAAALgIAAGRycy9lMm9Eb2MueG1sUEsBAi0AFAAG&#10;AAgAAAAhAIiGpBzdAAAACwEAAA8AAAAAAAAAAAAAAAAArAQAAGRycy9kb3ducmV2LnhtbFBLBQYA&#10;AAAABAAEAPMAAAC2BQAAAAA=&#10;" fillcolor="white [3201]" strokeweight=".5pt">
                <v:textbox>
                  <w:txbxContent>
                    <w:p w14:paraId="7F6A1AA9" w14:textId="7F4C44ED" w:rsidR="00E1022E" w:rsidRPr="00E1022E" w:rsidRDefault="00E1022E" w:rsidP="00E1022E">
                      <w:pPr>
                        <w:rPr>
                          <w:rFonts w:ascii="Arial" w:hAnsi="Arial" w:cs="Arial"/>
                          <w:sz w:val="20"/>
                          <w:szCs w:val="20"/>
                        </w:rPr>
                      </w:pPr>
                      <w:r w:rsidRPr="00E1022E">
                        <w:rPr>
                          <w:rFonts w:ascii="Arial" w:hAnsi="Arial" w:cs="Arial"/>
                          <w:sz w:val="20"/>
                          <w:szCs w:val="20"/>
                        </w:rPr>
                        <w:t>Current Selling Price (USD 3.</w:t>
                      </w:r>
                      <w:r w:rsidR="0057035E">
                        <w:rPr>
                          <w:rFonts w:ascii="Arial" w:hAnsi="Arial" w:cs="Arial"/>
                          <w:sz w:val="20"/>
                          <w:szCs w:val="20"/>
                        </w:rPr>
                        <w:t>4</w:t>
                      </w:r>
                      <w:r w:rsidR="00211FC6">
                        <w:rPr>
                          <w:rFonts w:ascii="Arial" w:hAnsi="Arial" w:cs="Arial"/>
                          <w:sz w:val="20"/>
                          <w:szCs w:val="20"/>
                        </w:rPr>
                        <w:t>9</w:t>
                      </w:r>
                      <w:r w:rsidRPr="00E1022E">
                        <w:rPr>
                          <w:rFonts w:ascii="Arial" w:hAnsi="Arial" w:cs="Arial"/>
                          <w:sz w:val="20"/>
                          <w:szCs w:val="20"/>
                        </w:rPr>
                        <w:t>/ Kg) In-Direct Sales</w:t>
                      </w:r>
                    </w:p>
                    <w:p w14:paraId="248DCCF1" w14:textId="77777777" w:rsidR="00E1022E" w:rsidRPr="00E1022E" w:rsidRDefault="00E1022E" w:rsidP="00E1022E">
                      <w:pPr>
                        <w:rPr>
                          <w:rFonts w:ascii="Arial" w:hAnsi="Arial" w:cs="Arial"/>
                          <w:sz w:val="20"/>
                          <w:szCs w:val="20"/>
                        </w:rPr>
                      </w:pP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19776" behindDoc="0" locked="0" layoutInCell="1" allowOverlap="1" wp14:anchorId="4B851F63" wp14:editId="053D67B8">
                <wp:simplePos x="0" y="0"/>
                <wp:positionH relativeFrom="column">
                  <wp:posOffset>1134470</wp:posOffset>
                </wp:positionH>
                <wp:positionV relativeFrom="paragraph">
                  <wp:posOffset>979265</wp:posOffset>
                </wp:positionV>
                <wp:extent cx="955343" cy="245745"/>
                <wp:effectExtent l="0" t="0" r="0" b="0"/>
                <wp:wrapNone/>
                <wp:docPr id="125"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4B851F63" id="TextBox 17" o:spid="_x0000_s1186" type="#_x0000_t202" style="position:absolute;left:0;text-align:left;margin-left:89.35pt;margin-top:77.1pt;width:75.2pt;height:19.35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" filled="f" stroked="f">
                <v:textbox style="mso-fit-shape-to-text:t">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3872" behindDoc="0" locked="0" layoutInCell="1" allowOverlap="1" wp14:anchorId="3192F287" wp14:editId="222C7178">
                <wp:simplePos x="0" y="0"/>
                <wp:positionH relativeFrom="column">
                  <wp:posOffset>6494244</wp:posOffset>
                </wp:positionH>
                <wp:positionV relativeFrom="paragraph">
                  <wp:posOffset>772160</wp:posOffset>
                </wp:positionV>
                <wp:extent cx="0" cy="1457685"/>
                <wp:effectExtent l="57150" t="0" r="57150" b="47625"/>
                <wp:wrapNone/>
                <wp:docPr id="127"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AD985" id="Straight Arrow Connector 30" o:spid="_x0000_s1026" type="#_x0000_t32" style="position:absolute;margin-left:511.35pt;margin-top:60.8pt;width:0;height:114.8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QjIgz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48995098" w14:textId="649B6F28"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2848" behindDoc="0" locked="0" layoutInCell="1" allowOverlap="1" wp14:anchorId="066E8123" wp14:editId="68B219E1">
                <wp:simplePos x="0" y="0"/>
                <wp:positionH relativeFrom="column">
                  <wp:posOffset>545993</wp:posOffset>
                </wp:positionH>
                <wp:positionV relativeFrom="paragraph">
                  <wp:posOffset>318119</wp:posOffset>
                </wp:positionV>
                <wp:extent cx="1510665" cy="583565"/>
                <wp:effectExtent l="0" t="0" r="0" b="0"/>
                <wp:wrapNone/>
                <wp:docPr id="2231"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23EA982E" w14:textId="687539E9"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w:t>
                            </w:r>
                            <w:r w:rsidR="0057035E">
                              <w:rPr>
                                <w:rFonts w:ascii="Arial" w:eastAsia="Verdana" w:hAnsi="Arial" w:cs="Arial"/>
                                <w:b/>
                                <w:bCs/>
                                <w:color w:val="538135" w:themeColor="accent6" w:themeShade="BF"/>
                                <w:kern w:val="24"/>
                                <w:sz w:val="24"/>
                                <w:szCs w:val="24"/>
                                <w:lang w:val="en-US"/>
                              </w:rPr>
                              <w:t>2</w:t>
                            </w:r>
                            <w:r w:rsidRPr="00E1022E">
                              <w:rPr>
                                <w:rFonts w:ascii="Arial" w:eastAsia="Verdana" w:hAnsi="Arial" w:cs="Arial"/>
                                <w:b/>
                                <w:bCs/>
                                <w:color w:val="538135" w:themeColor="accent6" w:themeShade="BF"/>
                                <w:kern w:val="24"/>
                                <w:sz w:val="24"/>
                                <w:szCs w:val="24"/>
                                <w:lang w:val="en-US"/>
                              </w:rPr>
                              <w:t>.7%</w:t>
                            </w:r>
                          </w:p>
                        </w:txbxContent>
                      </wps:txbx>
                      <wps:bodyPr wrap="square" rtlCol="0">
                        <a:noAutofit/>
                      </wps:bodyPr>
                    </wps:wsp>
                  </a:graphicData>
                </a:graphic>
                <wp14:sizeRelV relativeFrom="margin">
                  <wp14:pctHeight>0</wp14:pctHeight>
                </wp14:sizeRelV>
              </wp:anchor>
            </w:drawing>
          </mc:Choice>
          <mc:Fallback>
            <w:pict>
              <v:shape w14:anchorId="066E8123" id="_x0000_s1187" type="#_x0000_t202" style="position:absolute;left:0;text-align:left;margin-left:43pt;margin-top:25.05pt;width:118.95pt;height:45.9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" filled="f" stroked="f">
                <v:textbox>
                  <w:txbxContent>
                    <w:p w14:paraId="23EA982E" w14:textId="687539E9"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w:t>
                      </w:r>
                      <w:r w:rsidR="0057035E">
                        <w:rPr>
                          <w:rFonts w:ascii="Arial" w:eastAsia="Verdana" w:hAnsi="Arial" w:cs="Arial"/>
                          <w:b/>
                          <w:bCs/>
                          <w:color w:val="538135" w:themeColor="accent6" w:themeShade="BF"/>
                          <w:kern w:val="24"/>
                          <w:sz w:val="24"/>
                          <w:szCs w:val="24"/>
                          <w:lang w:val="en-US"/>
                        </w:rPr>
                        <w:t>2</w:t>
                      </w:r>
                      <w:r w:rsidRPr="00E1022E">
                        <w:rPr>
                          <w:rFonts w:ascii="Arial" w:eastAsia="Verdana" w:hAnsi="Arial" w:cs="Arial"/>
                          <w:b/>
                          <w:bCs/>
                          <w:color w:val="538135" w:themeColor="accent6" w:themeShade="BF"/>
                          <w:kern w:val="24"/>
                          <w:sz w:val="24"/>
                          <w:szCs w:val="24"/>
                          <w:lang w:val="en-US"/>
                        </w:rPr>
                        <w:t>.7%</w:t>
                      </w:r>
                    </w:p>
                  </w:txbxContent>
                </v:textbox>
              </v:shape>
            </w:pict>
          </mc:Fallback>
        </mc:AlternateContent>
      </w:r>
    </w:p>
    <w:p w14:paraId="3CB5AF09" w14:textId="5B77402E" w:rsidR="00E1022E" w:rsidRPr="00E1022E" w:rsidRDefault="00E1022E" w:rsidP="00E1022E">
      <w:pPr>
        <w:spacing w:line="360" w:lineRule="auto"/>
        <w:jc w:val="both"/>
        <w:rPr>
          <w:rFonts w:ascii="Arial" w:hAnsi="Arial" w:cs="Arial"/>
          <w:b/>
          <w:bCs/>
          <w:sz w:val="24"/>
          <w:szCs w:val="24"/>
        </w:rPr>
      </w:pPr>
    </w:p>
    <w:p w14:paraId="2108C19D" w14:textId="1CEC0E7B"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3328" behindDoc="0" locked="0" layoutInCell="1" allowOverlap="1" wp14:anchorId="790CF8EC" wp14:editId="7A916E5E">
                <wp:simplePos x="0" y="0"/>
                <wp:positionH relativeFrom="column">
                  <wp:posOffset>1134110</wp:posOffset>
                </wp:positionH>
                <wp:positionV relativeFrom="paragraph">
                  <wp:posOffset>81915</wp:posOffset>
                </wp:positionV>
                <wp:extent cx="0" cy="1311550"/>
                <wp:effectExtent l="95250" t="0" r="95250" b="41275"/>
                <wp:wrapNone/>
                <wp:docPr id="13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240D8" id="Straight Arrow Connector 21" o:spid="_x0000_s1026" type="#_x0000_t32" style="position:absolute;margin-left:89.3pt;margin-top:6.45pt;width:0;height:103.25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PnukqB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67F8799A" w14:textId="77777777" w:rsidR="00E1022E" w:rsidRPr="00E1022E" w:rsidRDefault="00E1022E" w:rsidP="00E1022E">
      <w:pPr>
        <w:spacing w:line="360" w:lineRule="auto"/>
        <w:jc w:val="both"/>
        <w:rPr>
          <w:rFonts w:ascii="Arial" w:hAnsi="Arial" w:cs="Arial"/>
          <w:b/>
          <w:bCs/>
          <w:sz w:val="24"/>
          <w:szCs w:val="24"/>
        </w:rPr>
      </w:pPr>
    </w:p>
    <w:p w14:paraId="425DF36B" w14:textId="0C0E809D" w:rsidR="00E1022E" w:rsidRPr="00E1022E" w:rsidRDefault="00E1022E" w:rsidP="00E1022E">
      <w:pPr>
        <w:spacing w:line="360" w:lineRule="auto"/>
        <w:jc w:val="both"/>
        <w:rPr>
          <w:rFonts w:ascii="Arial" w:hAnsi="Arial" w:cs="Arial"/>
          <w:b/>
          <w:bCs/>
          <w:sz w:val="24"/>
          <w:szCs w:val="24"/>
        </w:rPr>
      </w:pPr>
    </w:p>
    <w:p w14:paraId="29502DFC" w14:textId="15848B7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8752" behindDoc="0" locked="0" layoutInCell="1" allowOverlap="1" wp14:anchorId="4437FF09" wp14:editId="03FBBAAE">
                <wp:simplePos x="0" y="0"/>
                <wp:positionH relativeFrom="column">
                  <wp:posOffset>30100</wp:posOffset>
                </wp:positionH>
                <wp:positionV relativeFrom="paragraph">
                  <wp:posOffset>227685</wp:posOffset>
                </wp:positionV>
                <wp:extent cx="2736850" cy="400050"/>
                <wp:effectExtent l="0" t="0" r="0" b="0"/>
                <wp:wrapNone/>
                <wp:docPr id="126"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437FF09" id="Rectangle 15" o:spid="_x0000_s1188" style="position:absolute;left:0;text-align:left;margin-left:2.35pt;margin-top:17.95pt;width:215.5pt;height:31.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" filled="f" stroked="f">
                <v:textbox style="mso-fit-shape-to-text:t">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400D56C"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4352" behindDoc="0" locked="0" layoutInCell="1" allowOverlap="1" wp14:anchorId="4DA9A306" wp14:editId="7FDFF764">
                <wp:simplePos x="0" y="0"/>
                <wp:positionH relativeFrom="column">
                  <wp:posOffset>1590675</wp:posOffset>
                </wp:positionH>
                <wp:positionV relativeFrom="paragraph">
                  <wp:posOffset>268605</wp:posOffset>
                </wp:positionV>
                <wp:extent cx="0" cy="1260000"/>
                <wp:effectExtent l="95250" t="0" r="76200" b="54610"/>
                <wp:wrapNone/>
                <wp:docPr id="1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FD0D7" id="Straight Arrow Connector 21" o:spid="_x0000_s1026" type="#_x0000_t32" style="position:absolute;margin-left:125.25pt;margin-top:21.15pt;width:0;height:9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" strokecolor="#525252 [1606]" strokeweight="3pt">
                <v:stroke endarrow="block" joinstyle="miter"/>
                <o:lock v:ext="edit" shapetype="f"/>
              </v:shape>
            </w:pict>
          </mc:Fallback>
        </mc:AlternateContent>
      </w:r>
    </w:p>
    <w:p w14:paraId="2F083E8B" w14:textId="6658FD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6704" behindDoc="0" locked="0" layoutInCell="1" allowOverlap="1" wp14:anchorId="729C43E2" wp14:editId="5C9F6130">
                <wp:simplePos x="0" y="0"/>
                <wp:positionH relativeFrom="column">
                  <wp:posOffset>4831459</wp:posOffset>
                </wp:positionH>
                <wp:positionV relativeFrom="paragraph">
                  <wp:posOffset>310077</wp:posOffset>
                </wp:positionV>
                <wp:extent cx="1826895" cy="245745"/>
                <wp:effectExtent l="0" t="0" r="0" b="0"/>
                <wp:wrapNone/>
                <wp:docPr id="223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29C43E2" id="Rectangle 12" o:spid="_x0000_s1189" style="position:absolute;left:0;text-align:left;margin-left:380.45pt;margin-top:24.4pt;width:143.85pt;height:19.3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" filled="f" stroked="f">
                <v:textbox style="mso-fit-shape-to-text:t">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6A5417B6" w14:textId="471406E3"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2304" behindDoc="0" locked="0" layoutInCell="1" allowOverlap="1" wp14:anchorId="4E22C2D8" wp14:editId="4DA8C401">
                <wp:simplePos x="0" y="0"/>
                <wp:positionH relativeFrom="column">
                  <wp:posOffset>3026970</wp:posOffset>
                </wp:positionH>
                <wp:positionV relativeFrom="paragraph">
                  <wp:posOffset>107323</wp:posOffset>
                </wp:positionV>
                <wp:extent cx="1895475" cy="694525"/>
                <wp:effectExtent l="95250" t="19050" r="9525" b="48895"/>
                <wp:wrapNone/>
                <wp:docPr id="13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8B55D" id="Connector: Elbow 14" o:spid="_x0000_s1026" type="#_x0000_t33" style="position:absolute;margin-left:238.35pt;margin-top:8.45pt;width:149.25pt;height:54.7pt;flip:x;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" strokecolor="#525252 [1606]" strokeweight="3pt">
                <v:stroke dashstyle="dash" endarrow="block"/>
                <o:lock v:ext="edit" shapetype="f"/>
              </v:shape>
            </w:pict>
          </mc:Fallback>
        </mc:AlternateContent>
      </w:r>
    </w:p>
    <w:p w14:paraId="371E8A51" w14:textId="77777777" w:rsidR="00E1022E" w:rsidRPr="00E1022E" w:rsidRDefault="00E1022E" w:rsidP="00E1022E">
      <w:pPr>
        <w:spacing w:line="360" w:lineRule="auto"/>
        <w:jc w:val="both"/>
        <w:rPr>
          <w:rFonts w:ascii="Arial" w:hAnsi="Arial" w:cs="Arial"/>
          <w:b/>
          <w:bCs/>
          <w:sz w:val="24"/>
          <w:szCs w:val="24"/>
        </w:rPr>
      </w:pPr>
    </w:p>
    <w:p w14:paraId="29AD202A"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5376" behindDoc="0" locked="0" layoutInCell="1" allowOverlap="1" wp14:anchorId="46FB85EE" wp14:editId="3A4DC378">
                <wp:simplePos x="0" y="0"/>
                <wp:positionH relativeFrom="column">
                  <wp:posOffset>1129030</wp:posOffset>
                </wp:positionH>
                <wp:positionV relativeFrom="paragraph">
                  <wp:posOffset>221615</wp:posOffset>
                </wp:positionV>
                <wp:extent cx="2360930" cy="1404620"/>
                <wp:effectExtent l="0" t="0" r="22860" b="11430"/>
                <wp:wrapSquare wrapText="bothSides"/>
                <wp:docPr id="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B85EE" id="_x0000_s1190" type="#_x0000_t202" style="position:absolute;left:0;text-align:left;margin-left:88.9pt;margin-top:17.45pt;width:185.9pt;height:110.6pt;z-index:25264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fpKwIAAFE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">
                <v:textbox style="mso-fit-shape-to-text:t">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71B7C3D2" w14:textId="77777777" w:rsidR="00E1022E" w:rsidRPr="00E1022E" w:rsidRDefault="00E1022E" w:rsidP="00E1022E">
      <w:pPr>
        <w:spacing w:line="360" w:lineRule="auto"/>
        <w:jc w:val="both"/>
        <w:rPr>
          <w:rFonts w:ascii="Arial" w:hAnsi="Arial" w:cs="Arial"/>
          <w:b/>
          <w:bCs/>
          <w:sz w:val="24"/>
          <w:szCs w:val="24"/>
        </w:rPr>
      </w:pPr>
    </w:p>
    <w:p w14:paraId="31E043F4" w14:textId="77777777" w:rsidR="00E1022E" w:rsidRPr="00E1022E" w:rsidRDefault="00E1022E" w:rsidP="00E1022E">
      <w:pPr>
        <w:spacing w:line="360" w:lineRule="auto"/>
        <w:jc w:val="both"/>
        <w:rPr>
          <w:rFonts w:ascii="Arial" w:hAnsi="Arial" w:cs="Arial"/>
          <w:b/>
          <w:bCs/>
          <w:sz w:val="24"/>
          <w:szCs w:val="24"/>
          <w:u w:val="single"/>
        </w:rPr>
      </w:pPr>
    </w:p>
    <w:p w14:paraId="039BBA71" w14:textId="00FD5C6A"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sz w:val="24"/>
          <w:szCs w:val="24"/>
        </w:rPr>
        <w:lastRenderedPageBreak/>
        <w:t>Value Flow Analysis for Non-Captive Vinyl Ester Resin Manufacturer</w:t>
      </w:r>
    </w:p>
    <w:p w14:paraId="084C2984" w14:textId="3312130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0320" behindDoc="0" locked="0" layoutInCell="1" allowOverlap="1" wp14:anchorId="54509B6C" wp14:editId="41E30454">
                <wp:simplePos x="0" y="0"/>
                <wp:positionH relativeFrom="column">
                  <wp:posOffset>-229870</wp:posOffset>
                </wp:positionH>
                <wp:positionV relativeFrom="paragraph">
                  <wp:posOffset>80645</wp:posOffset>
                </wp:positionV>
                <wp:extent cx="2057400" cy="343184"/>
                <wp:effectExtent l="0" t="0" r="19050" b="19050"/>
                <wp:wrapNone/>
                <wp:docPr id="2234" name="Text Box 2234"/>
                <wp:cNvGraphicFramePr/>
                <a:graphic xmlns:a="http://schemas.openxmlformats.org/drawingml/2006/main">
                  <a:graphicData uri="http://schemas.microsoft.com/office/word/2010/wordprocessingShape">
                    <wps:wsp>
                      <wps:cNvSpPr txBox="1"/>
                      <wps:spPr>
                        <a:xfrm>
                          <a:off x="0" y="0"/>
                          <a:ext cx="2057400" cy="343184"/>
                        </a:xfrm>
                        <a:prstGeom prst="rect">
                          <a:avLst/>
                        </a:prstGeom>
                        <a:solidFill>
                          <a:schemeClr val="lt1"/>
                        </a:solidFill>
                        <a:ln w="6350">
                          <a:solidFill>
                            <a:schemeClr val="tx1"/>
                          </a:solidFill>
                        </a:ln>
                      </wps:spPr>
                      <wps:txbx>
                        <w:txbxContent>
                          <w:p w14:paraId="123A72A9" w14:textId="23F688C7" w:rsidR="00E1022E" w:rsidRPr="00494982" w:rsidRDefault="00E1022E" w:rsidP="00E1022E">
                            <w:pPr>
                              <w:rPr>
                                <w:rFonts w:ascii="Arial" w:hAnsi="Arial" w:cs="Arial"/>
                                <w:sz w:val="20"/>
                                <w:szCs w:val="20"/>
                              </w:rPr>
                            </w:pPr>
                            <w:r w:rsidRPr="00494982">
                              <w:rPr>
                                <w:rFonts w:ascii="Arial" w:hAnsi="Arial" w:cs="Arial"/>
                                <w:sz w:val="20"/>
                                <w:szCs w:val="20"/>
                              </w:rPr>
                              <w:t xml:space="preserve">Epoxy Resin (USD </w:t>
                            </w:r>
                            <w:r w:rsidR="00857223">
                              <w:rPr>
                                <w:rFonts w:ascii="Arial" w:hAnsi="Arial" w:cs="Arial"/>
                                <w:sz w:val="20"/>
                                <w:szCs w:val="20"/>
                              </w:rPr>
                              <w:t>4.69</w:t>
                            </w:r>
                            <w:r w:rsidR="00533036" w:rsidRPr="00E1022E">
                              <w:rPr>
                                <w:rFonts w:ascii="Arial" w:hAnsi="Arial" w:cs="Arial"/>
                                <w:sz w:val="20"/>
                                <w:szCs w:val="20"/>
                              </w:rPr>
                              <w:t xml:space="preserve"> </w:t>
                            </w:r>
                            <w:r w:rsidRPr="00494982">
                              <w:rPr>
                                <w:rFonts w:ascii="Arial" w:hAnsi="Arial" w:cs="Arial"/>
                                <w:sz w:val="20"/>
                                <w:szCs w:val="20"/>
                              </w:rPr>
                              <w:t>/Kg</w:t>
                            </w:r>
                            <w:r w:rsidRPr="00494982">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9B6C" id="Text Box 2234" o:spid="_x0000_s1191" type="#_x0000_t202" style="position:absolute;left:0;text-align:left;margin-left:-18.1pt;margin-top:6.35pt;width:162pt;height:27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" fillcolor="white [3201]" strokecolor="black [3213]" strokeweight=".5pt">
                <v:textbox>
                  <w:txbxContent>
                    <w:p w14:paraId="123A72A9" w14:textId="23F688C7" w:rsidR="00E1022E" w:rsidRPr="00494982" w:rsidRDefault="00E1022E" w:rsidP="00E1022E">
                      <w:pPr>
                        <w:rPr>
                          <w:rFonts w:ascii="Arial" w:hAnsi="Arial" w:cs="Arial"/>
                          <w:sz w:val="20"/>
                          <w:szCs w:val="20"/>
                        </w:rPr>
                      </w:pPr>
                      <w:r w:rsidRPr="00494982">
                        <w:rPr>
                          <w:rFonts w:ascii="Arial" w:hAnsi="Arial" w:cs="Arial"/>
                          <w:sz w:val="20"/>
                          <w:szCs w:val="20"/>
                        </w:rPr>
                        <w:t xml:space="preserve">Epoxy Resin (USD </w:t>
                      </w:r>
                      <w:r w:rsidR="00857223">
                        <w:rPr>
                          <w:rFonts w:ascii="Arial" w:hAnsi="Arial" w:cs="Arial"/>
                          <w:sz w:val="20"/>
                          <w:szCs w:val="20"/>
                        </w:rPr>
                        <w:t>4.69</w:t>
                      </w:r>
                      <w:r w:rsidR="00533036" w:rsidRPr="00E1022E">
                        <w:rPr>
                          <w:rFonts w:ascii="Arial" w:hAnsi="Arial" w:cs="Arial"/>
                          <w:sz w:val="20"/>
                          <w:szCs w:val="20"/>
                        </w:rPr>
                        <w:t xml:space="preserve"> </w:t>
                      </w:r>
                      <w:r w:rsidRPr="00494982">
                        <w:rPr>
                          <w:rFonts w:ascii="Arial" w:hAnsi="Arial" w:cs="Arial"/>
                          <w:sz w:val="20"/>
                          <w:szCs w:val="20"/>
                        </w:rPr>
                        <w:t>/Kg</w:t>
                      </w:r>
                      <w:r w:rsidRPr="00494982">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5984" behindDoc="0" locked="0" layoutInCell="1" allowOverlap="1" wp14:anchorId="21DAFDD9" wp14:editId="694933BD">
                <wp:simplePos x="0" y="0"/>
                <wp:positionH relativeFrom="column">
                  <wp:posOffset>2768600</wp:posOffset>
                </wp:positionH>
                <wp:positionV relativeFrom="paragraph">
                  <wp:posOffset>4340860</wp:posOffset>
                </wp:positionV>
                <wp:extent cx="1151255" cy="245745"/>
                <wp:effectExtent l="0" t="0" r="0" b="0"/>
                <wp:wrapNone/>
                <wp:docPr id="223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1DAFDD9" id="_x0000_s1192" style="position:absolute;left:0;text-align:left;margin-left:218pt;margin-top:341.8pt;width:90.65pt;height:19.35pt;z-index:25258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ACJPHShgEAAPkCAAAOAAAAAAAAAAAAAAAA&#10;AC4CAABkcnMvZTJvRG9jLnhtbFBLAQItABQABgAIAAAAIQB4yI+24QAAAAsBAAAPAAAAAAAAAAAA&#10;AAAAAOADAABkcnMvZG93bnJldi54bWxQSwUGAAAAAAQABADzAAAA7gQAAAAA&#10;" filled="f" stroked="f">
                <v:textbox style="mso-fit-shape-to-text:t">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12608" behindDoc="0" locked="0" layoutInCell="1" allowOverlap="1" wp14:anchorId="3852C58F" wp14:editId="5A71C801">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2237ED9" w14:textId="7EA6000F"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sidR="00211FC6">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52C58F" id="_x0000_s1193" type="#_x0000_t202" style="position:absolute;left:0;text-align:left;margin-left:357pt;margin-top:349.4pt;width:102pt;height:85.1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N6Im7yZAQAA&#10;GQMAAA4AAAAAAAAAAAAAAAAALgIAAGRycy9lMm9Eb2MueG1sUEsBAi0AFAAGAAgAAAAhAPO1t0bf&#10;AAAACwEAAA8AAAAAAAAAAAAAAAAA8wMAAGRycy9kb3ducmV2LnhtbFBLBQYAAAAABAAEAPMAAAD/&#10;BAAAAAA=&#10;" filled="f" stroked="f">
                <v:textbox>
                  <w:txbxContent>
                    <w:p w14:paraId="22237ED9" w14:textId="7EA6000F"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sidR="00211FC6">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8032" behindDoc="0" locked="0" layoutInCell="1" allowOverlap="1" wp14:anchorId="4F7C1A20" wp14:editId="2B0AE1B9">
                <wp:simplePos x="0" y="0"/>
                <wp:positionH relativeFrom="column">
                  <wp:posOffset>4676774</wp:posOffset>
                </wp:positionH>
                <wp:positionV relativeFrom="paragraph">
                  <wp:posOffset>3627755</wp:posOffset>
                </wp:positionV>
                <wp:extent cx="1278255" cy="2276475"/>
                <wp:effectExtent l="0" t="19050" r="112395" b="47625"/>
                <wp:wrapNone/>
                <wp:docPr id="15" name="Connector: Elbow 14">
                  <a:extLst xmlns:a="http://schemas.openxmlformats.org/drawingml/2006/main">
                    <a:ext uri="{FF2B5EF4-FFF2-40B4-BE49-F238E27FC236}">
                      <a16:creationId xmlns:a16="http://schemas.microsoft.com/office/drawing/2014/main" id="{D03C2209-0746-4C61-9B04-FAA73480847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3D92F" id="Connector: Elbow 14" o:spid="_x0000_s1026" type="#_x0000_t33" style="position:absolute;margin-left:368.25pt;margin-top:285.65pt;width:100.65pt;height:179.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FgIAAJU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91104" behindDoc="0" locked="0" layoutInCell="1" allowOverlap="1" wp14:anchorId="608E9EB5" wp14:editId="0C6FDEFB">
                <wp:simplePos x="0" y="0"/>
                <wp:positionH relativeFrom="column">
                  <wp:posOffset>4678045</wp:posOffset>
                </wp:positionH>
                <wp:positionV relativeFrom="paragraph">
                  <wp:posOffset>3876040</wp:posOffset>
                </wp:positionV>
                <wp:extent cx="1431925" cy="245745"/>
                <wp:effectExtent l="0" t="0" r="0" b="0"/>
                <wp:wrapNone/>
                <wp:docPr id="2236"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08E9EB5" id="_x0000_s1194" type="#_x0000_t202" style="position:absolute;left:0;text-align:left;margin-left:368.35pt;margin-top:305.2pt;width:112.75pt;height:19.3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Bi/C+i&#10;nAEAABoDAAAOAAAAAAAAAAAAAAAAAC4CAABkcnMvZTJvRG9jLnhtbFBLAQItABQABgAIAAAAIQAf&#10;fSCz4AAAAAsBAAAPAAAAAAAAAAAAAAAAAPYDAABkcnMvZG93bnJldi54bWxQSwUGAAAAAAQABADz&#10;AAAAAwUAAAAA&#10;" filled="f" stroked="f">
                <v:textbox style="mso-fit-shape-to-text:t">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03392" behindDoc="0" locked="0" layoutInCell="1" allowOverlap="1" wp14:anchorId="64AF36D8" wp14:editId="30D7F4F4">
                <wp:simplePos x="0" y="0"/>
                <wp:positionH relativeFrom="column">
                  <wp:posOffset>3347085</wp:posOffset>
                </wp:positionH>
                <wp:positionV relativeFrom="paragraph">
                  <wp:posOffset>694055</wp:posOffset>
                </wp:positionV>
                <wp:extent cx="742950" cy="0"/>
                <wp:effectExtent l="0" t="76200" r="19050" b="95250"/>
                <wp:wrapNone/>
                <wp:docPr id="2237" name="Straight Arrow Connector 223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20CEF" id="Straight Arrow Connector 2237" o:spid="_x0000_s1026" type="#_x0000_t32" style="position:absolute;margin-left:263.55pt;margin-top:54.65pt;width:58.5pt;height:0;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UeRu3d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590080" behindDoc="0" locked="0" layoutInCell="1" allowOverlap="1" wp14:anchorId="67DD117A" wp14:editId="26F4512F">
                <wp:simplePos x="0" y="0"/>
                <wp:positionH relativeFrom="column">
                  <wp:posOffset>1132840</wp:posOffset>
                </wp:positionH>
                <wp:positionV relativeFrom="paragraph">
                  <wp:posOffset>3169285</wp:posOffset>
                </wp:positionV>
                <wp:extent cx="1431925" cy="245745"/>
                <wp:effectExtent l="0" t="0" r="0" b="0"/>
                <wp:wrapNone/>
                <wp:docPr id="223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7DD117A" id="_x0000_s1195" type="#_x0000_t202" style="position:absolute;left:0;text-align:left;margin-left:89.2pt;margin-top:249.55pt;width:112.75pt;height:19.3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BgxU0F&#10;nAEAABoDAAAOAAAAAAAAAAAAAAAAAC4CAABkcnMvZTJvRG9jLnhtbFBLAQItABQABgAIAAAAIQBz&#10;Wfx54AAAAAsBAAAPAAAAAAAAAAAAAAAAAPYDAABkcnMvZG93bnJldi54bWxQSwUGAAAAAAQABADz&#10;AAAAAwUAAAAA&#10;" filled="f" stroked="f">
                <v:textbox style="mso-fit-shape-to-text:t">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v:textbox>
              </v:shape>
            </w:pict>
          </mc:Fallback>
        </mc:AlternateContent>
      </w:r>
      <w:r w:rsidRPr="00E1022E">
        <w:rPr>
          <w:rFonts w:ascii="Arial" w:hAnsi="Arial" w:cs="Arial"/>
          <w:b/>
          <w:bCs/>
          <w:sz w:val="24"/>
          <w:szCs w:val="24"/>
        </w:rPr>
        <w:t xml:space="preserve">                                                                                              </w:t>
      </w:r>
    </w:p>
    <w:p w14:paraId="6CE163B9" w14:textId="11B5D0F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7248" behindDoc="0" locked="0" layoutInCell="1" allowOverlap="1" wp14:anchorId="31526896" wp14:editId="428FD3C1">
                <wp:simplePos x="0" y="0"/>
                <wp:positionH relativeFrom="column">
                  <wp:posOffset>-229870</wp:posOffset>
                </wp:positionH>
                <wp:positionV relativeFrom="paragraph">
                  <wp:posOffset>96520</wp:posOffset>
                </wp:positionV>
                <wp:extent cx="2061210" cy="272415"/>
                <wp:effectExtent l="0" t="0" r="15240" b="13335"/>
                <wp:wrapNone/>
                <wp:docPr id="2239" name="Text Box 2239"/>
                <wp:cNvGraphicFramePr/>
                <a:graphic xmlns:a="http://schemas.openxmlformats.org/drawingml/2006/main">
                  <a:graphicData uri="http://schemas.microsoft.com/office/word/2010/wordprocessingShape">
                    <wps:wsp>
                      <wps:cNvSpPr txBox="1"/>
                      <wps:spPr>
                        <a:xfrm>
                          <a:off x="0" y="0"/>
                          <a:ext cx="2061210" cy="272415"/>
                        </a:xfrm>
                        <a:prstGeom prst="rect">
                          <a:avLst/>
                        </a:prstGeom>
                        <a:solidFill>
                          <a:schemeClr val="lt1"/>
                        </a:solidFill>
                        <a:ln w="6350">
                          <a:solidFill>
                            <a:prstClr val="black"/>
                          </a:solidFill>
                        </a:ln>
                      </wps:spPr>
                      <wps:txb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6896" id="Text Box 2239" o:spid="_x0000_s1196" type="#_x0000_t202" style="position:absolute;left:0;text-align:left;margin-left:-18.1pt;margin-top:7.6pt;width:162.3pt;height:21.4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" fillcolor="white [3201]" strokeweight=".5pt">
                <v:textbo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v:textbox>
              </v:shape>
            </w:pict>
          </mc:Fallback>
        </mc:AlternateContent>
      </w:r>
      <w:r w:rsidR="00494982" w:rsidRPr="00E1022E">
        <w:rPr>
          <w:rFonts w:ascii="Arial" w:hAnsi="Arial" w:cs="Arial"/>
          <w:noProof/>
          <w:sz w:val="24"/>
          <w:szCs w:val="24"/>
        </w:rPr>
        <mc:AlternateContent>
          <mc:Choice Requires="wps">
            <w:drawing>
              <wp:anchor distT="0" distB="0" distL="114300" distR="114300" simplePos="0" relativeHeight="252602368" behindDoc="0" locked="0" layoutInCell="1" allowOverlap="1" wp14:anchorId="7875FD46" wp14:editId="3FD25BF2">
                <wp:simplePos x="0" y="0"/>
                <wp:positionH relativeFrom="column">
                  <wp:posOffset>2103461</wp:posOffset>
                </wp:positionH>
                <wp:positionV relativeFrom="paragraph">
                  <wp:posOffset>98264</wp:posOffset>
                </wp:positionV>
                <wp:extent cx="1248505" cy="696036"/>
                <wp:effectExtent l="0" t="0" r="27940" b="27940"/>
                <wp:wrapNone/>
                <wp:docPr id="48" name="Text Box 48"/>
                <wp:cNvGraphicFramePr/>
                <a:graphic xmlns:a="http://schemas.openxmlformats.org/drawingml/2006/main">
                  <a:graphicData uri="http://schemas.microsoft.com/office/word/2010/wordprocessingShape">
                    <wps:wsp>
                      <wps:cNvSpPr txBox="1"/>
                      <wps:spPr>
                        <a:xfrm>
                          <a:off x="0" y="0"/>
                          <a:ext cx="1248505" cy="696036"/>
                        </a:xfrm>
                        <a:prstGeom prst="rect">
                          <a:avLst/>
                        </a:prstGeom>
                        <a:solidFill>
                          <a:schemeClr val="lt1"/>
                        </a:solidFill>
                        <a:ln w="6350">
                          <a:solidFill>
                            <a:prstClr val="black"/>
                          </a:solidFill>
                        </a:ln>
                      </wps:spPr>
                      <wps:txbx>
                        <w:txbxContent>
                          <w:p w14:paraId="78412E71" w14:textId="188C4440"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w:t>
                            </w:r>
                            <w:r w:rsidR="00647C16">
                              <w:rPr>
                                <w:rFonts w:ascii="Arial" w:hAnsi="Arial" w:cs="Arial"/>
                                <w:sz w:val="20"/>
                                <w:szCs w:val="20"/>
                              </w:rPr>
                              <w:t>29</w:t>
                            </w:r>
                            <w:r w:rsidRPr="00113DAD">
                              <w:rPr>
                                <w:rFonts w:ascii="Arial" w:hAnsi="Arial" w:cs="Arial"/>
                                <w:sz w:val="20"/>
                                <w:szCs w:val="20"/>
                              </w:rPr>
                              <w:t xml:space="preserve"> /Kg</w:t>
                            </w:r>
                            <w:r w:rsidRPr="00113DAD">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FD46" id="Text Box 48" o:spid="_x0000_s1197" type="#_x0000_t202" style="position:absolute;left:0;text-align:left;margin-left:165.65pt;margin-top:7.75pt;width:98.3pt;height:5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" fillcolor="white [3201]" strokeweight=".5pt">
                <v:textbox>
                  <w:txbxContent>
                    <w:p w14:paraId="78412E71" w14:textId="188C4440"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w:t>
                      </w:r>
                      <w:r w:rsidR="00647C16">
                        <w:rPr>
                          <w:rFonts w:ascii="Arial" w:hAnsi="Arial" w:cs="Arial"/>
                          <w:sz w:val="20"/>
                          <w:szCs w:val="20"/>
                        </w:rPr>
                        <w:t>29</w:t>
                      </w:r>
                      <w:r w:rsidRPr="00113DAD">
                        <w:rPr>
                          <w:rFonts w:ascii="Arial" w:hAnsi="Arial" w:cs="Arial"/>
                          <w:sz w:val="20"/>
                          <w:szCs w:val="20"/>
                        </w:rPr>
                        <w:t xml:space="preserve"> /Kg</w:t>
                      </w:r>
                      <w:r w:rsidRPr="00113DAD">
                        <w:rPr>
                          <w:rFonts w:ascii="Arial" w:hAnsi="Arial" w:cs="Arial"/>
                          <w:b/>
                          <w:bCs/>
                          <w:sz w:val="20"/>
                          <w:szCs w:val="20"/>
                        </w:rPr>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4416" behindDoc="0" locked="0" layoutInCell="1" allowOverlap="1" wp14:anchorId="5D1C6379" wp14:editId="09727B19">
                <wp:simplePos x="0" y="0"/>
                <wp:positionH relativeFrom="column">
                  <wp:posOffset>4105275</wp:posOffset>
                </wp:positionH>
                <wp:positionV relativeFrom="paragraph">
                  <wp:posOffset>58420</wp:posOffset>
                </wp:positionV>
                <wp:extent cx="2190750" cy="6953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90750" cy="695325"/>
                        </a:xfrm>
                        <a:prstGeom prst="rect">
                          <a:avLst/>
                        </a:prstGeom>
                        <a:solidFill>
                          <a:schemeClr val="lt1"/>
                        </a:solidFill>
                        <a:ln w="6350">
                          <a:solidFill>
                            <a:prstClr val="black"/>
                          </a:solidFill>
                        </a:ln>
                      </wps:spPr>
                      <wps:txbx>
                        <w:txbxContent>
                          <w:p w14:paraId="7BAEE0D9" w14:textId="2838CB3D"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w:t>
                            </w:r>
                            <w:r w:rsidR="004E279D">
                              <w:rPr>
                                <w:rFonts w:ascii="Arial" w:hAnsi="Arial" w:cs="Arial"/>
                                <w:sz w:val="20"/>
                                <w:szCs w:val="20"/>
                              </w:rPr>
                              <w:t>6</w:t>
                            </w:r>
                            <w:r w:rsidR="007B1798">
                              <w:rPr>
                                <w:rFonts w:ascii="Arial" w:hAnsi="Arial" w:cs="Arial"/>
                                <w:sz w:val="20"/>
                                <w:szCs w:val="20"/>
                              </w:rPr>
                              <w:t>8</w:t>
                            </w:r>
                            <w:r w:rsidRPr="00113DAD">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6379" id="Text Box 52" o:spid="_x0000_s1198" type="#_x0000_t202" style="position:absolute;left:0;text-align:left;margin-left:323.25pt;margin-top:4.6pt;width:172.5pt;height:54.7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" fillcolor="white [3201]" strokeweight=".5pt">
                <v:textbox>
                  <w:txbxContent>
                    <w:p w14:paraId="7BAEE0D9" w14:textId="2838CB3D"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w:t>
                      </w:r>
                      <w:r w:rsidR="004E279D">
                        <w:rPr>
                          <w:rFonts w:ascii="Arial" w:hAnsi="Arial" w:cs="Arial"/>
                          <w:sz w:val="20"/>
                          <w:szCs w:val="20"/>
                        </w:rPr>
                        <w:t>6</w:t>
                      </w:r>
                      <w:r w:rsidR="007B1798">
                        <w:rPr>
                          <w:rFonts w:ascii="Arial" w:hAnsi="Arial" w:cs="Arial"/>
                          <w:sz w:val="20"/>
                          <w:szCs w:val="20"/>
                        </w:rPr>
                        <w:t>8</w:t>
                      </w:r>
                      <w:r w:rsidRPr="00113DAD">
                        <w:rPr>
                          <w:rFonts w:ascii="Arial" w:hAnsi="Arial" w:cs="Arial"/>
                          <w:sz w:val="20"/>
                          <w:szCs w:val="20"/>
                        </w:rPr>
                        <w:t xml:space="preserve"> /Kg)</w:t>
                      </w:r>
                    </w:p>
                  </w:txbxContent>
                </v:textbox>
              </v:shape>
            </w:pict>
          </mc:Fallback>
        </mc:AlternateContent>
      </w:r>
      <w:r w:rsidR="00E1022E" w:rsidRPr="00E1022E">
        <w:rPr>
          <w:rFonts w:ascii="Arial" w:hAnsi="Arial" w:cs="Arial"/>
          <w:b/>
          <w:bCs/>
          <w:sz w:val="24"/>
          <w:szCs w:val="24"/>
        </w:rPr>
        <w:t xml:space="preserve">                                                                                           </w:t>
      </w:r>
    </w:p>
    <w:p w14:paraId="1DBBA7F2" w14:textId="071EC59D"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8272" behindDoc="0" locked="0" layoutInCell="1" allowOverlap="1" wp14:anchorId="7E5C9344" wp14:editId="33A60793">
                <wp:simplePos x="0" y="0"/>
                <wp:positionH relativeFrom="column">
                  <wp:posOffset>-228600</wp:posOffset>
                </wp:positionH>
                <wp:positionV relativeFrom="paragraph">
                  <wp:posOffset>84455</wp:posOffset>
                </wp:positionV>
                <wp:extent cx="2057400" cy="29527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solidFill>
                            <a:prstClr val="black"/>
                          </a:solidFill>
                        </a:ln>
                      </wps:spPr>
                      <wps:txbx>
                        <w:txbxContent>
                          <w:p w14:paraId="7EF4CDBA" w14:textId="524D55A3" w:rsidR="00E1022E" w:rsidRPr="00494982" w:rsidRDefault="00E1022E" w:rsidP="00E1022E">
                            <w:pPr>
                              <w:rPr>
                                <w:rFonts w:ascii="Arial" w:hAnsi="Arial" w:cs="Arial"/>
                                <w:sz w:val="20"/>
                                <w:szCs w:val="20"/>
                              </w:rPr>
                            </w:pPr>
                            <w:bookmarkStart w:id="164" w:name="_Hlk89879948"/>
                            <w:r w:rsidRPr="00494982">
                              <w:rPr>
                                <w:rFonts w:ascii="Arial" w:hAnsi="Arial" w:cs="Arial"/>
                                <w:sz w:val="20"/>
                                <w:szCs w:val="20"/>
                              </w:rPr>
                              <w:t xml:space="preserve">Methacrylic Acid </w:t>
                            </w:r>
                            <w:bookmarkEnd w:id="164"/>
                            <w:r w:rsidRPr="00494982">
                              <w:rPr>
                                <w:rFonts w:ascii="Arial" w:hAnsi="Arial" w:cs="Arial"/>
                                <w:sz w:val="20"/>
                                <w:szCs w:val="20"/>
                              </w:rPr>
                              <w:t xml:space="preserve">(USD </w:t>
                            </w:r>
                            <w:r w:rsidRPr="00857223">
                              <w:rPr>
                                <w:rFonts w:ascii="Arial" w:hAnsi="Arial" w:cs="Arial"/>
                                <w:sz w:val="20"/>
                                <w:szCs w:val="20"/>
                              </w:rPr>
                              <w:t>2.</w:t>
                            </w:r>
                            <w:r w:rsidR="00857223">
                              <w:rPr>
                                <w:rFonts w:ascii="Arial" w:hAnsi="Arial" w:cs="Arial"/>
                                <w:sz w:val="20"/>
                                <w:szCs w:val="20"/>
                              </w:rPr>
                              <w:t>68</w:t>
                            </w:r>
                            <w:r w:rsidRPr="00494982">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9344" id="Text Box 42" o:spid="_x0000_s1199" type="#_x0000_t202" style="position:absolute;left:0;text-align:left;margin-left:-18pt;margin-top:6.65pt;width:162pt;height:23.2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" fillcolor="white [3201]" strokeweight=".5pt">
                <v:textbox>
                  <w:txbxContent>
                    <w:p w14:paraId="7EF4CDBA" w14:textId="524D55A3" w:rsidR="00E1022E" w:rsidRPr="00494982" w:rsidRDefault="00E1022E" w:rsidP="00E1022E">
                      <w:pPr>
                        <w:rPr>
                          <w:rFonts w:ascii="Arial" w:hAnsi="Arial" w:cs="Arial"/>
                          <w:sz w:val="20"/>
                          <w:szCs w:val="20"/>
                        </w:rPr>
                      </w:pPr>
                      <w:bookmarkStart w:id="247" w:name="_Hlk89879948"/>
                      <w:r w:rsidRPr="00494982">
                        <w:rPr>
                          <w:rFonts w:ascii="Arial" w:hAnsi="Arial" w:cs="Arial"/>
                          <w:sz w:val="20"/>
                          <w:szCs w:val="20"/>
                        </w:rPr>
                        <w:t xml:space="preserve">Methacrylic Acid </w:t>
                      </w:r>
                      <w:bookmarkEnd w:id="247"/>
                      <w:r w:rsidRPr="00494982">
                        <w:rPr>
                          <w:rFonts w:ascii="Arial" w:hAnsi="Arial" w:cs="Arial"/>
                          <w:sz w:val="20"/>
                          <w:szCs w:val="20"/>
                        </w:rPr>
                        <w:t xml:space="preserve">(USD </w:t>
                      </w:r>
                      <w:r w:rsidRPr="00857223">
                        <w:rPr>
                          <w:rFonts w:ascii="Arial" w:hAnsi="Arial" w:cs="Arial"/>
                          <w:sz w:val="20"/>
                          <w:szCs w:val="20"/>
                        </w:rPr>
                        <w:t>2.</w:t>
                      </w:r>
                      <w:r w:rsidR="00857223">
                        <w:rPr>
                          <w:rFonts w:ascii="Arial" w:hAnsi="Arial" w:cs="Arial"/>
                          <w:sz w:val="20"/>
                          <w:szCs w:val="20"/>
                        </w:rPr>
                        <w:t>68</w:t>
                      </w:r>
                      <w:r w:rsidRPr="00494982">
                        <w:rPr>
                          <w:rFonts w:ascii="Arial" w:hAnsi="Arial" w:cs="Arial"/>
                          <w:sz w:val="20"/>
                          <w:szCs w:val="20"/>
                        </w:rPr>
                        <w:t xml:space="preserve">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1344" behindDoc="0" locked="0" layoutInCell="1" allowOverlap="1" wp14:anchorId="1842F378" wp14:editId="4AD610AA">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04A9B" id="Straight Arrow Connector 47" o:spid="_x0000_s1026" type="#_x0000_t32" style="position:absolute;margin-left:126pt;margin-top:2.95pt;width:39.65pt;height:0;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4326AC95" w14:textId="413FE236"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9296" behindDoc="0" locked="0" layoutInCell="1" allowOverlap="1" wp14:anchorId="1FC1934E" wp14:editId="68D483B1">
                <wp:simplePos x="0" y="0"/>
                <wp:positionH relativeFrom="column">
                  <wp:posOffset>-231259</wp:posOffset>
                </wp:positionH>
                <wp:positionV relativeFrom="paragraph">
                  <wp:posOffset>74841</wp:posOffset>
                </wp:positionV>
                <wp:extent cx="2058995" cy="436245"/>
                <wp:effectExtent l="0" t="0" r="17780" b="20955"/>
                <wp:wrapNone/>
                <wp:docPr id="2240" name="Text Box 2240"/>
                <wp:cNvGraphicFramePr/>
                <a:graphic xmlns:a="http://schemas.openxmlformats.org/drawingml/2006/main">
                  <a:graphicData uri="http://schemas.microsoft.com/office/word/2010/wordprocessingShape">
                    <wps:wsp>
                      <wps:cNvSpPr txBox="1"/>
                      <wps:spPr>
                        <a:xfrm>
                          <a:off x="0" y="0"/>
                          <a:ext cx="2058995" cy="436245"/>
                        </a:xfrm>
                        <a:prstGeom prst="rect">
                          <a:avLst/>
                        </a:prstGeom>
                        <a:solidFill>
                          <a:schemeClr val="lt1"/>
                        </a:solidFill>
                        <a:ln w="6350">
                          <a:solidFill>
                            <a:prstClr val="black"/>
                          </a:solidFill>
                        </a:ln>
                      </wps:spPr>
                      <wps:txbx>
                        <w:txbxContent>
                          <w:p w14:paraId="1085642A" w14:textId="1419A72F" w:rsidR="00E1022E" w:rsidRDefault="00E1022E" w:rsidP="00E1022E">
                            <w:r w:rsidRPr="00494982">
                              <w:rPr>
                                <w:rFonts w:ascii="Arial" w:hAnsi="Arial" w:cs="Arial"/>
                                <w:sz w:val="20"/>
                                <w:szCs w:val="20"/>
                              </w:rPr>
                              <w:t xml:space="preserve">Styrene Monomer (USD </w:t>
                            </w:r>
                            <w:r w:rsidR="004A6096">
                              <w:rPr>
                                <w:rFonts w:ascii="Arial" w:hAnsi="Arial" w:cs="Arial"/>
                                <w:sz w:val="20"/>
                                <w:szCs w:val="20"/>
                              </w:rPr>
                              <w:t>0.88</w:t>
                            </w:r>
                            <w:r w:rsidRPr="00613BA5">
                              <w:t>/</w:t>
                            </w:r>
                            <w:r>
                              <w:t>K</w:t>
                            </w:r>
                            <w:r w:rsidRPr="00613BA5">
                              <w:t>g</w:t>
                            </w:r>
                            <w:r w:rsidRPr="005A63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934E" id="Text Box 2240" o:spid="_x0000_s1200" type="#_x0000_t202" style="position:absolute;left:0;text-align:left;margin-left:-18.2pt;margin-top:5.9pt;width:162.15pt;height:34.3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" fillcolor="white [3201]" strokeweight=".5pt">
                <v:textbox>
                  <w:txbxContent>
                    <w:p w14:paraId="1085642A" w14:textId="1419A72F" w:rsidR="00E1022E" w:rsidRDefault="00E1022E" w:rsidP="00E1022E">
                      <w:r w:rsidRPr="00494982">
                        <w:rPr>
                          <w:rFonts w:ascii="Arial" w:hAnsi="Arial" w:cs="Arial"/>
                          <w:sz w:val="20"/>
                          <w:szCs w:val="20"/>
                        </w:rPr>
                        <w:t xml:space="preserve">Styrene Monomer (USD </w:t>
                      </w:r>
                      <w:r w:rsidR="004A6096">
                        <w:rPr>
                          <w:rFonts w:ascii="Arial" w:hAnsi="Arial" w:cs="Arial"/>
                          <w:sz w:val="20"/>
                          <w:szCs w:val="20"/>
                        </w:rPr>
                        <w:t>0.88</w:t>
                      </w:r>
                      <w:r w:rsidRPr="00613BA5">
                        <w:t>/</w:t>
                      </w:r>
                      <w:r>
                        <w:t>K</w:t>
                      </w:r>
                      <w:r w:rsidRPr="00613BA5">
                        <w:t>g</w:t>
                      </w:r>
                      <w:r w:rsidRPr="005A6382">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8512" behindDoc="0" locked="0" layoutInCell="1" allowOverlap="1" wp14:anchorId="4B60341D" wp14:editId="44BC2117">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27108EB" id="Straight Arrow Connector 61" o:spid="_x0000_s1026" type="#_x0000_t32" style="position:absolute;margin-left:460.5pt;margin-top:5.2pt;width:0;height:45.35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3DB7966A" w14:textId="57705B6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7488" behindDoc="0" locked="0" layoutInCell="1" allowOverlap="1" wp14:anchorId="7DC774F7" wp14:editId="12E483C1">
                <wp:simplePos x="0" y="0"/>
                <wp:positionH relativeFrom="column">
                  <wp:posOffset>2733675</wp:posOffset>
                </wp:positionH>
                <wp:positionV relativeFrom="paragraph">
                  <wp:posOffset>340995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5791323D" w14:textId="182B066D" w:rsidR="00E1022E" w:rsidRPr="00113DAD" w:rsidRDefault="00E1022E" w:rsidP="00E1022E">
                            <w:pPr>
                              <w:rPr>
                                <w:rFonts w:ascii="Arial" w:hAnsi="Arial" w:cs="Arial"/>
                                <w:sz w:val="20"/>
                                <w:szCs w:val="20"/>
                              </w:rPr>
                            </w:pPr>
                            <w:r w:rsidRPr="00113DAD">
                              <w:rPr>
                                <w:rFonts w:ascii="Arial" w:hAnsi="Arial" w:cs="Arial"/>
                                <w:sz w:val="20"/>
                                <w:szCs w:val="20"/>
                              </w:rPr>
                              <w:t xml:space="preserve">Current Selling Price (USD </w:t>
                            </w:r>
                            <w:r w:rsidR="00647C16">
                              <w:rPr>
                                <w:rFonts w:ascii="Arial" w:hAnsi="Arial" w:cs="Arial"/>
                                <w:sz w:val="20"/>
                                <w:szCs w:val="20"/>
                              </w:rPr>
                              <w:t>3.</w:t>
                            </w:r>
                            <w:r w:rsidR="007B1798">
                              <w:rPr>
                                <w:rFonts w:ascii="Arial" w:hAnsi="Arial" w:cs="Arial"/>
                                <w:sz w:val="20"/>
                                <w:szCs w:val="20"/>
                              </w:rPr>
                              <w:t>77</w:t>
                            </w:r>
                            <w:r w:rsidRPr="00113DAD">
                              <w:rPr>
                                <w:rFonts w:ascii="Arial" w:hAnsi="Arial" w:cs="Arial"/>
                                <w:sz w:val="20"/>
                                <w:szCs w:val="20"/>
                              </w:rPr>
                              <w:t>/ 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774F7" id="Text Box 58" o:spid="_x0000_s1201" type="#_x0000_t202" style="position:absolute;left:0;text-align:left;margin-left:215.25pt;margin-top:26.85pt;width:98.25pt;height:50.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" fillcolor="white [3201]" strokeweight=".5pt">
                <v:textbox>
                  <w:txbxContent>
                    <w:p w14:paraId="5791323D" w14:textId="182B066D" w:rsidR="00E1022E" w:rsidRPr="00113DAD" w:rsidRDefault="00E1022E" w:rsidP="00E1022E">
                      <w:pPr>
                        <w:rPr>
                          <w:rFonts w:ascii="Arial" w:hAnsi="Arial" w:cs="Arial"/>
                          <w:sz w:val="20"/>
                          <w:szCs w:val="20"/>
                        </w:rPr>
                      </w:pPr>
                      <w:r w:rsidRPr="00113DAD">
                        <w:rPr>
                          <w:rFonts w:ascii="Arial" w:hAnsi="Arial" w:cs="Arial"/>
                          <w:sz w:val="20"/>
                          <w:szCs w:val="20"/>
                        </w:rPr>
                        <w:t xml:space="preserve">Current Selling Price (USD </w:t>
                      </w:r>
                      <w:r w:rsidR="00647C16">
                        <w:rPr>
                          <w:rFonts w:ascii="Arial" w:hAnsi="Arial" w:cs="Arial"/>
                          <w:sz w:val="20"/>
                          <w:szCs w:val="20"/>
                        </w:rPr>
                        <w:t>3.</w:t>
                      </w:r>
                      <w:r w:rsidR="007B1798">
                        <w:rPr>
                          <w:rFonts w:ascii="Arial" w:hAnsi="Arial" w:cs="Arial"/>
                          <w:sz w:val="20"/>
                          <w:szCs w:val="20"/>
                        </w:rPr>
                        <w:t>77</w:t>
                      </w:r>
                      <w:r w:rsidRPr="00113DAD">
                        <w:rPr>
                          <w:rFonts w:ascii="Arial" w:hAnsi="Arial" w:cs="Arial"/>
                          <w:sz w:val="20"/>
                          <w:szCs w:val="20"/>
                        </w:rPr>
                        <w:t>/ Kg) 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5440" behindDoc="0" locked="0" layoutInCell="1" allowOverlap="1" wp14:anchorId="004E400F" wp14:editId="46BB8562">
                <wp:simplePos x="0" y="0"/>
                <wp:positionH relativeFrom="column">
                  <wp:posOffset>5187855</wp:posOffset>
                </wp:positionH>
                <wp:positionV relativeFrom="paragraph">
                  <wp:posOffset>301331</wp:posOffset>
                </wp:positionV>
                <wp:extent cx="1367335" cy="638175"/>
                <wp:effectExtent l="0" t="0" r="23495" b="28575"/>
                <wp:wrapNone/>
                <wp:docPr id="55" name="Text Box 55"/>
                <wp:cNvGraphicFramePr/>
                <a:graphic xmlns:a="http://schemas.openxmlformats.org/drawingml/2006/main">
                  <a:graphicData uri="http://schemas.microsoft.com/office/word/2010/wordprocessingShape">
                    <wps:wsp>
                      <wps:cNvSpPr txBox="1"/>
                      <wps:spPr>
                        <a:xfrm>
                          <a:off x="0" y="0"/>
                          <a:ext cx="1367335" cy="638175"/>
                        </a:xfrm>
                        <a:prstGeom prst="rect">
                          <a:avLst/>
                        </a:prstGeom>
                        <a:solidFill>
                          <a:schemeClr val="lt1"/>
                        </a:solidFill>
                        <a:ln w="6350">
                          <a:solidFill>
                            <a:prstClr val="black"/>
                          </a:solidFill>
                        </a:ln>
                      </wps:spPr>
                      <wps:txbx>
                        <w:txbxContent>
                          <w:p w14:paraId="68606204" w14:textId="285AB28B" w:rsidR="00E1022E" w:rsidRPr="00494982" w:rsidRDefault="00E1022E" w:rsidP="00E1022E">
                            <w:pPr>
                              <w:rPr>
                                <w:rFonts w:ascii="Arial" w:hAnsi="Arial" w:cs="Arial"/>
                              </w:rPr>
                            </w:pPr>
                            <w:r w:rsidRPr="00494982">
                              <w:rPr>
                                <w:rFonts w:ascii="Arial" w:hAnsi="Arial" w:cs="Arial"/>
                              </w:rPr>
                              <w:t xml:space="preserve">Total Cost Incurred (USD </w:t>
                            </w:r>
                            <w:r w:rsidR="00647C16">
                              <w:rPr>
                                <w:rFonts w:ascii="Arial" w:hAnsi="Arial" w:cs="Arial"/>
                              </w:rPr>
                              <w:t>2.</w:t>
                            </w:r>
                            <w:r w:rsidR="004E279D">
                              <w:rPr>
                                <w:rFonts w:ascii="Arial" w:hAnsi="Arial" w:cs="Arial"/>
                              </w:rPr>
                              <w:t>9</w:t>
                            </w:r>
                            <w:r w:rsidR="007B1798">
                              <w:rPr>
                                <w:rFonts w:ascii="Arial" w:hAnsi="Arial" w:cs="Arial"/>
                              </w:rPr>
                              <w:t>7</w:t>
                            </w:r>
                            <w:r w:rsidRPr="00494982">
                              <w:rPr>
                                <w:rFonts w:ascii="Arial" w:hAnsi="Arial" w:cs="Arial"/>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00F" id="Text Box 55" o:spid="_x0000_s1202" type="#_x0000_t202" style="position:absolute;left:0;text-align:left;margin-left:408.5pt;margin-top:23.75pt;width:107.65pt;height:50.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" fillcolor="white [3201]" strokeweight=".5pt">
                <v:textbox>
                  <w:txbxContent>
                    <w:p w14:paraId="68606204" w14:textId="285AB28B" w:rsidR="00E1022E" w:rsidRPr="00494982" w:rsidRDefault="00E1022E" w:rsidP="00E1022E">
                      <w:pPr>
                        <w:rPr>
                          <w:rFonts w:ascii="Arial" w:hAnsi="Arial" w:cs="Arial"/>
                        </w:rPr>
                      </w:pPr>
                      <w:r w:rsidRPr="00494982">
                        <w:rPr>
                          <w:rFonts w:ascii="Arial" w:hAnsi="Arial" w:cs="Arial"/>
                        </w:rPr>
                        <w:t xml:space="preserve">Total Cost Incurred (USD </w:t>
                      </w:r>
                      <w:r w:rsidR="00647C16">
                        <w:rPr>
                          <w:rFonts w:ascii="Arial" w:hAnsi="Arial" w:cs="Arial"/>
                        </w:rPr>
                        <w:t>2.</w:t>
                      </w:r>
                      <w:r w:rsidR="004E279D">
                        <w:rPr>
                          <w:rFonts w:ascii="Arial" w:hAnsi="Arial" w:cs="Arial"/>
                        </w:rPr>
                        <w:t>9</w:t>
                      </w:r>
                      <w:r w:rsidR="007B1798">
                        <w:rPr>
                          <w:rFonts w:ascii="Arial" w:hAnsi="Arial" w:cs="Arial"/>
                        </w:rPr>
                        <w:t>7</w:t>
                      </w:r>
                      <w:r w:rsidRPr="00494982">
                        <w:rPr>
                          <w:rFonts w:ascii="Arial" w:hAnsi="Arial" w:cs="Arial"/>
                        </w:rPr>
                        <w:t xml:space="preserve"> /Kg)</w:t>
                      </w:r>
                    </w:p>
                  </w:txbxContent>
                </v:textbox>
              </v:shape>
            </w:pict>
          </mc:Fallback>
        </mc:AlternateContent>
      </w:r>
    </w:p>
    <w:p w14:paraId="4712228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6464" behindDoc="0" locked="0" layoutInCell="1" allowOverlap="1" wp14:anchorId="68157878" wp14:editId="1ABB8F3A">
                <wp:simplePos x="0" y="0"/>
                <wp:positionH relativeFrom="column">
                  <wp:posOffset>3981450</wp:posOffset>
                </wp:positionH>
                <wp:positionV relativeFrom="paragraph">
                  <wp:posOffset>297180</wp:posOffset>
                </wp:positionV>
                <wp:extent cx="120967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flipV="1">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9ED2" id="Straight Arrow Connector 57" o:spid="_x0000_s1026" type="#_x0000_t32" style="position:absolute;margin-left:313.5pt;margin-top:23.4pt;width:95.25pt;height:0;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" strokecolor="#4472c4 [3204]" strokeweight=".5pt">
                <v:stroke endarrow="block" joinstyle="miter"/>
              </v:shape>
            </w:pict>
          </mc:Fallback>
        </mc:AlternateContent>
      </w:r>
    </w:p>
    <w:p w14:paraId="1DC32322" w14:textId="79441A00"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5200" behindDoc="0" locked="0" layoutInCell="1" allowOverlap="1" wp14:anchorId="7AA244DF" wp14:editId="69CE862E">
                <wp:simplePos x="0" y="0"/>
                <wp:positionH relativeFrom="column">
                  <wp:posOffset>6628130</wp:posOffset>
                </wp:positionH>
                <wp:positionV relativeFrom="paragraph">
                  <wp:posOffset>779780</wp:posOffset>
                </wp:positionV>
                <wp:extent cx="0" cy="1457685"/>
                <wp:effectExtent l="57150" t="0" r="57150" b="47625"/>
                <wp:wrapNone/>
                <wp:docPr id="1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01792" id="Straight Arrow Connector 30" o:spid="_x0000_s1026" type="#_x0000_t32" style="position:absolute;margin-left:521.9pt;margin-top:61.4pt;width:0;height:114.8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" strokecolor="#525252 [1606]" strokeweight="3pt">
                <v:stroke dashstyle="longDash" endarrow="block" joinstyle="miter"/>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09536" behindDoc="0" locked="0" layoutInCell="1" allowOverlap="1" wp14:anchorId="287272AC" wp14:editId="49A5F8B7">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B14B3" id="Connector: Elbow 63" o:spid="_x0000_s1026" type="#_x0000_t34" style="position:absolute;margin-left:159.7pt;margin-top:19.55pt;width:81.75pt;height:42pt;flip:x;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592128" behindDoc="0" locked="0" layoutInCell="1" allowOverlap="1" wp14:anchorId="7F436236" wp14:editId="571BBABC">
                <wp:simplePos x="0" y="0"/>
                <wp:positionH relativeFrom="column">
                  <wp:posOffset>933450</wp:posOffset>
                </wp:positionH>
                <wp:positionV relativeFrom="paragraph">
                  <wp:posOffset>781685</wp:posOffset>
                </wp:positionV>
                <wp:extent cx="1005840" cy="827405"/>
                <wp:effectExtent l="95250" t="19050" r="3810" b="48895"/>
                <wp:wrapNone/>
                <wp:docPr id="224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00584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1CD34" id="Connector: Elbow 19" o:spid="_x0000_s1026" type="#_x0000_t33" style="position:absolute;margin-left:73.5pt;margin-top:61.55pt;width:79.2pt;height:65.15pt;rotation:180;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" strokecolor="#525252 [1606]" strokeweight="3pt">
                <v:stroke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11584" behindDoc="0" locked="0" layoutInCell="1" allowOverlap="1" wp14:anchorId="5DD7A7B8" wp14:editId="34BE3994">
                <wp:simplePos x="0" y="0"/>
                <wp:positionH relativeFrom="column">
                  <wp:posOffset>5829300</wp:posOffset>
                </wp:positionH>
                <wp:positionV relativeFrom="paragraph">
                  <wp:posOffset>220345</wp:posOffset>
                </wp:positionV>
                <wp:extent cx="0" cy="731520"/>
                <wp:effectExtent l="76200" t="0" r="57150" b="49530"/>
                <wp:wrapNone/>
                <wp:docPr id="2242" name="Straight Arrow Connector 2242"/>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10DA25D" id="Straight Arrow Connector 2242" o:spid="_x0000_s1026" type="#_x0000_t32" style="position:absolute;margin-left:459pt;margin-top:17.35pt;width:0;height:57.6pt;z-index:25261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" strokecolor="#4472c4 [3204]" strokeweight=".5pt">
                <v:stroke endarrow="block" joinstyle="miter"/>
              </v:shape>
            </w:pict>
          </mc:Fallback>
        </mc:AlternateContent>
      </w:r>
    </w:p>
    <w:p w14:paraId="62278885" w14:textId="3B1AD699"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0560" behindDoc="0" locked="0" layoutInCell="1" allowOverlap="1" wp14:anchorId="5A12AC06" wp14:editId="788E072E">
                <wp:simplePos x="0" y="0"/>
                <wp:positionH relativeFrom="column">
                  <wp:posOffset>4628297</wp:posOffset>
                </wp:positionH>
                <wp:positionV relativeFrom="paragraph">
                  <wp:posOffset>627228</wp:posOffset>
                </wp:positionV>
                <wp:extent cx="1926713" cy="457200"/>
                <wp:effectExtent l="0" t="0" r="16510" b="19050"/>
                <wp:wrapNone/>
                <wp:docPr id="64" name="Text Box 64"/>
                <wp:cNvGraphicFramePr/>
                <a:graphic xmlns:a="http://schemas.openxmlformats.org/drawingml/2006/main">
                  <a:graphicData uri="http://schemas.microsoft.com/office/word/2010/wordprocessingShape">
                    <wps:wsp>
                      <wps:cNvSpPr txBox="1"/>
                      <wps:spPr>
                        <a:xfrm>
                          <a:off x="0" y="0"/>
                          <a:ext cx="1926713" cy="457200"/>
                        </a:xfrm>
                        <a:prstGeom prst="rect">
                          <a:avLst/>
                        </a:prstGeom>
                        <a:solidFill>
                          <a:schemeClr val="lt1"/>
                        </a:solidFill>
                        <a:ln w="6350">
                          <a:solidFill>
                            <a:prstClr val="black"/>
                          </a:solidFill>
                        </a:ln>
                      </wps:spPr>
                      <wps:txbx>
                        <w:txbxContent>
                          <w:p w14:paraId="37912DA7" w14:textId="4DBE905F" w:rsidR="00E1022E" w:rsidRPr="00113DAD" w:rsidRDefault="00E1022E" w:rsidP="00E1022E">
                            <w:pPr>
                              <w:rPr>
                                <w:sz w:val="20"/>
                                <w:szCs w:val="20"/>
                              </w:rPr>
                            </w:pPr>
                            <w:r w:rsidRPr="00113DAD">
                              <w:rPr>
                                <w:rFonts w:ascii="Arial" w:hAnsi="Arial" w:cs="Arial"/>
                                <w:sz w:val="20"/>
                                <w:szCs w:val="20"/>
                              </w:rPr>
                              <w:t>Current Selling Price (USD 3.</w:t>
                            </w:r>
                            <w:r w:rsidR="007B1798">
                              <w:rPr>
                                <w:rFonts w:ascii="Arial" w:hAnsi="Arial" w:cs="Arial"/>
                                <w:sz w:val="20"/>
                                <w:szCs w:val="20"/>
                              </w:rPr>
                              <w:t>94</w:t>
                            </w:r>
                            <w:r w:rsidRPr="00113DAD">
                              <w:rPr>
                                <w:rFonts w:ascii="Arial" w:hAnsi="Arial" w:cs="Arial"/>
                                <w:sz w:val="20"/>
                                <w:szCs w:val="20"/>
                              </w:rPr>
                              <w:t xml:space="preserve"> / Kg) In-Direct</w:t>
                            </w:r>
                            <w:r w:rsidRPr="00113DAD">
                              <w:rPr>
                                <w:sz w:val="20"/>
                                <w:szCs w:val="20"/>
                              </w:rP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AC06" id="Text Box 64" o:spid="_x0000_s1203" type="#_x0000_t202" style="position:absolute;left:0;text-align:left;margin-left:364.45pt;margin-top:49.4pt;width:151.7pt;height:3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" fillcolor="white [3201]" strokeweight=".5pt">
                <v:textbox>
                  <w:txbxContent>
                    <w:p w14:paraId="37912DA7" w14:textId="4DBE905F" w:rsidR="00E1022E" w:rsidRPr="00113DAD" w:rsidRDefault="00E1022E" w:rsidP="00E1022E">
                      <w:pPr>
                        <w:rPr>
                          <w:sz w:val="20"/>
                          <w:szCs w:val="20"/>
                        </w:rPr>
                      </w:pPr>
                      <w:r w:rsidRPr="00113DAD">
                        <w:rPr>
                          <w:rFonts w:ascii="Arial" w:hAnsi="Arial" w:cs="Arial"/>
                          <w:sz w:val="20"/>
                          <w:szCs w:val="20"/>
                        </w:rPr>
                        <w:t>Current Selling Price (USD 3.</w:t>
                      </w:r>
                      <w:r w:rsidR="007B1798">
                        <w:rPr>
                          <w:rFonts w:ascii="Arial" w:hAnsi="Arial" w:cs="Arial"/>
                          <w:sz w:val="20"/>
                          <w:szCs w:val="20"/>
                        </w:rPr>
                        <w:t>94</w:t>
                      </w:r>
                      <w:r w:rsidRPr="00113DAD">
                        <w:rPr>
                          <w:rFonts w:ascii="Arial" w:hAnsi="Arial" w:cs="Arial"/>
                          <w:sz w:val="20"/>
                          <w:szCs w:val="20"/>
                        </w:rPr>
                        <w:t xml:space="preserve"> / Kg) In-Direct</w:t>
                      </w:r>
                      <w:r w:rsidRPr="00113DAD">
                        <w:rPr>
                          <w:sz w:val="20"/>
                          <w:szCs w:val="20"/>
                        </w:rPr>
                        <w:t xml:space="preserve"> Sales</w:t>
                      </w:r>
                    </w:p>
                  </w:txbxContent>
                </v:textbox>
              </v:shape>
            </w:pict>
          </mc:Fallback>
        </mc:AlternateContent>
      </w:r>
    </w:p>
    <w:p w14:paraId="21AD46DC" w14:textId="77777777" w:rsidR="00E1022E" w:rsidRPr="00E1022E" w:rsidRDefault="00E1022E" w:rsidP="00E1022E">
      <w:pPr>
        <w:spacing w:line="360" w:lineRule="auto"/>
        <w:jc w:val="both"/>
        <w:rPr>
          <w:rFonts w:ascii="Arial" w:hAnsi="Arial" w:cs="Arial"/>
          <w:b/>
          <w:bCs/>
          <w:sz w:val="24"/>
          <w:szCs w:val="24"/>
        </w:rPr>
      </w:pPr>
    </w:p>
    <w:p w14:paraId="0F84390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3152" behindDoc="0" locked="0" layoutInCell="1" allowOverlap="1" wp14:anchorId="79BFE09C" wp14:editId="5118B675">
                <wp:simplePos x="0" y="0"/>
                <wp:positionH relativeFrom="column">
                  <wp:posOffset>459105</wp:posOffset>
                </wp:positionH>
                <wp:positionV relativeFrom="paragraph">
                  <wp:posOffset>6350</wp:posOffset>
                </wp:positionV>
                <wp:extent cx="1510665" cy="400050"/>
                <wp:effectExtent l="0" t="0" r="0" b="0"/>
                <wp:wrapNone/>
                <wp:docPr id="21" name="TextBox 20">
                  <a:extLst xmlns:a="http://schemas.openxmlformats.org/drawingml/2006/main">
                    <a:ext uri="{FF2B5EF4-FFF2-40B4-BE49-F238E27FC236}">
                      <a16:creationId xmlns:a16="http://schemas.microsoft.com/office/drawing/2014/main" id="{6760AAF1-FFC5-4AD3-989C-46BCBF5E113B}"/>
                    </a:ext>
                  </a:extLst>
                </wp:docPr>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49D2D96" w14:textId="3CEBE271"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sidR="00211FC6">
                              <w:rPr>
                                <w:rFonts w:ascii="Arial" w:eastAsia="Verdana" w:hAnsi="Arial" w:cs="Arial"/>
                                <w:b/>
                                <w:bCs/>
                                <w:color w:val="538135" w:themeColor="accent6" w:themeShade="BF"/>
                                <w:kern w:val="24"/>
                                <w:sz w:val="20"/>
                                <w:szCs w:val="20"/>
                                <w:lang w:val="en-US"/>
                              </w:rPr>
                              <w:t>27</w:t>
                            </w:r>
                            <w:r w:rsidRPr="00494982">
                              <w:rPr>
                                <w:rFonts w:ascii="Arial" w:eastAsia="Verdana" w:hAnsi="Arial" w:cs="Arial"/>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79BFE09C" id="_x0000_s1204" type="#_x0000_t202" style="position:absolute;left:0;text-align:left;margin-left:36.15pt;margin-top:.5pt;width:118.95pt;height:31.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G8C4LiaAQAAGAMA&#10;AA4AAAAAAAAAAAAAAAAALgIAAGRycy9lMm9Eb2MueG1sUEsBAi0AFAAGAAgAAAAhAKrDawrbAAAA&#10;BwEAAA8AAAAAAAAAAAAAAAAA9AMAAGRycy9kb3ducmV2LnhtbFBLBQYAAAAABAAEAPMAAAD8BAAA&#10;AAA=&#10;" filled="f" stroked="f">
                <v:textbox style="mso-fit-shape-to-text:t">
                  <w:txbxContent>
                    <w:p w14:paraId="549D2D96" w14:textId="3CEBE271"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sidR="00211FC6">
                        <w:rPr>
                          <w:rFonts w:ascii="Arial" w:eastAsia="Verdana" w:hAnsi="Arial" w:cs="Arial"/>
                          <w:b/>
                          <w:bCs/>
                          <w:color w:val="538135" w:themeColor="accent6" w:themeShade="BF"/>
                          <w:kern w:val="24"/>
                          <w:sz w:val="20"/>
                          <w:szCs w:val="20"/>
                          <w:lang w:val="en-US"/>
                        </w:rPr>
                        <w:t>27</w:t>
                      </w:r>
                      <w:r w:rsidRPr="00494982">
                        <w:rPr>
                          <w:rFonts w:ascii="Arial" w:eastAsia="Verdana" w:hAnsi="Arial" w:cs="Arial"/>
                          <w:b/>
                          <w:bCs/>
                          <w:color w:val="538135" w:themeColor="accent6" w:themeShade="BF"/>
                          <w:kern w:val="24"/>
                          <w:sz w:val="20"/>
                          <w:szCs w:val="20"/>
                          <w:lang w:val="en-US"/>
                        </w:rPr>
                        <w:t>%</w:t>
                      </w:r>
                    </w:p>
                  </w:txbxContent>
                </v:textbox>
              </v:shape>
            </w:pict>
          </mc:Fallback>
        </mc:AlternateContent>
      </w:r>
    </w:p>
    <w:p w14:paraId="5E8C3926"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4656" behindDoc="0" locked="0" layoutInCell="1" allowOverlap="1" wp14:anchorId="3C1C9506" wp14:editId="2F8DDDF3">
                <wp:simplePos x="0" y="0"/>
                <wp:positionH relativeFrom="column">
                  <wp:posOffset>1003300</wp:posOffset>
                </wp:positionH>
                <wp:positionV relativeFrom="paragraph">
                  <wp:posOffset>48260</wp:posOffset>
                </wp:positionV>
                <wp:extent cx="0" cy="933450"/>
                <wp:effectExtent l="95250" t="0" r="57150"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0D9AE" id="Straight Arrow Connector 21" o:spid="_x0000_s1026" type="#_x0000_t32" style="position:absolute;margin-left:79pt;margin-top:3.8pt;width:0;height:7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" strokecolor="#525252 [1606]" strokeweight="3pt">
                <v:stroke endarrow="block" joinstyle="miter"/>
                <o:lock v:ext="edit" shapetype="f"/>
              </v:shape>
            </w:pict>
          </mc:Fallback>
        </mc:AlternateContent>
      </w:r>
    </w:p>
    <w:p w14:paraId="447959D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6224" behindDoc="0" locked="0" layoutInCell="1" allowOverlap="1" wp14:anchorId="708873CA" wp14:editId="3DCEF548">
                <wp:simplePos x="0" y="0"/>
                <wp:positionH relativeFrom="column">
                  <wp:posOffset>2686050</wp:posOffset>
                </wp:positionH>
                <wp:positionV relativeFrom="paragraph">
                  <wp:posOffset>277495</wp:posOffset>
                </wp:positionV>
                <wp:extent cx="1628775" cy="707390"/>
                <wp:effectExtent l="0" t="0" r="0" b="0"/>
                <wp:wrapNone/>
                <wp:docPr id="2243"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708873CA" id="_x0000_s1205" type="#_x0000_t202" style="position:absolute;left:0;text-align:left;margin-left:211.5pt;margin-top:21.85pt;width:128.25pt;height:55.7pt;z-index:25259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" filled="f" stroked="f">
                <v:textbox style="mso-fit-shape-to-text:t">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v:textbox>
              </v:shape>
            </w:pict>
          </mc:Fallback>
        </mc:AlternateContent>
      </w:r>
    </w:p>
    <w:p w14:paraId="7E77A028" w14:textId="2DCA0E01"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89056" behindDoc="0" locked="0" layoutInCell="1" allowOverlap="1" wp14:anchorId="05DB4614" wp14:editId="5A915934">
                <wp:simplePos x="0" y="0"/>
                <wp:positionH relativeFrom="column">
                  <wp:posOffset>0</wp:posOffset>
                </wp:positionH>
                <wp:positionV relativeFrom="paragraph">
                  <wp:posOffset>237091</wp:posOffset>
                </wp:positionV>
                <wp:extent cx="2736850" cy="400050"/>
                <wp:effectExtent l="0" t="0" r="0" b="0"/>
                <wp:wrapNone/>
                <wp:docPr id="16" name="Rectangle 15">
                  <a:extLst xmlns:a="http://schemas.openxmlformats.org/drawingml/2006/main">
                    <a:ext uri="{FF2B5EF4-FFF2-40B4-BE49-F238E27FC236}">
                      <a16:creationId xmlns:a16="http://schemas.microsoft.com/office/drawing/2014/main" id="{4D5B9265-E57B-4B97-955E-A23513A3C67A}"/>
                    </a:ext>
                  </a:extLst>
                </wp:docPr>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5DB4614" id="_x0000_s1206" style="position:absolute;left:0;text-align:left;margin-left:0;margin-top:18.65pt;width:215.5pt;height:31.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" filled="f" stroked="f">
                <v:textbox style="mso-fit-shape-to-text:t">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4E481AB0"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4176" behindDoc="0" locked="0" layoutInCell="1" allowOverlap="1" wp14:anchorId="47A4B062" wp14:editId="140F88A7">
                <wp:simplePos x="0" y="0"/>
                <wp:positionH relativeFrom="column">
                  <wp:posOffset>1710055</wp:posOffset>
                </wp:positionH>
                <wp:positionV relativeFrom="paragraph">
                  <wp:posOffset>245110</wp:posOffset>
                </wp:positionV>
                <wp:extent cx="0" cy="1463040"/>
                <wp:effectExtent l="95250" t="0" r="57150" b="41910"/>
                <wp:wrapNone/>
                <wp:docPr id="224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304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2C6FA" id="Straight Arrow Connector 21" o:spid="_x0000_s1026" type="#_x0000_t32" style="position:absolute;margin-left:134.65pt;margin-top:19.3pt;width:0;height:115.2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" strokecolor="#525252 [1606]" strokeweight="3pt">
                <v:stroke endarrow="block" joinstyle="miter"/>
                <o:lock v:ext="edit" shapetype="f"/>
              </v:shape>
            </w:pict>
          </mc:Fallback>
        </mc:AlternateContent>
      </w:r>
    </w:p>
    <w:p w14:paraId="3F34AB07" w14:textId="77777777" w:rsidR="00E1022E" w:rsidRPr="00E1022E" w:rsidRDefault="00E1022E" w:rsidP="00E1022E">
      <w:pPr>
        <w:spacing w:line="360" w:lineRule="auto"/>
        <w:jc w:val="both"/>
        <w:rPr>
          <w:rFonts w:ascii="Arial" w:hAnsi="Arial" w:cs="Arial"/>
          <w:b/>
          <w:bCs/>
          <w:sz w:val="24"/>
          <w:szCs w:val="24"/>
        </w:rPr>
      </w:pPr>
    </w:p>
    <w:p w14:paraId="6292044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3632" behindDoc="0" locked="0" layoutInCell="1" allowOverlap="1" wp14:anchorId="32FA3B78" wp14:editId="44C84B67">
                <wp:simplePos x="0" y="0"/>
                <wp:positionH relativeFrom="column">
                  <wp:posOffset>2637790</wp:posOffset>
                </wp:positionH>
                <wp:positionV relativeFrom="paragraph">
                  <wp:posOffset>335915</wp:posOffset>
                </wp:positionV>
                <wp:extent cx="1895475" cy="723900"/>
                <wp:effectExtent l="57150" t="19050" r="9525" b="38100"/>
                <wp:wrapNone/>
                <wp:docPr id="2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BFF6B" id="Connector: Elbow 14" o:spid="_x0000_s1026" type="#_x0000_t33" style="position:absolute;margin-left:207.7pt;margin-top:26.45pt;width:149.25pt;height:57p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3aO11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87008" behindDoc="0" locked="0" layoutInCell="1" allowOverlap="1" wp14:anchorId="53017BF8" wp14:editId="7AFDB2DB">
                <wp:simplePos x="0" y="0"/>
                <wp:positionH relativeFrom="column">
                  <wp:posOffset>4438015</wp:posOffset>
                </wp:positionH>
                <wp:positionV relativeFrom="paragraph">
                  <wp:posOffset>226695</wp:posOffset>
                </wp:positionV>
                <wp:extent cx="1826895" cy="245745"/>
                <wp:effectExtent l="0" t="0" r="0" b="0"/>
                <wp:wrapNone/>
                <wp:docPr id="2245"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53017BF8" id="_x0000_s1207" style="position:absolute;left:0;text-align:left;margin-left:349.45pt;margin-top:17.85pt;width:143.85pt;height:19.3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VjNGS4sBAAD8AgAADgAAAAAAAAAA&#10;AAAAAAAuAgAAZHJzL2Uyb0RvYy54bWxQSwECLQAUAAYACAAAACEApw7op+AAAAAJAQAADwAAAAAA&#10;AAAAAAAAAADlAwAAZHJzL2Rvd25yZXYueG1sUEsFBgAAAAAEAAQA8wAAAPIEAAAAAA==&#10;" filled="f" stroked="f">
                <v:textbox style="mso-fit-shape-to-text:t">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16BA3437" w14:textId="77777777" w:rsidR="00E1022E" w:rsidRPr="00E1022E" w:rsidRDefault="00E1022E" w:rsidP="00E1022E">
      <w:pPr>
        <w:spacing w:line="360" w:lineRule="auto"/>
        <w:jc w:val="both"/>
        <w:rPr>
          <w:rFonts w:ascii="Arial" w:hAnsi="Arial" w:cs="Arial"/>
          <w:b/>
          <w:bCs/>
          <w:sz w:val="24"/>
          <w:szCs w:val="24"/>
        </w:rPr>
      </w:pPr>
    </w:p>
    <w:p w14:paraId="0071EC77" w14:textId="77777777" w:rsidR="00E1022E" w:rsidRPr="00E1022E" w:rsidRDefault="00E1022E" w:rsidP="00E1022E">
      <w:pPr>
        <w:spacing w:line="360" w:lineRule="auto"/>
        <w:jc w:val="both"/>
        <w:rPr>
          <w:rFonts w:ascii="Arial" w:hAnsi="Arial" w:cs="Arial"/>
          <w:b/>
          <w:bCs/>
          <w:sz w:val="24"/>
          <w:szCs w:val="24"/>
        </w:rPr>
      </w:pPr>
    </w:p>
    <w:bookmarkEnd w:id="163"/>
    <w:p w14:paraId="2D893379" w14:textId="77777777" w:rsidR="00E1022E" w:rsidRPr="00E1022E" w:rsidRDefault="00E1022E" w:rsidP="00E1022E">
      <w:pPr>
        <w:spacing w:line="360" w:lineRule="auto"/>
        <w:jc w:val="both"/>
        <w:rPr>
          <w:rFonts w:ascii="Arial" w:hAnsi="Arial" w:cs="Arial"/>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6400" behindDoc="0" locked="0" layoutInCell="1" allowOverlap="1" wp14:anchorId="71C36C9F" wp14:editId="712B13B5">
                <wp:simplePos x="0" y="0"/>
                <wp:positionH relativeFrom="column">
                  <wp:posOffset>1000125</wp:posOffset>
                </wp:positionH>
                <wp:positionV relativeFrom="paragraph">
                  <wp:posOffset>35560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36C9F" id="_x0000_s1208" type="#_x0000_t202" style="position:absolute;left:0;text-align:left;margin-left:78.75pt;margin-top:2.8pt;width:185.9pt;height:110.6pt;z-index:252646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">
                <v:textbox style="mso-fit-shape-to-text:t">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0388832D" w14:textId="77777777" w:rsidR="00E1022E" w:rsidRDefault="00E1022E" w:rsidP="00E1022E">
      <w:pPr>
        <w:spacing w:line="360" w:lineRule="auto"/>
        <w:jc w:val="both"/>
        <w:rPr>
          <w:rFonts w:ascii="Arial" w:hAnsi="Arial" w:cs="Arial"/>
          <w:b/>
          <w:bCs/>
        </w:rPr>
      </w:pPr>
    </w:p>
    <w:p w14:paraId="7DFAA61A" w14:textId="3159907B" w:rsidR="008E351C" w:rsidRDefault="00E1022E" w:rsidP="00587B7E">
      <w:pPr>
        <w:spacing w:line="360" w:lineRule="auto"/>
        <w:jc w:val="both"/>
        <w:rPr>
          <w:rFonts w:ascii="Arial" w:eastAsia="Arial" w:hAnsi="Arial" w:cs="Arial"/>
          <w:b/>
          <w:bCs/>
          <w:color w:val="000000" w:themeColor="text1"/>
          <w:sz w:val="24"/>
          <w:szCs w:val="24"/>
        </w:rPr>
      </w:pPr>
      <w:r>
        <w:rPr>
          <w:rFonts w:ascii="Arial" w:hAnsi="Arial" w:cs="Arial"/>
          <w:b/>
          <w:bCs/>
        </w:rPr>
        <w:t xml:space="preserve"> </w:t>
      </w:r>
    </w:p>
    <w:p w14:paraId="7C3C1295" w14:textId="27A1CA41" w:rsidR="00BE331C" w:rsidRDefault="00BE331C" w:rsidP="007A7901">
      <w:pPr>
        <w:spacing w:line="480" w:lineRule="auto"/>
        <w:rPr>
          <w:rFonts w:ascii="Arial" w:eastAsia="Arial" w:hAnsi="Arial" w:cs="Arial"/>
          <w:b/>
          <w:bCs/>
          <w:color w:val="000000" w:themeColor="text1"/>
          <w:sz w:val="24"/>
          <w:szCs w:val="24"/>
        </w:rPr>
      </w:pPr>
    </w:p>
    <w:p w14:paraId="1CBA80A6" w14:textId="531D99B6" w:rsidR="004046A9" w:rsidRPr="00E1022E" w:rsidRDefault="00063D24" w:rsidP="004046A9">
      <w:pPr>
        <w:spacing w:line="360" w:lineRule="auto"/>
        <w:jc w:val="both"/>
        <w:rPr>
          <w:rFonts w:ascii="Arial" w:hAnsi="Arial" w:cs="Arial"/>
          <w:b/>
          <w:bCs/>
          <w:sz w:val="24"/>
          <w:szCs w:val="24"/>
        </w:rPr>
      </w:pPr>
      <w:r w:rsidRPr="00E1022E">
        <w:rPr>
          <w:rFonts w:ascii="Arial" w:hAnsi="Arial" w:cs="Arial"/>
          <w:noProof/>
          <w:sz w:val="24"/>
          <w:szCs w:val="24"/>
        </w:rPr>
        <w:lastRenderedPageBreak/>
        <mc:AlternateContent>
          <mc:Choice Requires="wps">
            <w:drawing>
              <wp:anchor distT="0" distB="0" distL="114300" distR="114300" simplePos="0" relativeHeight="252979200" behindDoc="0" locked="0" layoutInCell="1" allowOverlap="1" wp14:anchorId="26610DFE" wp14:editId="78F39D99">
                <wp:simplePos x="0" y="0"/>
                <wp:positionH relativeFrom="column">
                  <wp:posOffset>-226443</wp:posOffset>
                </wp:positionH>
                <wp:positionV relativeFrom="paragraph">
                  <wp:posOffset>243996</wp:posOffset>
                </wp:positionV>
                <wp:extent cx="2078462" cy="428625"/>
                <wp:effectExtent l="0" t="0" r="17145" b="28575"/>
                <wp:wrapNone/>
                <wp:docPr id="88" name="Text Box 88"/>
                <wp:cNvGraphicFramePr/>
                <a:graphic xmlns:a="http://schemas.openxmlformats.org/drawingml/2006/main">
                  <a:graphicData uri="http://schemas.microsoft.com/office/word/2010/wordprocessingShape">
                    <wps:wsp>
                      <wps:cNvSpPr txBox="1"/>
                      <wps:spPr>
                        <a:xfrm>
                          <a:off x="0" y="0"/>
                          <a:ext cx="2078462" cy="428625"/>
                        </a:xfrm>
                        <a:prstGeom prst="rect">
                          <a:avLst/>
                        </a:prstGeom>
                        <a:solidFill>
                          <a:schemeClr val="lt1"/>
                        </a:solidFill>
                        <a:ln w="6350">
                          <a:solidFill>
                            <a:prstClr val="black"/>
                          </a:solidFill>
                        </a:ln>
                      </wps:spPr>
                      <wps:txbx>
                        <w:txbxContent>
                          <w:p w14:paraId="3EC86387" w14:textId="4A680C9C" w:rsidR="004046A9" w:rsidRPr="00E1022E" w:rsidRDefault="007B1798" w:rsidP="004046A9">
                            <w:pPr>
                              <w:rPr>
                                <w:rFonts w:ascii="Arial" w:hAnsi="Arial" w:cs="Arial"/>
                                <w:sz w:val="20"/>
                                <w:szCs w:val="20"/>
                              </w:rPr>
                            </w:pPr>
                            <w:proofErr w:type="spellStart"/>
                            <w:r>
                              <w:rPr>
                                <w:rFonts w:ascii="Arial" w:hAnsi="Arial" w:cs="Arial"/>
                                <w:sz w:val="20"/>
                                <w:szCs w:val="20"/>
                              </w:rPr>
                              <w:t>Novolac</w:t>
                            </w:r>
                            <w:proofErr w:type="spellEnd"/>
                            <w:r>
                              <w:rPr>
                                <w:rFonts w:ascii="Arial" w:hAnsi="Arial" w:cs="Arial"/>
                                <w:sz w:val="20"/>
                                <w:szCs w:val="20"/>
                              </w:rPr>
                              <w:t xml:space="preserve"> </w:t>
                            </w:r>
                            <w:r w:rsidR="004046A9" w:rsidRPr="00E1022E">
                              <w:rPr>
                                <w:rFonts w:ascii="Arial" w:hAnsi="Arial" w:cs="Arial"/>
                                <w:sz w:val="20"/>
                                <w:szCs w:val="20"/>
                              </w:rPr>
                              <w:t>Epoxy Resin (Inhouse production) (USD</w:t>
                            </w:r>
                            <w:r w:rsidR="005443B1">
                              <w:rPr>
                                <w:rFonts w:ascii="Arial" w:hAnsi="Arial" w:cs="Arial"/>
                                <w:sz w:val="20"/>
                                <w:szCs w:val="20"/>
                              </w:rPr>
                              <w:t xml:space="preserve"> 2.97</w:t>
                            </w:r>
                            <w:r w:rsidR="005443B1" w:rsidRPr="00E1022E">
                              <w:rPr>
                                <w:rFonts w:ascii="Arial" w:hAnsi="Arial" w:cs="Arial"/>
                                <w:sz w:val="20"/>
                                <w:szCs w:val="20"/>
                              </w:rPr>
                              <w:t xml:space="preserve"> /</w:t>
                            </w:r>
                            <w:r w:rsidR="004046A9" w:rsidRPr="00E1022E">
                              <w:rPr>
                                <w:rFonts w:ascii="Arial" w:hAnsi="Arial" w:cs="Arial"/>
                                <w:sz w:val="20"/>
                                <w:szCs w:val="20"/>
                              </w:rPr>
                              <w:t>Kg</w:t>
                            </w:r>
                            <w:r w:rsidR="004046A9"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10DFE" id="Text Box 88" o:spid="_x0000_s1209" type="#_x0000_t202" style="position:absolute;left:0;text-align:left;margin-left:-17.85pt;margin-top:19.2pt;width:163.65pt;height:33.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" fillcolor="white [3201]" strokeweight=".5pt">
                <v:textbox>
                  <w:txbxContent>
                    <w:p w14:paraId="3EC86387" w14:textId="4A680C9C" w:rsidR="004046A9" w:rsidRPr="00E1022E" w:rsidRDefault="007B1798" w:rsidP="004046A9">
                      <w:pPr>
                        <w:rPr>
                          <w:rFonts w:ascii="Arial" w:hAnsi="Arial" w:cs="Arial"/>
                          <w:sz w:val="20"/>
                          <w:szCs w:val="20"/>
                        </w:rPr>
                      </w:pPr>
                      <w:proofErr w:type="spellStart"/>
                      <w:r>
                        <w:rPr>
                          <w:rFonts w:ascii="Arial" w:hAnsi="Arial" w:cs="Arial"/>
                          <w:sz w:val="20"/>
                          <w:szCs w:val="20"/>
                        </w:rPr>
                        <w:t>Novolac</w:t>
                      </w:r>
                      <w:proofErr w:type="spellEnd"/>
                      <w:r>
                        <w:rPr>
                          <w:rFonts w:ascii="Arial" w:hAnsi="Arial" w:cs="Arial"/>
                          <w:sz w:val="20"/>
                          <w:szCs w:val="20"/>
                        </w:rPr>
                        <w:t xml:space="preserve"> </w:t>
                      </w:r>
                      <w:r w:rsidR="004046A9" w:rsidRPr="00E1022E">
                        <w:rPr>
                          <w:rFonts w:ascii="Arial" w:hAnsi="Arial" w:cs="Arial"/>
                          <w:sz w:val="20"/>
                          <w:szCs w:val="20"/>
                        </w:rPr>
                        <w:t>Epoxy Resin (Inhouse production) (USD</w:t>
                      </w:r>
                      <w:r w:rsidR="005443B1">
                        <w:rPr>
                          <w:rFonts w:ascii="Arial" w:hAnsi="Arial" w:cs="Arial"/>
                          <w:sz w:val="20"/>
                          <w:szCs w:val="20"/>
                        </w:rPr>
                        <w:t xml:space="preserve"> 2.97</w:t>
                      </w:r>
                      <w:r w:rsidR="005443B1" w:rsidRPr="00E1022E">
                        <w:rPr>
                          <w:rFonts w:ascii="Arial" w:hAnsi="Arial" w:cs="Arial"/>
                          <w:sz w:val="20"/>
                          <w:szCs w:val="20"/>
                        </w:rPr>
                        <w:t xml:space="preserve"> /</w:t>
                      </w:r>
                      <w:r w:rsidR="004046A9" w:rsidRPr="00E1022E">
                        <w:rPr>
                          <w:rFonts w:ascii="Arial" w:hAnsi="Arial" w:cs="Arial"/>
                          <w:sz w:val="20"/>
                          <w:szCs w:val="20"/>
                        </w:rPr>
                        <w:t>Kg</w:t>
                      </w:r>
                      <w:r w:rsidR="004046A9" w:rsidRPr="00E1022E">
                        <w:rPr>
                          <w:rFonts w:ascii="Arial" w:hAnsi="Arial" w:cs="Arial"/>
                          <w:b/>
                          <w:bCs/>
                          <w:sz w:val="20"/>
                          <w:szCs w:val="20"/>
                        </w:rPr>
                        <w:t>)</w:t>
                      </w:r>
                    </w:p>
                  </w:txbxContent>
                </v:textbox>
              </v:shape>
            </w:pict>
          </mc:Fallback>
        </mc:AlternateContent>
      </w:r>
      <w:r w:rsidR="004046A9" w:rsidRPr="00E1022E">
        <w:rPr>
          <w:rFonts w:ascii="Arial" w:hAnsi="Arial" w:cs="Arial"/>
          <w:b/>
          <w:bCs/>
          <w:sz w:val="24"/>
          <w:szCs w:val="24"/>
        </w:rPr>
        <w:t>Value Flow</w:t>
      </w:r>
      <w:r w:rsidR="004046A9">
        <w:rPr>
          <w:rFonts w:ascii="Arial" w:hAnsi="Arial" w:cs="Arial"/>
          <w:b/>
          <w:bCs/>
          <w:sz w:val="24"/>
          <w:szCs w:val="24"/>
        </w:rPr>
        <w:t xml:space="preserve"> Analysis</w:t>
      </w:r>
      <w:r w:rsidR="004046A9" w:rsidRPr="00E1022E">
        <w:rPr>
          <w:rFonts w:ascii="Arial" w:hAnsi="Arial" w:cs="Arial"/>
          <w:b/>
          <w:bCs/>
          <w:sz w:val="24"/>
          <w:szCs w:val="24"/>
        </w:rPr>
        <w:t xml:space="preserve"> for Captive </w:t>
      </w:r>
      <w:proofErr w:type="spellStart"/>
      <w:r w:rsidR="004046A9">
        <w:rPr>
          <w:rFonts w:ascii="Arial" w:hAnsi="Arial" w:cs="Arial"/>
          <w:b/>
          <w:bCs/>
          <w:sz w:val="24"/>
          <w:szCs w:val="24"/>
        </w:rPr>
        <w:t>Novolac</w:t>
      </w:r>
      <w:proofErr w:type="spellEnd"/>
      <w:r w:rsidR="000530C9">
        <w:rPr>
          <w:rFonts w:ascii="Arial" w:hAnsi="Arial" w:cs="Arial"/>
          <w:b/>
          <w:bCs/>
          <w:sz w:val="24"/>
          <w:szCs w:val="24"/>
        </w:rPr>
        <w:t xml:space="preserve"> </w:t>
      </w:r>
      <w:r w:rsidR="004046A9" w:rsidRPr="00E1022E">
        <w:rPr>
          <w:rFonts w:ascii="Arial" w:hAnsi="Arial" w:cs="Arial"/>
          <w:b/>
          <w:bCs/>
          <w:sz w:val="24"/>
          <w:szCs w:val="24"/>
        </w:rPr>
        <w:t>Vinyl Ester Resin Manufacturer</w:t>
      </w:r>
    </w:p>
    <w:p w14:paraId="39E6101C" w14:textId="4F2F6ED6" w:rsidR="004046A9" w:rsidRPr="00E1022E" w:rsidRDefault="00063D24"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3840" behindDoc="0" locked="0" layoutInCell="1" allowOverlap="1" wp14:anchorId="0B6B3233" wp14:editId="4311E2AD">
                <wp:simplePos x="0" y="0"/>
                <wp:positionH relativeFrom="column">
                  <wp:posOffset>-235071</wp:posOffset>
                </wp:positionH>
                <wp:positionV relativeFrom="paragraph">
                  <wp:posOffset>362585</wp:posOffset>
                </wp:positionV>
                <wp:extent cx="2087089" cy="310551"/>
                <wp:effectExtent l="0" t="0" r="27940" b="13335"/>
                <wp:wrapNone/>
                <wp:docPr id="101" name="Text Box 101"/>
                <wp:cNvGraphicFramePr/>
                <a:graphic xmlns:a="http://schemas.openxmlformats.org/drawingml/2006/main">
                  <a:graphicData uri="http://schemas.microsoft.com/office/word/2010/wordprocessingShape">
                    <wps:wsp>
                      <wps:cNvSpPr txBox="1"/>
                      <wps:spPr>
                        <a:xfrm>
                          <a:off x="0" y="0"/>
                          <a:ext cx="2087089" cy="310551"/>
                        </a:xfrm>
                        <a:prstGeom prst="rect">
                          <a:avLst/>
                        </a:prstGeom>
                        <a:solidFill>
                          <a:schemeClr val="lt1"/>
                        </a:solidFill>
                        <a:ln w="6350">
                          <a:solidFill>
                            <a:prstClr val="black"/>
                          </a:solidFill>
                        </a:ln>
                      </wps:spPr>
                      <wps:txbx>
                        <w:txbxContent>
                          <w:p w14:paraId="7E121553" w14:textId="7F4C16D8" w:rsidR="004046A9" w:rsidRPr="00E1022E" w:rsidRDefault="00063D24" w:rsidP="004046A9">
                            <w:pPr>
                              <w:rPr>
                                <w:rFonts w:ascii="Arial" w:hAnsi="Arial" w:cs="Arial"/>
                                <w:sz w:val="20"/>
                                <w:szCs w:val="20"/>
                              </w:rPr>
                            </w:pPr>
                            <w:r>
                              <w:rPr>
                                <w:rFonts w:ascii="Arial" w:hAnsi="Arial" w:cs="Arial"/>
                                <w:sz w:val="20"/>
                                <w:szCs w:val="20"/>
                              </w:rPr>
                              <w:t xml:space="preserve">Maleic Anhydride </w:t>
                            </w:r>
                            <w:r w:rsidR="004046A9" w:rsidRPr="00E1022E">
                              <w:rPr>
                                <w:rFonts w:ascii="Arial" w:hAnsi="Arial" w:cs="Arial"/>
                                <w:sz w:val="20"/>
                                <w:szCs w:val="20"/>
                              </w:rPr>
                              <w:t>(USD 1.</w:t>
                            </w:r>
                            <w:r>
                              <w:rPr>
                                <w:rFonts w:ascii="Arial" w:hAnsi="Arial" w:cs="Arial"/>
                                <w:sz w:val="20"/>
                                <w:szCs w:val="20"/>
                              </w:rPr>
                              <w:t xml:space="preserve">15 </w:t>
                            </w:r>
                            <w:r w:rsidR="004046A9"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B3233" id="Text Box 101" o:spid="_x0000_s1210" type="#_x0000_t202" style="position:absolute;left:0;text-align:left;margin-left:-18.5pt;margin-top:28.55pt;width:164.35pt;height:24.4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" fillcolor="white [3201]" strokeweight=".5pt">
                <v:textbox>
                  <w:txbxContent>
                    <w:p w14:paraId="7E121553" w14:textId="7F4C16D8" w:rsidR="004046A9" w:rsidRPr="00E1022E" w:rsidRDefault="00063D24" w:rsidP="004046A9">
                      <w:pPr>
                        <w:rPr>
                          <w:rFonts w:ascii="Arial" w:hAnsi="Arial" w:cs="Arial"/>
                          <w:sz w:val="20"/>
                          <w:szCs w:val="20"/>
                        </w:rPr>
                      </w:pPr>
                      <w:r>
                        <w:rPr>
                          <w:rFonts w:ascii="Arial" w:hAnsi="Arial" w:cs="Arial"/>
                          <w:sz w:val="20"/>
                          <w:szCs w:val="20"/>
                        </w:rPr>
                        <w:t xml:space="preserve">Maleic Anhydride </w:t>
                      </w:r>
                      <w:r w:rsidR="004046A9" w:rsidRPr="00E1022E">
                        <w:rPr>
                          <w:rFonts w:ascii="Arial" w:hAnsi="Arial" w:cs="Arial"/>
                          <w:sz w:val="20"/>
                          <w:szCs w:val="20"/>
                        </w:rPr>
                        <w:t>(USD 1.</w:t>
                      </w:r>
                      <w:r>
                        <w:rPr>
                          <w:rFonts w:ascii="Arial" w:hAnsi="Arial" w:cs="Arial"/>
                          <w:sz w:val="20"/>
                          <w:szCs w:val="20"/>
                        </w:rPr>
                        <w:t xml:space="preserve">15 </w:t>
                      </w:r>
                      <w:r w:rsidR="004046A9" w:rsidRPr="00E1022E">
                        <w:rPr>
                          <w:rFonts w:ascii="Arial" w:hAnsi="Arial" w:cs="Arial"/>
                          <w:sz w:val="20"/>
                          <w:szCs w:val="20"/>
                        </w:rPr>
                        <w:t>/Kg)</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62816" behindDoc="0" locked="0" layoutInCell="1" allowOverlap="1" wp14:anchorId="02611787" wp14:editId="61D04DB7">
                <wp:simplePos x="0" y="0"/>
                <wp:positionH relativeFrom="column">
                  <wp:posOffset>2705100</wp:posOffset>
                </wp:positionH>
                <wp:positionV relativeFrom="paragraph">
                  <wp:posOffset>4656455</wp:posOffset>
                </wp:positionV>
                <wp:extent cx="1628775" cy="707390"/>
                <wp:effectExtent l="0" t="0" r="0" b="0"/>
                <wp:wrapNone/>
                <wp:docPr id="8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7A2A1CAA" w14:textId="77777777" w:rsidR="004046A9" w:rsidRPr="00494982" w:rsidRDefault="004046A9" w:rsidP="004046A9">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02611787" id="_x0000_s1211" type="#_x0000_t202" style="position:absolute;left:0;text-align:left;margin-left:213pt;margin-top:366.65pt;width:128.25pt;height:55.7pt;z-index:25296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Lgp1H6b&#10;AQAAGAMAAA4AAAAAAAAAAAAAAAAALgIAAGRycy9lMm9Eb2MueG1sUEsBAi0AFAAGAAgAAAAhAEHE&#10;AyHgAAAACwEAAA8AAAAAAAAAAAAAAAAA9QMAAGRycy9kb3ducmV2LnhtbFBLBQYAAAAABAAEAPMA&#10;AAACBQAAAAA=&#10;" filled="f" stroked="f">
                <v:textbox style="mso-fit-shape-to-text:t">
                  <w:txbxContent>
                    <w:p w14:paraId="7A2A1CAA" w14:textId="77777777" w:rsidR="004046A9" w:rsidRPr="00494982" w:rsidRDefault="004046A9" w:rsidP="004046A9">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3600" behindDoc="0" locked="0" layoutInCell="1" allowOverlap="1" wp14:anchorId="0F423DC0" wp14:editId="7B47B82D">
                <wp:simplePos x="0" y="0"/>
                <wp:positionH relativeFrom="column">
                  <wp:posOffset>2768600</wp:posOffset>
                </wp:positionH>
                <wp:positionV relativeFrom="paragraph">
                  <wp:posOffset>4340860</wp:posOffset>
                </wp:positionV>
                <wp:extent cx="1151255" cy="245745"/>
                <wp:effectExtent l="0" t="0" r="0" b="0"/>
                <wp:wrapNone/>
                <wp:docPr id="9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392E37B" w14:textId="77777777" w:rsidR="004046A9" w:rsidRPr="00494982" w:rsidRDefault="004046A9" w:rsidP="004046A9">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0F423DC0" id="_x0000_s1212" style="position:absolute;left:0;text-align:left;margin-left:218pt;margin-top:341.8pt;width:90.65pt;height:19.35pt;z-index:25295360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MqetWiFAQAA9wIAAA4AAAAAAAAAAAAAAAAA&#10;LgIAAGRycy9lMm9Eb2MueG1sUEsBAi0AFAAGAAgAAAAhAHjIj7bhAAAACwEAAA8AAAAAAAAAAAAA&#10;AAAA3wMAAGRycy9kb3ducmV2LnhtbFBLBQYAAAAABAAEAPMAAADtBAAAAAA=&#10;" filled="f" stroked="f">
                <v:textbox style="mso-fit-shape-to-text:t">
                  <w:txbxContent>
                    <w:p w14:paraId="1392E37B" w14:textId="77777777" w:rsidR="004046A9" w:rsidRPr="00494982" w:rsidRDefault="004046A9" w:rsidP="004046A9">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8176" behindDoc="0" locked="0" layoutInCell="1" allowOverlap="1" wp14:anchorId="097196DA" wp14:editId="65B4F073">
                <wp:simplePos x="0" y="0"/>
                <wp:positionH relativeFrom="column">
                  <wp:posOffset>4533900</wp:posOffset>
                </wp:positionH>
                <wp:positionV relativeFrom="paragraph">
                  <wp:posOffset>4437380</wp:posOffset>
                </wp:positionV>
                <wp:extent cx="1295400" cy="1081405"/>
                <wp:effectExtent l="0" t="0" r="0" b="0"/>
                <wp:wrapNone/>
                <wp:docPr id="91"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122EE06" w14:textId="29FA954D" w:rsidR="004046A9" w:rsidRPr="00494982" w:rsidRDefault="004046A9"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sidR="00B17DAD">
                              <w:rPr>
                                <w:rFonts w:ascii="Arial" w:eastAsia="Verdana" w:hAnsi="Arial" w:cs="Arial"/>
                                <w:b/>
                                <w:bCs/>
                                <w:color w:val="538135" w:themeColor="accent6" w:themeShade="BF"/>
                                <w:kern w:val="24"/>
                                <w:sz w:val="20"/>
                                <w:szCs w:val="20"/>
                                <w:lang w:val="en-US"/>
                              </w:rPr>
                              <w:t>7.7</w:t>
                            </w:r>
                            <w:r w:rsidRPr="00494982">
                              <w:rPr>
                                <w:rFonts w:ascii="Arial" w:eastAsia="Verdana" w:hAnsi="Arial" w:cs="Arial"/>
                                <w:b/>
                                <w:bCs/>
                                <w:color w:val="538135" w:themeColor="accent6" w:themeShade="BF"/>
                                <w:kern w:val="24"/>
                                <w:sz w:val="20"/>
                                <w:szCs w:val="20"/>
                                <w:lang w:val="en-US"/>
                              </w:rPr>
                              <w:t>%</w:t>
                            </w:r>
                          </w:p>
                          <w:p w14:paraId="74123724" w14:textId="77777777" w:rsidR="004046A9" w:rsidRPr="00494982" w:rsidRDefault="004046A9"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7196DA" id="_x0000_s1213" type="#_x0000_t202" style="position:absolute;left:0;text-align:left;margin-left:357pt;margin-top:349.4pt;width:102pt;height:85.1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IEg0iGZAQAA&#10;GQMAAA4AAAAAAAAAAAAAAAAALgIAAGRycy9lMm9Eb2MueG1sUEsBAi0AFAAGAAgAAAAhAPO1t0bf&#10;AAAACwEAAA8AAAAAAAAAAAAAAAAA8wMAAGRycy9kb3ducmV2LnhtbFBLBQYAAAAABAAEAPMAAAD/&#10;BAAAAAA=&#10;" filled="f" stroked="f">
                <v:textbox>
                  <w:txbxContent>
                    <w:p w14:paraId="4122EE06" w14:textId="29FA954D" w:rsidR="004046A9" w:rsidRPr="00494982" w:rsidRDefault="004046A9"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sidR="00B17DAD">
                        <w:rPr>
                          <w:rFonts w:ascii="Arial" w:eastAsia="Verdana" w:hAnsi="Arial" w:cs="Arial"/>
                          <w:b/>
                          <w:bCs/>
                          <w:color w:val="538135" w:themeColor="accent6" w:themeShade="BF"/>
                          <w:kern w:val="24"/>
                          <w:sz w:val="20"/>
                          <w:szCs w:val="20"/>
                          <w:lang w:val="en-US"/>
                        </w:rPr>
                        <w:t>7.7</w:t>
                      </w:r>
                      <w:r w:rsidRPr="00494982">
                        <w:rPr>
                          <w:rFonts w:ascii="Arial" w:eastAsia="Verdana" w:hAnsi="Arial" w:cs="Arial"/>
                          <w:b/>
                          <w:bCs/>
                          <w:color w:val="538135" w:themeColor="accent6" w:themeShade="BF"/>
                          <w:kern w:val="24"/>
                          <w:sz w:val="20"/>
                          <w:szCs w:val="20"/>
                          <w:lang w:val="en-US"/>
                        </w:rPr>
                        <w:t>%</w:t>
                      </w:r>
                    </w:p>
                    <w:p w14:paraId="74123724" w14:textId="77777777" w:rsidR="004046A9" w:rsidRPr="00494982" w:rsidRDefault="004046A9"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5104" behindDoc="0" locked="0" layoutInCell="1" allowOverlap="1" wp14:anchorId="69796203" wp14:editId="70B1FF0E">
                <wp:simplePos x="0" y="0"/>
                <wp:positionH relativeFrom="column">
                  <wp:posOffset>2056765</wp:posOffset>
                </wp:positionH>
                <wp:positionV relativeFrom="paragraph">
                  <wp:posOffset>2303780</wp:posOffset>
                </wp:positionV>
                <wp:extent cx="1038225" cy="533400"/>
                <wp:effectExtent l="38100" t="0" r="9525" b="95250"/>
                <wp:wrapTopAndBottom/>
                <wp:docPr id="92" name="Connector: Elbow 92"/>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4CF6A" id="Connector: Elbow 92" o:spid="_x0000_s1026" type="#_x0000_t34" style="position:absolute;margin-left:161.95pt;margin-top:181.4pt;width:81.75pt;height:42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ws3QEAAAU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a7lr9dceaEpTfa&#10;oXMUHIaGPZgD9oyOKKfex4bKd24fLqvo9yGbHlSwTBntP1ALlBjIGBtKyuOcMgyJSdpc1uvb1eqG&#10;M0lnN+v167o8QzXxZD4fYnoPaFmetPwALs2a1oVfnD/GRCoIdC3OQOPymIQ2D65jafTkJgUt3NFA&#10;tkDluaTKVibxZZZGAxP8ERSFkUWWa0obws4EdhbUQEJKkrKcmag6w5Q2ZgbWzwMv9RkKpUX/Bjwj&#10;ys3o0gy22mH40+1puEpWU/01gcl3juCA3VietURDvVayuvyL3Mw/rwv8x+/dfgc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GMjPCzdAQAAB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5648" behindDoc="0" locked="0" layoutInCell="1" allowOverlap="1" wp14:anchorId="7792A07D" wp14:editId="4F23C489">
                <wp:simplePos x="0" y="0"/>
                <wp:positionH relativeFrom="column">
                  <wp:posOffset>4676774</wp:posOffset>
                </wp:positionH>
                <wp:positionV relativeFrom="paragraph">
                  <wp:posOffset>3627755</wp:posOffset>
                </wp:positionV>
                <wp:extent cx="1278255" cy="2276475"/>
                <wp:effectExtent l="0" t="19050" r="112395" b="47625"/>
                <wp:wrapNone/>
                <wp:docPr id="94"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0172B" id="Connector: Elbow 14" o:spid="_x0000_s1026" type="#_x0000_t33" style="position:absolute;margin-left:368.25pt;margin-top:285.65pt;width:100.65pt;height:179.2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AIcJqsYAgAAlQ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2032" behindDoc="0" locked="0" layoutInCell="1" allowOverlap="1" wp14:anchorId="2A378F9E" wp14:editId="308D5DB1">
                <wp:simplePos x="0" y="0"/>
                <wp:positionH relativeFrom="column">
                  <wp:posOffset>4000500</wp:posOffset>
                </wp:positionH>
                <wp:positionV relativeFrom="paragraph">
                  <wp:posOffset>2008505</wp:posOffset>
                </wp:positionV>
                <wp:extent cx="1296000" cy="0"/>
                <wp:effectExtent l="38100" t="76200" r="0" b="95250"/>
                <wp:wrapNone/>
                <wp:docPr id="95" name="Straight Arrow Connector 95"/>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3A9F9" id="Straight Arrow Connector 95" o:spid="_x0000_s1026" type="#_x0000_t32" style="position:absolute;margin-left:315pt;margin-top:158.15pt;width:102.05pt;height:0;flip:x;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S/2vYdkBAAAM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3056" behindDoc="0" locked="0" layoutInCell="1" allowOverlap="1" wp14:anchorId="3A50191B" wp14:editId="2DDFF76D">
                <wp:simplePos x="0" y="0"/>
                <wp:positionH relativeFrom="column">
                  <wp:posOffset>2733675</wp:posOffset>
                </wp:positionH>
                <wp:positionV relativeFrom="paragraph">
                  <wp:posOffset>1665605</wp:posOffset>
                </wp:positionV>
                <wp:extent cx="1247775" cy="638175"/>
                <wp:effectExtent l="0" t="0" r="28575" b="28575"/>
                <wp:wrapNone/>
                <wp:docPr id="96" name="Text Box 96"/>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46DDDC3C" w14:textId="5C139053" w:rsidR="004046A9" w:rsidRPr="00E1022E" w:rsidRDefault="004046A9" w:rsidP="004046A9">
                            <w:pPr>
                              <w:rPr>
                                <w:rFonts w:ascii="Arial" w:hAnsi="Arial" w:cs="Arial"/>
                                <w:sz w:val="20"/>
                                <w:szCs w:val="20"/>
                              </w:rPr>
                            </w:pPr>
                            <w:r w:rsidRPr="00E1022E">
                              <w:rPr>
                                <w:rFonts w:ascii="Arial" w:hAnsi="Arial" w:cs="Arial"/>
                                <w:sz w:val="20"/>
                                <w:szCs w:val="20"/>
                              </w:rPr>
                              <w:t xml:space="preserve">Current Selling Price (USD </w:t>
                            </w:r>
                            <w:r w:rsidR="005443B1">
                              <w:rPr>
                                <w:rFonts w:ascii="Arial" w:hAnsi="Arial" w:cs="Arial"/>
                                <w:sz w:val="20"/>
                                <w:szCs w:val="20"/>
                              </w:rPr>
                              <w:t>3.</w:t>
                            </w:r>
                            <w:r w:rsidR="00B17DAD">
                              <w:rPr>
                                <w:rFonts w:ascii="Arial" w:hAnsi="Arial" w:cs="Arial"/>
                                <w:sz w:val="20"/>
                                <w:szCs w:val="20"/>
                              </w:rPr>
                              <w:t>49</w:t>
                            </w:r>
                            <w:r w:rsidRPr="00E1022E">
                              <w:rPr>
                                <w:rFonts w:ascii="Arial" w:hAnsi="Arial" w:cs="Arial"/>
                                <w:sz w:val="20"/>
                                <w:szCs w:val="20"/>
                              </w:rPr>
                              <w:t xml:space="preserve"> / Kg) Direct Sales</w:t>
                            </w:r>
                          </w:p>
                          <w:p w14:paraId="4856C4AF" w14:textId="77777777" w:rsidR="004046A9" w:rsidRPr="00E1022E" w:rsidRDefault="004046A9" w:rsidP="004046A9">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0191B" id="Text Box 96" o:spid="_x0000_s1214" type="#_x0000_t202" style="position:absolute;left:0;text-align:left;margin-left:215.25pt;margin-top:131.15pt;width:98.25pt;height:50.2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" fillcolor="white [3201]" strokeweight=".5pt">
                <v:textbox>
                  <w:txbxContent>
                    <w:p w14:paraId="46DDDC3C" w14:textId="5C139053" w:rsidR="004046A9" w:rsidRPr="00E1022E" w:rsidRDefault="004046A9" w:rsidP="004046A9">
                      <w:pPr>
                        <w:rPr>
                          <w:rFonts w:ascii="Arial" w:hAnsi="Arial" w:cs="Arial"/>
                          <w:sz w:val="20"/>
                          <w:szCs w:val="20"/>
                        </w:rPr>
                      </w:pPr>
                      <w:r w:rsidRPr="00E1022E">
                        <w:rPr>
                          <w:rFonts w:ascii="Arial" w:hAnsi="Arial" w:cs="Arial"/>
                          <w:sz w:val="20"/>
                          <w:szCs w:val="20"/>
                        </w:rPr>
                        <w:t xml:space="preserve">Current Selling Price (USD </w:t>
                      </w:r>
                      <w:r w:rsidR="005443B1">
                        <w:rPr>
                          <w:rFonts w:ascii="Arial" w:hAnsi="Arial" w:cs="Arial"/>
                          <w:sz w:val="20"/>
                          <w:szCs w:val="20"/>
                        </w:rPr>
                        <w:t>3.</w:t>
                      </w:r>
                      <w:r w:rsidR="00B17DAD">
                        <w:rPr>
                          <w:rFonts w:ascii="Arial" w:hAnsi="Arial" w:cs="Arial"/>
                          <w:sz w:val="20"/>
                          <w:szCs w:val="20"/>
                        </w:rPr>
                        <w:t>49</w:t>
                      </w:r>
                      <w:r w:rsidRPr="00E1022E">
                        <w:rPr>
                          <w:rFonts w:ascii="Arial" w:hAnsi="Arial" w:cs="Arial"/>
                          <w:sz w:val="20"/>
                          <w:szCs w:val="20"/>
                        </w:rPr>
                        <w:t xml:space="preserve"> / Kg) Direct Sales</w:t>
                      </w:r>
                    </w:p>
                    <w:p w14:paraId="4856C4AF" w14:textId="77777777" w:rsidR="004046A9" w:rsidRPr="00E1022E" w:rsidRDefault="004046A9" w:rsidP="004046A9">
                      <w:pPr>
                        <w:rPr>
                          <w:rFonts w:ascii="Arial" w:hAnsi="Arial" w:cs="Arial"/>
                          <w:sz w:val="20"/>
                          <w:szCs w:val="20"/>
                        </w:rPr>
                      </w:pP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67936" behindDoc="0" locked="0" layoutInCell="1" allowOverlap="1" wp14:anchorId="0423E98B" wp14:editId="70C31DE9">
                <wp:simplePos x="0" y="0"/>
                <wp:positionH relativeFrom="column">
                  <wp:posOffset>2085975</wp:posOffset>
                </wp:positionH>
                <wp:positionV relativeFrom="paragraph">
                  <wp:posOffset>455930</wp:posOffset>
                </wp:positionV>
                <wp:extent cx="1261110" cy="485775"/>
                <wp:effectExtent l="0" t="0" r="15240" b="28575"/>
                <wp:wrapNone/>
                <wp:docPr id="97" name="Text Box 97"/>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5DDA4952" w14:textId="0B8BC9A3" w:rsidR="004046A9" w:rsidRPr="00E1022E" w:rsidRDefault="004046A9" w:rsidP="004046A9">
                            <w:pPr>
                              <w:jc w:val="center"/>
                              <w:rPr>
                                <w:rFonts w:ascii="Arial" w:hAnsi="Arial" w:cs="Arial"/>
                                <w:sz w:val="20"/>
                                <w:szCs w:val="20"/>
                              </w:rPr>
                            </w:pPr>
                            <w:r w:rsidRPr="00E1022E">
                              <w:rPr>
                                <w:rFonts w:ascii="Arial" w:hAnsi="Arial" w:cs="Arial"/>
                                <w:sz w:val="20"/>
                                <w:szCs w:val="20"/>
                              </w:rPr>
                              <w:t xml:space="preserve">Raw Material Cost (USD </w:t>
                            </w:r>
                            <w:r w:rsidR="002733A0">
                              <w:rPr>
                                <w:rFonts w:ascii="Arial" w:hAnsi="Arial" w:cs="Arial"/>
                                <w:sz w:val="20"/>
                                <w:szCs w:val="20"/>
                              </w:rPr>
                              <w:t>1.</w:t>
                            </w:r>
                            <w:r w:rsidR="00DF0A68">
                              <w:rPr>
                                <w:rFonts w:ascii="Arial" w:hAnsi="Arial" w:cs="Arial"/>
                                <w:sz w:val="20"/>
                                <w:szCs w:val="20"/>
                              </w:rPr>
                              <w:t>93</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E98B" id="Text Box 97" o:spid="_x0000_s1215" type="#_x0000_t202" style="position:absolute;left:0;text-align:left;margin-left:164.25pt;margin-top:35.9pt;width:99.3pt;height:38.25pt;z-index:25296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H/SbR1ECAACsBAAADgAAAAAAAAAAAAAAAAAuAgAAZHJzL2Uyb0RvYy54bWxQSwECLQAUAAYA&#10;CAAAACEAiJDM0N0AAAAKAQAADwAAAAAAAAAAAAAAAACrBAAAZHJzL2Rvd25yZXYueG1sUEsFBgAA&#10;AAAEAAQA8wAAALUFAAAAAA==&#10;" fillcolor="white [3201]" strokeweight=".5pt">
                <v:textbox>
                  <w:txbxContent>
                    <w:p w14:paraId="5DDA4952" w14:textId="0B8BC9A3" w:rsidR="004046A9" w:rsidRPr="00E1022E" w:rsidRDefault="004046A9" w:rsidP="004046A9">
                      <w:pPr>
                        <w:jc w:val="center"/>
                        <w:rPr>
                          <w:rFonts w:ascii="Arial" w:hAnsi="Arial" w:cs="Arial"/>
                          <w:sz w:val="20"/>
                          <w:szCs w:val="20"/>
                        </w:rPr>
                      </w:pPr>
                      <w:r w:rsidRPr="00E1022E">
                        <w:rPr>
                          <w:rFonts w:ascii="Arial" w:hAnsi="Arial" w:cs="Arial"/>
                          <w:sz w:val="20"/>
                          <w:szCs w:val="20"/>
                        </w:rPr>
                        <w:t xml:space="preserve">Raw Material Cost (USD </w:t>
                      </w:r>
                      <w:r w:rsidR="002733A0">
                        <w:rPr>
                          <w:rFonts w:ascii="Arial" w:hAnsi="Arial" w:cs="Arial"/>
                          <w:sz w:val="20"/>
                          <w:szCs w:val="20"/>
                        </w:rPr>
                        <w:t>1.</w:t>
                      </w:r>
                      <w:r w:rsidR="00DF0A68">
                        <w:rPr>
                          <w:rFonts w:ascii="Arial" w:hAnsi="Arial" w:cs="Arial"/>
                          <w:sz w:val="20"/>
                          <w:szCs w:val="20"/>
                        </w:rPr>
                        <w:t>93</w:t>
                      </w:r>
                      <w:r w:rsidRPr="00E1022E">
                        <w:rPr>
                          <w:rFonts w:ascii="Arial" w:hAnsi="Arial" w:cs="Arial"/>
                          <w:sz w:val="20"/>
                          <w:szCs w:val="20"/>
                        </w:rPr>
                        <w:t>/Kg)</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8720" behindDoc="0" locked="0" layoutInCell="1" allowOverlap="1" wp14:anchorId="085F5821" wp14:editId="4CC48D6E">
                <wp:simplePos x="0" y="0"/>
                <wp:positionH relativeFrom="column">
                  <wp:posOffset>4678045</wp:posOffset>
                </wp:positionH>
                <wp:positionV relativeFrom="paragraph">
                  <wp:posOffset>3876040</wp:posOffset>
                </wp:positionV>
                <wp:extent cx="1431925" cy="245745"/>
                <wp:effectExtent l="0" t="0" r="0" b="0"/>
                <wp:wrapNone/>
                <wp:docPr id="9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028C62F1" w14:textId="77777777" w:rsidR="004046A9" w:rsidRPr="00494982" w:rsidRDefault="004046A9" w:rsidP="004046A9">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085F5821" id="_x0000_s1216" type="#_x0000_t202" style="position:absolute;left:0;text-align:left;margin-left:368.35pt;margin-top:305.2pt;width:112.75pt;height:19.35pt;z-index:25295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" filled="f" stroked="f">
                <v:textbox style="mso-fit-shape-to-text:t">
                  <w:txbxContent>
                    <w:p w14:paraId="028C62F1" w14:textId="77777777" w:rsidR="004046A9" w:rsidRPr="00494982" w:rsidRDefault="004046A9" w:rsidP="004046A9">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68960" behindDoc="0" locked="0" layoutInCell="1" allowOverlap="1" wp14:anchorId="2B728B94" wp14:editId="646185B4">
                <wp:simplePos x="0" y="0"/>
                <wp:positionH relativeFrom="column">
                  <wp:posOffset>3347085</wp:posOffset>
                </wp:positionH>
                <wp:positionV relativeFrom="paragraph">
                  <wp:posOffset>694055</wp:posOffset>
                </wp:positionV>
                <wp:extent cx="64800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035E983" id="Straight Arrow Connector 99" o:spid="_x0000_s1026" type="#_x0000_t32" style="position:absolute;margin-left:263.55pt;margin-top:54.65pt;width:51pt;height:0;z-index:25296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" strokecolor="#4472c4 [3204]" strokeweight=".5pt">
                <v:stroke endarrow="block" joinstyle="miter"/>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9744" behindDoc="0" locked="0" layoutInCell="1" allowOverlap="1" wp14:anchorId="0C533B89" wp14:editId="701FB4E2">
                <wp:simplePos x="0" y="0"/>
                <wp:positionH relativeFrom="column">
                  <wp:posOffset>952500</wp:posOffset>
                </wp:positionH>
                <wp:positionV relativeFrom="paragraph">
                  <wp:posOffset>2837180</wp:posOffset>
                </wp:positionV>
                <wp:extent cx="1104900" cy="612000"/>
                <wp:effectExtent l="95250" t="19050" r="0" b="55245"/>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09287" id="Connector: Elbow 19" o:spid="_x0000_s1026" type="#_x0000_t33" style="position:absolute;margin-left:75pt;margin-top:223.4pt;width:87pt;height:48.2pt;rotation:180;flip:y;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" strokecolor="#525252 [1606]" strokeweight="3pt">
                <v:stroke endarrow="block"/>
                <o:lock v:ext="edit" shapetype="f"/>
              </v:shape>
            </w:pict>
          </mc:Fallback>
        </mc:AlternateContent>
      </w:r>
      <w:r w:rsidR="004046A9" w:rsidRPr="00E1022E">
        <w:rPr>
          <w:rFonts w:ascii="Arial" w:hAnsi="Arial" w:cs="Arial"/>
          <w:b/>
          <w:bCs/>
          <w:sz w:val="24"/>
          <w:szCs w:val="24"/>
        </w:rPr>
        <w:t xml:space="preserve">                                                                                              </w:t>
      </w:r>
    </w:p>
    <w:p w14:paraId="4A04D7AA" w14:textId="0C3B04AF"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9984" behindDoc="0" locked="0" layoutInCell="1" allowOverlap="1" wp14:anchorId="5E0E439F" wp14:editId="64451B87">
                <wp:simplePos x="0" y="0"/>
                <wp:positionH relativeFrom="column">
                  <wp:posOffset>4010025</wp:posOffset>
                </wp:positionH>
                <wp:positionV relativeFrom="paragraph">
                  <wp:posOffset>19685</wp:posOffset>
                </wp:positionV>
                <wp:extent cx="2276475" cy="6572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3ADF5F7A" w14:textId="1965650F" w:rsidR="004046A9" w:rsidRPr="00E1022E" w:rsidRDefault="004046A9" w:rsidP="004046A9">
                            <w:pPr>
                              <w:jc w:val="center"/>
                              <w:rPr>
                                <w:rFonts w:ascii="Arial" w:hAnsi="Arial" w:cs="Arial"/>
                                <w:sz w:val="20"/>
                                <w:szCs w:val="20"/>
                              </w:rPr>
                            </w:pPr>
                            <w:r w:rsidRPr="00E1022E">
                              <w:rPr>
                                <w:rFonts w:ascii="Arial" w:hAnsi="Arial" w:cs="Arial"/>
                                <w:sz w:val="20"/>
                                <w:szCs w:val="20"/>
                              </w:rPr>
                              <w:t>Overhead &amp; Packaging cost (USD 0.</w:t>
                            </w:r>
                            <w:r w:rsidR="001B3AE7">
                              <w:rPr>
                                <w:rFonts w:ascii="Arial" w:hAnsi="Arial" w:cs="Arial"/>
                                <w:sz w:val="20"/>
                                <w:szCs w:val="20"/>
                              </w:rPr>
                              <w:t>70</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439F" id="Text Box 102" o:spid="_x0000_s1217" type="#_x0000_t202" style="position:absolute;left:0;text-align:left;margin-left:315.75pt;margin-top:1.55pt;width:179.25pt;height:51.7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" fillcolor="white [3201]" strokeweight=".5pt">
                <v:textbox>
                  <w:txbxContent>
                    <w:p w14:paraId="3ADF5F7A" w14:textId="1965650F" w:rsidR="004046A9" w:rsidRPr="00E1022E" w:rsidRDefault="004046A9" w:rsidP="004046A9">
                      <w:pPr>
                        <w:jc w:val="center"/>
                        <w:rPr>
                          <w:rFonts w:ascii="Arial" w:hAnsi="Arial" w:cs="Arial"/>
                          <w:sz w:val="20"/>
                          <w:szCs w:val="20"/>
                        </w:rPr>
                      </w:pPr>
                      <w:r w:rsidRPr="00E1022E">
                        <w:rPr>
                          <w:rFonts w:ascii="Arial" w:hAnsi="Arial" w:cs="Arial"/>
                          <w:sz w:val="20"/>
                          <w:szCs w:val="20"/>
                        </w:rPr>
                        <w:t>Overhead &amp; Packaging cost (USD 0.</w:t>
                      </w:r>
                      <w:r w:rsidR="001B3AE7">
                        <w:rPr>
                          <w:rFonts w:ascii="Arial" w:hAnsi="Arial" w:cs="Arial"/>
                          <w:sz w:val="20"/>
                          <w:szCs w:val="20"/>
                        </w:rPr>
                        <w:t>70</w:t>
                      </w:r>
                      <w:r w:rsidRPr="00E1022E">
                        <w:rPr>
                          <w:rFonts w:ascii="Arial" w:hAnsi="Arial" w:cs="Arial"/>
                          <w:sz w:val="20"/>
                          <w:szCs w:val="20"/>
                        </w:rPr>
                        <w:t xml:space="preserve"> / Kg)</w:t>
                      </w:r>
                    </w:p>
                  </w:txbxContent>
                </v:textbox>
              </v:shape>
            </w:pict>
          </mc:Fallback>
        </mc:AlternateContent>
      </w:r>
      <w:r w:rsidRPr="00E1022E">
        <w:rPr>
          <w:rFonts w:ascii="Arial" w:hAnsi="Arial" w:cs="Arial"/>
          <w:b/>
          <w:bCs/>
          <w:sz w:val="24"/>
          <w:szCs w:val="24"/>
        </w:rPr>
        <w:t xml:space="preserve">                                                                                           </w:t>
      </w:r>
    </w:p>
    <w:p w14:paraId="36D27843"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4864" behindDoc="0" locked="0" layoutInCell="1" allowOverlap="1" wp14:anchorId="4A3DF20B" wp14:editId="690A7581">
                <wp:simplePos x="0" y="0"/>
                <wp:positionH relativeFrom="column">
                  <wp:posOffset>-243696</wp:posOffset>
                </wp:positionH>
                <wp:positionV relativeFrom="paragraph">
                  <wp:posOffset>91440</wp:posOffset>
                </wp:positionV>
                <wp:extent cx="2113172" cy="304800"/>
                <wp:effectExtent l="0" t="0" r="20955" b="19050"/>
                <wp:wrapNone/>
                <wp:docPr id="103" name="Text Box 103"/>
                <wp:cNvGraphicFramePr/>
                <a:graphic xmlns:a="http://schemas.openxmlformats.org/drawingml/2006/main">
                  <a:graphicData uri="http://schemas.microsoft.com/office/word/2010/wordprocessingShape">
                    <wps:wsp>
                      <wps:cNvSpPr txBox="1"/>
                      <wps:spPr>
                        <a:xfrm>
                          <a:off x="0" y="0"/>
                          <a:ext cx="2113172" cy="304800"/>
                        </a:xfrm>
                        <a:prstGeom prst="rect">
                          <a:avLst/>
                        </a:prstGeom>
                        <a:solidFill>
                          <a:schemeClr val="lt1"/>
                        </a:solidFill>
                        <a:ln w="6350">
                          <a:solidFill>
                            <a:prstClr val="black"/>
                          </a:solidFill>
                        </a:ln>
                      </wps:spPr>
                      <wps:txbx>
                        <w:txbxContent>
                          <w:p w14:paraId="194EB7EC" w14:textId="29E70C6D" w:rsidR="004046A9" w:rsidRPr="00E1022E" w:rsidRDefault="004046A9" w:rsidP="004046A9">
                            <w:pPr>
                              <w:rPr>
                                <w:rFonts w:ascii="Arial" w:hAnsi="Arial" w:cs="Arial"/>
                                <w:sz w:val="20"/>
                                <w:szCs w:val="20"/>
                              </w:rPr>
                            </w:pPr>
                            <w:r w:rsidRPr="00E1022E">
                              <w:rPr>
                                <w:rFonts w:ascii="Arial" w:hAnsi="Arial" w:cs="Arial"/>
                                <w:sz w:val="20"/>
                                <w:szCs w:val="20"/>
                              </w:rPr>
                              <w:t>Methacrylic Acid (USD 2.</w:t>
                            </w:r>
                            <w:r w:rsidR="00857223">
                              <w:rPr>
                                <w:rFonts w:ascii="Arial" w:hAnsi="Arial" w:cs="Arial"/>
                                <w:sz w:val="20"/>
                                <w:szCs w:val="20"/>
                              </w:rPr>
                              <w:t>68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F20B" id="Text Box 103" o:spid="_x0000_s1218" type="#_x0000_t202" style="position:absolute;left:0;text-align:left;margin-left:-19.2pt;margin-top:7.2pt;width:166.4pt;height:24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" fillcolor="white [3201]" strokeweight=".5pt">
                <v:textbox>
                  <w:txbxContent>
                    <w:p w14:paraId="194EB7EC" w14:textId="29E70C6D" w:rsidR="004046A9" w:rsidRPr="00E1022E" w:rsidRDefault="004046A9" w:rsidP="004046A9">
                      <w:pPr>
                        <w:rPr>
                          <w:rFonts w:ascii="Arial" w:hAnsi="Arial" w:cs="Arial"/>
                          <w:sz w:val="20"/>
                          <w:szCs w:val="20"/>
                        </w:rPr>
                      </w:pPr>
                      <w:r w:rsidRPr="00E1022E">
                        <w:rPr>
                          <w:rFonts w:ascii="Arial" w:hAnsi="Arial" w:cs="Arial"/>
                          <w:sz w:val="20"/>
                          <w:szCs w:val="20"/>
                        </w:rPr>
                        <w:t>Methacrylic Acid (USD 2.</w:t>
                      </w:r>
                      <w:r w:rsidR="00857223">
                        <w:rPr>
                          <w:rFonts w:ascii="Arial" w:hAnsi="Arial" w:cs="Arial"/>
                          <w:sz w:val="20"/>
                          <w:szCs w:val="20"/>
                        </w:rPr>
                        <w:t>68</w:t>
                      </w:r>
                      <w:r w:rsidRPr="00E1022E">
                        <w:rPr>
                          <w:rFonts w:ascii="Arial" w:hAnsi="Arial" w:cs="Arial"/>
                          <w:sz w:val="20"/>
                          <w:szCs w:val="20"/>
                        </w:rPr>
                        <w:t xml:space="preserve"> /Kg)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74080" behindDoc="0" locked="0" layoutInCell="1" allowOverlap="1" wp14:anchorId="2B4480A8" wp14:editId="7E087555">
                <wp:simplePos x="0" y="0"/>
                <wp:positionH relativeFrom="column">
                  <wp:posOffset>5848350</wp:posOffset>
                </wp:positionH>
                <wp:positionV relativeFrom="paragraph">
                  <wp:posOffset>380365</wp:posOffset>
                </wp:positionV>
                <wp:extent cx="0" cy="548640"/>
                <wp:effectExtent l="76200" t="0" r="57150" b="60960"/>
                <wp:wrapNone/>
                <wp:docPr id="104" name="Straight Arrow Connector 104"/>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2B4C3A0" id="Straight Arrow Connector 104" o:spid="_x0000_s1026" type="#_x0000_t32" style="position:absolute;margin-left:460.5pt;margin-top:29.95pt;width:0;height:43.2pt;z-index:25297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966912" behindDoc="0" locked="0" layoutInCell="1" allowOverlap="1" wp14:anchorId="258A48F3" wp14:editId="451D4A8C">
                <wp:simplePos x="0" y="0"/>
                <wp:positionH relativeFrom="column">
                  <wp:posOffset>1590675</wp:posOffset>
                </wp:positionH>
                <wp:positionV relativeFrom="paragraph">
                  <wp:posOffset>37465</wp:posOffset>
                </wp:positionV>
                <wp:extent cx="503555" cy="0"/>
                <wp:effectExtent l="0" t="76200" r="10795" b="95250"/>
                <wp:wrapNone/>
                <wp:docPr id="105" name="Straight Arrow Connector 105"/>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6B45E" id="Straight Arrow Connector 105" o:spid="_x0000_s1026" type="#_x0000_t32" style="position:absolute;margin-left:125.25pt;margin-top:2.95pt;width:39.65pt;height:0;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ni1A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" strokecolor="#4472c4 [3204]" strokeweight=".5pt">
                <v:stroke endarrow="block" joinstyle="miter"/>
              </v:shape>
            </w:pict>
          </mc:Fallback>
        </mc:AlternateContent>
      </w:r>
    </w:p>
    <w:p w14:paraId="435C8492"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5888" behindDoc="0" locked="0" layoutInCell="1" allowOverlap="1" wp14:anchorId="0FC1C683" wp14:editId="0C575D23">
                <wp:simplePos x="0" y="0"/>
                <wp:positionH relativeFrom="column">
                  <wp:posOffset>-260950</wp:posOffset>
                </wp:positionH>
                <wp:positionV relativeFrom="paragraph">
                  <wp:posOffset>141018</wp:posOffset>
                </wp:positionV>
                <wp:extent cx="2130533" cy="353683"/>
                <wp:effectExtent l="0" t="0" r="22225" b="27940"/>
                <wp:wrapNone/>
                <wp:docPr id="107" name="Text Box 107"/>
                <wp:cNvGraphicFramePr/>
                <a:graphic xmlns:a="http://schemas.openxmlformats.org/drawingml/2006/main">
                  <a:graphicData uri="http://schemas.microsoft.com/office/word/2010/wordprocessingShape">
                    <wps:wsp>
                      <wps:cNvSpPr txBox="1"/>
                      <wps:spPr>
                        <a:xfrm>
                          <a:off x="0" y="0"/>
                          <a:ext cx="2130533" cy="353683"/>
                        </a:xfrm>
                        <a:prstGeom prst="rect">
                          <a:avLst/>
                        </a:prstGeom>
                        <a:solidFill>
                          <a:schemeClr val="lt1"/>
                        </a:solidFill>
                        <a:ln w="6350">
                          <a:solidFill>
                            <a:prstClr val="black"/>
                          </a:solidFill>
                        </a:ln>
                      </wps:spPr>
                      <wps:txbx>
                        <w:txbxContent>
                          <w:p w14:paraId="22EB65F0" w14:textId="3C3470F9" w:rsidR="004046A9" w:rsidRPr="00E1022E" w:rsidRDefault="004046A9" w:rsidP="004046A9">
                            <w:pPr>
                              <w:rPr>
                                <w:rFonts w:ascii="Arial" w:hAnsi="Arial" w:cs="Arial"/>
                                <w:sz w:val="20"/>
                                <w:szCs w:val="20"/>
                              </w:rPr>
                            </w:pPr>
                            <w:r w:rsidRPr="00E1022E">
                              <w:rPr>
                                <w:rFonts w:ascii="Arial" w:hAnsi="Arial" w:cs="Arial"/>
                                <w:sz w:val="20"/>
                                <w:szCs w:val="20"/>
                              </w:rPr>
                              <w:t xml:space="preserve">Styrene Monomer (USD </w:t>
                            </w:r>
                            <w:r w:rsidR="00332989">
                              <w:rPr>
                                <w:rFonts w:ascii="Arial" w:hAnsi="Arial" w:cs="Arial"/>
                                <w:sz w:val="20"/>
                                <w:szCs w:val="20"/>
                              </w:rPr>
                              <w:t>0.88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1C683" id="Text Box 107" o:spid="_x0000_s1219" type="#_x0000_t202" style="position:absolute;left:0;text-align:left;margin-left:-20.55pt;margin-top:11.1pt;width:167.75pt;height:27.8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" fillcolor="white [3201]" strokeweight=".5pt">
                <v:textbox>
                  <w:txbxContent>
                    <w:p w14:paraId="22EB65F0" w14:textId="3C3470F9" w:rsidR="004046A9" w:rsidRPr="00E1022E" w:rsidRDefault="004046A9" w:rsidP="004046A9">
                      <w:pPr>
                        <w:rPr>
                          <w:rFonts w:ascii="Arial" w:hAnsi="Arial" w:cs="Arial"/>
                          <w:sz w:val="20"/>
                          <w:szCs w:val="20"/>
                        </w:rPr>
                      </w:pPr>
                      <w:r w:rsidRPr="00E1022E">
                        <w:rPr>
                          <w:rFonts w:ascii="Arial" w:hAnsi="Arial" w:cs="Arial"/>
                          <w:sz w:val="20"/>
                          <w:szCs w:val="20"/>
                        </w:rPr>
                        <w:t xml:space="preserve">Styrene Monomer (USD </w:t>
                      </w:r>
                      <w:r w:rsidR="00332989">
                        <w:rPr>
                          <w:rFonts w:ascii="Arial" w:hAnsi="Arial" w:cs="Arial"/>
                          <w:sz w:val="20"/>
                          <w:szCs w:val="20"/>
                        </w:rPr>
                        <w:t>0.88</w:t>
                      </w:r>
                      <w:r w:rsidRPr="00E1022E">
                        <w:rPr>
                          <w:rFonts w:ascii="Arial" w:hAnsi="Arial" w:cs="Arial"/>
                          <w:sz w:val="20"/>
                          <w:szCs w:val="20"/>
                        </w:rPr>
                        <w:t xml:space="preserve"> /Kg)</w:t>
                      </w:r>
                    </w:p>
                  </w:txbxContent>
                </v:textbox>
              </v:shape>
            </w:pict>
          </mc:Fallback>
        </mc:AlternateContent>
      </w:r>
    </w:p>
    <w:p w14:paraId="4F56B3E6"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71008" behindDoc="0" locked="0" layoutInCell="1" allowOverlap="1" wp14:anchorId="6B656D58" wp14:editId="2D20BFE2">
                <wp:simplePos x="0" y="0"/>
                <wp:positionH relativeFrom="column">
                  <wp:posOffset>5314950</wp:posOffset>
                </wp:positionH>
                <wp:positionV relativeFrom="paragraph">
                  <wp:posOffset>207010</wp:posOffset>
                </wp:positionV>
                <wp:extent cx="876300" cy="81915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477B7783" w14:textId="17032B2F" w:rsidR="004046A9" w:rsidRPr="00E1022E" w:rsidRDefault="004046A9" w:rsidP="004046A9">
                            <w:pPr>
                              <w:rPr>
                                <w:rFonts w:ascii="Arial" w:hAnsi="Arial" w:cs="Arial"/>
                                <w:sz w:val="20"/>
                                <w:szCs w:val="20"/>
                              </w:rPr>
                            </w:pPr>
                            <w:r w:rsidRPr="00E1022E">
                              <w:rPr>
                                <w:rFonts w:ascii="Arial" w:hAnsi="Arial" w:cs="Arial"/>
                                <w:sz w:val="20"/>
                                <w:szCs w:val="20"/>
                              </w:rPr>
                              <w:t>Total Cost Incurred (USD 2.</w:t>
                            </w:r>
                            <w:r w:rsidR="00B17DAD">
                              <w:rPr>
                                <w:rFonts w:ascii="Arial" w:hAnsi="Arial" w:cs="Arial"/>
                                <w:sz w:val="20"/>
                                <w:szCs w:val="20"/>
                              </w:rPr>
                              <w:t>63</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56D58" id="Text Box 108" o:spid="_x0000_s1220" type="#_x0000_t202" style="position:absolute;left:0;text-align:left;margin-left:418.5pt;margin-top:16.3pt;width:69pt;height:64.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" fillcolor="white [3201]" strokeweight=".5pt">
                <v:textbox>
                  <w:txbxContent>
                    <w:p w14:paraId="477B7783" w14:textId="17032B2F" w:rsidR="004046A9" w:rsidRPr="00E1022E" w:rsidRDefault="004046A9" w:rsidP="004046A9">
                      <w:pPr>
                        <w:rPr>
                          <w:rFonts w:ascii="Arial" w:hAnsi="Arial" w:cs="Arial"/>
                          <w:sz w:val="20"/>
                          <w:szCs w:val="20"/>
                        </w:rPr>
                      </w:pPr>
                      <w:r w:rsidRPr="00E1022E">
                        <w:rPr>
                          <w:rFonts w:ascii="Arial" w:hAnsi="Arial" w:cs="Arial"/>
                          <w:sz w:val="20"/>
                          <w:szCs w:val="20"/>
                        </w:rPr>
                        <w:t>Total Cost Incurred (USD 2.</w:t>
                      </w:r>
                      <w:r w:rsidR="00B17DAD">
                        <w:rPr>
                          <w:rFonts w:ascii="Arial" w:hAnsi="Arial" w:cs="Arial"/>
                          <w:sz w:val="20"/>
                          <w:szCs w:val="20"/>
                        </w:rPr>
                        <w:t>63</w:t>
                      </w:r>
                      <w:r w:rsidRPr="00E1022E">
                        <w:rPr>
                          <w:rFonts w:ascii="Arial" w:hAnsi="Arial" w:cs="Arial"/>
                          <w:sz w:val="20"/>
                          <w:szCs w:val="20"/>
                        </w:rPr>
                        <w:t xml:space="preserve"> / Kg)</w:t>
                      </w:r>
                    </w:p>
                  </w:txbxContent>
                </v:textbox>
              </v:shape>
            </w:pict>
          </mc:Fallback>
        </mc:AlternateContent>
      </w:r>
    </w:p>
    <w:p w14:paraId="4C4056BF"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77152" behindDoc="0" locked="0" layoutInCell="1" allowOverlap="1" wp14:anchorId="5C6DFEC4" wp14:editId="02D391DA">
                <wp:simplePos x="0" y="0"/>
                <wp:positionH relativeFrom="column">
                  <wp:posOffset>5829300</wp:posOffset>
                </wp:positionH>
                <wp:positionV relativeFrom="paragraph">
                  <wp:posOffset>658384</wp:posOffset>
                </wp:positionV>
                <wp:extent cx="0" cy="704088"/>
                <wp:effectExtent l="76200" t="0" r="57150" b="58420"/>
                <wp:wrapNone/>
                <wp:docPr id="115" name="Straight Arrow Connector 115"/>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ADD47C0" id="Straight Arrow Connector 115" o:spid="_x0000_s1026" type="#_x0000_t32" style="position:absolute;margin-left:459pt;margin-top:51.85pt;width:0;height:55.45pt;z-index:25297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" strokecolor="#4472c4 [3204]" strokeweight=".5pt">
                <v:stroke endarrow="block" joinstyle="miter"/>
              </v:shape>
            </w:pict>
          </mc:Fallback>
        </mc:AlternateContent>
      </w:r>
    </w:p>
    <w:p w14:paraId="5B4CAF35"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76128" behindDoc="0" locked="0" layoutInCell="1" allowOverlap="1" wp14:anchorId="098F1A36" wp14:editId="51ED3E12">
                <wp:simplePos x="0" y="0"/>
                <wp:positionH relativeFrom="column">
                  <wp:posOffset>4627821</wp:posOffset>
                </wp:positionH>
                <wp:positionV relativeFrom="paragraph">
                  <wp:posOffset>997039</wp:posOffset>
                </wp:positionV>
                <wp:extent cx="1647825" cy="542260"/>
                <wp:effectExtent l="0" t="0" r="28575" b="10795"/>
                <wp:wrapNone/>
                <wp:docPr id="136" name="Text Box 136"/>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57E06CAB" w14:textId="25B4EDF4" w:rsidR="004046A9" w:rsidRPr="00E1022E" w:rsidRDefault="004046A9" w:rsidP="004046A9">
                            <w:pPr>
                              <w:rPr>
                                <w:rFonts w:ascii="Arial" w:hAnsi="Arial" w:cs="Arial"/>
                                <w:sz w:val="20"/>
                                <w:szCs w:val="20"/>
                              </w:rPr>
                            </w:pPr>
                            <w:r w:rsidRPr="00E1022E">
                              <w:rPr>
                                <w:rFonts w:ascii="Arial" w:hAnsi="Arial" w:cs="Arial"/>
                                <w:sz w:val="20"/>
                                <w:szCs w:val="20"/>
                              </w:rPr>
                              <w:t>Current Selling Price (USD 3.</w:t>
                            </w:r>
                            <w:r w:rsidR="00B17DAD">
                              <w:rPr>
                                <w:rFonts w:ascii="Arial" w:hAnsi="Arial" w:cs="Arial"/>
                                <w:sz w:val="20"/>
                                <w:szCs w:val="20"/>
                              </w:rPr>
                              <w:t>62</w:t>
                            </w:r>
                            <w:r w:rsidRPr="00E1022E">
                              <w:rPr>
                                <w:rFonts w:ascii="Arial" w:hAnsi="Arial" w:cs="Arial"/>
                                <w:sz w:val="20"/>
                                <w:szCs w:val="20"/>
                              </w:rPr>
                              <w:t>/ Kg) In-Direct Sales</w:t>
                            </w:r>
                          </w:p>
                          <w:p w14:paraId="57B5B01D" w14:textId="77777777" w:rsidR="004046A9" w:rsidRPr="00E1022E" w:rsidRDefault="004046A9" w:rsidP="004046A9">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F1A36" id="Text Box 136" o:spid="_x0000_s1221" type="#_x0000_t202" style="position:absolute;left:0;text-align:left;margin-left:364.4pt;margin-top:78.5pt;width:129.75pt;height:42.7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JaHE7NSAgAArgQAAA4AAAAAAAAAAAAAAAAALgIAAGRycy9lMm9Eb2MueG1sUEsBAi0AFAAG&#10;AAgAAAAhAIiGpBzdAAAACwEAAA8AAAAAAAAAAAAAAAAArAQAAGRycy9kb3ducmV2LnhtbFBLBQYA&#10;AAAABAAEAPMAAAC2BQAAAAA=&#10;" fillcolor="white [3201]" strokeweight=".5pt">
                <v:textbox>
                  <w:txbxContent>
                    <w:p w14:paraId="57E06CAB" w14:textId="25B4EDF4" w:rsidR="004046A9" w:rsidRPr="00E1022E" w:rsidRDefault="004046A9" w:rsidP="004046A9">
                      <w:pPr>
                        <w:rPr>
                          <w:rFonts w:ascii="Arial" w:hAnsi="Arial" w:cs="Arial"/>
                          <w:sz w:val="20"/>
                          <w:szCs w:val="20"/>
                        </w:rPr>
                      </w:pPr>
                      <w:r w:rsidRPr="00E1022E">
                        <w:rPr>
                          <w:rFonts w:ascii="Arial" w:hAnsi="Arial" w:cs="Arial"/>
                          <w:sz w:val="20"/>
                          <w:szCs w:val="20"/>
                        </w:rPr>
                        <w:t>Current Selling Price (USD 3.</w:t>
                      </w:r>
                      <w:r w:rsidR="00B17DAD">
                        <w:rPr>
                          <w:rFonts w:ascii="Arial" w:hAnsi="Arial" w:cs="Arial"/>
                          <w:sz w:val="20"/>
                          <w:szCs w:val="20"/>
                        </w:rPr>
                        <w:t>62</w:t>
                      </w:r>
                      <w:r w:rsidRPr="00E1022E">
                        <w:rPr>
                          <w:rFonts w:ascii="Arial" w:hAnsi="Arial" w:cs="Arial"/>
                          <w:sz w:val="20"/>
                          <w:szCs w:val="20"/>
                        </w:rPr>
                        <w:t>/ Kg) In-Direct Sales</w:t>
                      </w:r>
                    </w:p>
                    <w:p w14:paraId="57B5B01D" w14:textId="77777777" w:rsidR="004046A9" w:rsidRPr="00E1022E" w:rsidRDefault="004046A9" w:rsidP="004046A9">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57696" behindDoc="0" locked="0" layoutInCell="1" allowOverlap="1" wp14:anchorId="157308B5" wp14:editId="7921B994">
                <wp:simplePos x="0" y="0"/>
                <wp:positionH relativeFrom="column">
                  <wp:posOffset>1134470</wp:posOffset>
                </wp:positionH>
                <wp:positionV relativeFrom="paragraph">
                  <wp:posOffset>979265</wp:posOffset>
                </wp:positionV>
                <wp:extent cx="955343" cy="245745"/>
                <wp:effectExtent l="0" t="0" r="0" b="0"/>
                <wp:wrapNone/>
                <wp:docPr id="144"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51ECC58D" w14:textId="77777777" w:rsidR="004046A9" w:rsidRPr="00E1022E" w:rsidRDefault="004046A9" w:rsidP="004046A9">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157308B5" id="_x0000_s1222" type="#_x0000_t202" style="position:absolute;left:0;text-align:left;margin-left:89.35pt;margin-top:77.1pt;width:75.2pt;height:19.35pt;z-index:25295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" filled="f" stroked="f">
                <v:textbox style="mso-fit-shape-to-text:t">
                  <w:txbxContent>
                    <w:p w14:paraId="51ECC58D" w14:textId="77777777" w:rsidR="004046A9" w:rsidRPr="00E1022E" w:rsidRDefault="004046A9" w:rsidP="004046A9">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61792" behindDoc="0" locked="0" layoutInCell="1" allowOverlap="1" wp14:anchorId="1DD95AF4" wp14:editId="3683039B">
                <wp:simplePos x="0" y="0"/>
                <wp:positionH relativeFrom="column">
                  <wp:posOffset>6494244</wp:posOffset>
                </wp:positionH>
                <wp:positionV relativeFrom="paragraph">
                  <wp:posOffset>772160</wp:posOffset>
                </wp:positionV>
                <wp:extent cx="0" cy="1457685"/>
                <wp:effectExtent l="57150" t="0" r="57150" b="47625"/>
                <wp:wrapNone/>
                <wp:docPr id="14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B6C19" id="Straight Arrow Connector 30" o:spid="_x0000_s1026" type="#_x0000_t32" style="position:absolute;margin-left:511.35pt;margin-top:60.8pt;width:0;height:114.8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Ts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9s7jBSR&#10;0KSjt4T3g0cfrNUj2mmlwEht0TIaNhpXA26nDjZIppM6mkdNfzows7i6DBtnUtjUWRnCQTOaYgPO&#10;uQFs8oimQwqn1e3q/d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nRgU7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27EA6B95"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0768" behindDoc="0" locked="0" layoutInCell="1" allowOverlap="1" wp14:anchorId="5B2E174A" wp14:editId="124064C0">
                <wp:simplePos x="0" y="0"/>
                <wp:positionH relativeFrom="column">
                  <wp:posOffset>545993</wp:posOffset>
                </wp:positionH>
                <wp:positionV relativeFrom="paragraph">
                  <wp:posOffset>318119</wp:posOffset>
                </wp:positionV>
                <wp:extent cx="1510665" cy="583565"/>
                <wp:effectExtent l="0" t="0" r="0" b="0"/>
                <wp:wrapNone/>
                <wp:docPr id="147"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1CA517A0" w14:textId="50AA5948" w:rsidR="004046A9" w:rsidRPr="00E1022E" w:rsidRDefault="004046A9" w:rsidP="004046A9">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sidR="00B17DAD">
                              <w:rPr>
                                <w:rFonts w:ascii="Arial" w:eastAsia="Verdana" w:hAnsi="Arial" w:cs="Arial"/>
                                <w:b/>
                                <w:bCs/>
                                <w:color w:val="538135" w:themeColor="accent6" w:themeShade="BF"/>
                                <w:kern w:val="24"/>
                                <w:sz w:val="24"/>
                                <w:szCs w:val="24"/>
                                <w:lang w:val="en-US"/>
                              </w:rPr>
                              <w:t>32.7</w:t>
                            </w:r>
                            <w:r w:rsidRPr="00E1022E">
                              <w:rPr>
                                <w:rFonts w:ascii="Arial" w:eastAsia="Verdana" w:hAnsi="Arial" w:cs="Arial"/>
                                <w:b/>
                                <w:bCs/>
                                <w:color w:val="538135" w:themeColor="accent6" w:themeShade="BF"/>
                                <w:kern w:val="24"/>
                                <w:sz w:val="24"/>
                                <w:szCs w:val="24"/>
                                <w:lang w:val="en-US"/>
                              </w:rPr>
                              <w:t>%</w:t>
                            </w:r>
                          </w:p>
                        </w:txbxContent>
                      </wps:txbx>
                      <wps:bodyPr wrap="square" rtlCol="0">
                        <a:noAutofit/>
                      </wps:bodyPr>
                    </wps:wsp>
                  </a:graphicData>
                </a:graphic>
                <wp14:sizeRelV relativeFrom="margin">
                  <wp14:pctHeight>0</wp14:pctHeight>
                </wp14:sizeRelV>
              </wp:anchor>
            </w:drawing>
          </mc:Choice>
          <mc:Fallback>
            <w:pict>
              <v:shape w14:anchorId="5B2E174A" id="_x0000_s1223" type="#_x0000_t202" style="position:absolute;left:0;text-align:left;margin-left:43pt;margin-top:25.05pt;width:118.95pt;height:45.95pt;z-index:25296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" filled="f" stroked="f">
                <v:textbox>
                  <w:txbxContent>
                    <w:p w14:paraId="1CA517A0" w14:textId="50AA5948" w:rsidR="004046A9" w:rsidRPr="00E1022E" w:rsidRDefault="004046A9" w:rsidP="004046A9">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sidR="00B17DAD">
                        <w:rPr>
                          <w:rFonts w:ascii="Arial" w:eastAsia="Verdana" w:hAnsi="Arial" w:cs="Arial"/>
                          <w:b/>
                          <w:bCs/>
                          <w:color w:val="538135" w:themeColor="accent6" w:themeShade="BF"/>
                          <w:kern w:val="24"/>
                          <w:sz w:val="24"/>
                          <w:szCs w:val="24"/>
                          <w:lang w:val="en-US"/>
                        </w:rPr>
                        <w:t>32.7</w:t>
                      </w:r>
                      <w:r w:rsidRPr="00E1022E">
                        <w:rPr>
                          <w:rFonts w:ascii="Arial" w:eastAsia="Verdana" w:hAnsi="Arial" w:cs="Arial"/>
                          <w:b/>
                          <w:bCs/>
                          <w:color w:val="538135" w:themeColor="accent6" w:themeShade="BF"/>
                          <w:kern w:val="24"/>
                          <w:sz w:val="24"/>
                          <w:szCs w:val="24"/>
                          <w:lang w:val="en-US"/>
                        </w:rPr>
                        <w:t>%</w:t>
                      </w:r>
                    </w:p>
                  </w:txbxContent>
                </v:textbox>
              </v:shape>
            </w:pict>
          </mc:Fallback>
        </mc:AlternateContent>
      </w:r>
    </w:p>
    <w:p w14:paraId="672DF91C" w14:textId="77777777" w:rsidR="004046A9" w:rsidRPr="00E1022E" w:rsidRDefault="004046A9" w:rsidP="004046A9">
      <w:pPr>
        <w:spacing w:line="360" w:lineRule="auto"/>
        <w:jc w:val="both"/>
        <w:rPr>
          <w:rFonts w:ascii="Arial" w:hAnsi="Arial" w:cs="Arial"/>
          <w:b/>
          <w:bCs/>
          <w:sz w:val="24"/>
          <w:szCs w:val="24"/>
        </w:rPr>
      </w:pPr>
    </w:p>
    <w:p w14:paraId="69BA9A09"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1248" behindDoc="0" locked="0" layoutInCell="1" allowOverlap="1" wp14:anchorId="4B65DEAF" wp14:editId="1E1CBD9D">
                <wp:simplePos x="0" y="0"/>
                <wp:positionH relativeFrom="column">
                  <wp:posOffset>1134110</wp:posOffset>
                </wp:positionH>
                <wp:positionV relativeFrom="paragraph">
                  <wp:posOffset>81915</wp:posOffset>
                </wp:positionV>
                <wp:extent cx="0" cy="1311550"/>
                <wp:effectExtent l="95250" t="0" r="95250" b="41275"/>
                <wp:wrapNone/>
                <wp:docPr id="14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9B212" id="Straight Arrow Connector 21" o:spid="_x0000_s1026" type="#_x0000_t32" style="position:absolute;margin-left:89.3pt;margin-top:6.45pt;width:0;height:103.25pt;flip:x;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lB42Gx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36B43691" w14:textId="77777777" w:rsidR="004046A9" w:rsidRPr="00E1022E" w:rsidRDefault="004046A9" w:rsidP="004046A9">
      <w:pPr>
        <w:spacing w:line="360" w:lineRule="auto"/>
        <w:jc w:val="both"/>
        <w:rPr>
          <w:rFonts w:ascii="Arial" w:hAnsi="Arial" w:cs="Arial"/>
          <w:b/>
          <w:bCs/>
          <w:sz w:val="24"/>
          <w:szCs w:val="24"/>
        </w:rPr>
      </w:pPr>
    </w:p>
    <w:p w14:paraId="3A9E36B6" w14:textId="77777777" w:rsidR="004046A9" w:rsidRPr="00E1022E" w:rsidRDefault="004046A9" w:rsidP="004046A9">
      <w:pPr>
        <w:spacing w:line="360" w:lineRule="auto"/>
        <w:jc w:val="both"/>
        <w:rPr>
          <w:rFonts w:ascii="Arial" w:hAnsi="Arial" w:cs="Arial"/>
          <w:b/>
          <w:bCs/>
          <w:sz w:val="24"/>
          <w:szCs w:val="24"/>
        </w:rPr>
      </w:pPr>
    </w:p>
    <w:p w14:paraId="62A5BC62"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56672" behindDoc="0" locked="0" layoutInCell="1" allowOverlap="1" wp14:anchorId="4FA2E1F0" wp14:editId="36C28CFA">
                <wp:simplePos x="0" y="0"/>
                <wp:positionH relativeFrom="column">
                  <wp:posOffset>30100</wp:posOffset>
                </wp:positionH>
                <wp:positionV relativeFrom="paragraph">
                  <wp:posOffset>227685</wp:posOffset>
                </wp:positionV>
                <wp:extent cx="2736850" cy="400050"/>
                <wp:effectExtent l="0" t="0" r="0" b="0"/>
                <wp:wrapNone/>
                <wp:docPr id="15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7431716C" w14:textId="77777777" w:rsidR="004046A9" w:rsidRPr="00494982" w:rsidRDefault="004046A9"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FA2E1F0" id="_x0000_s1224" style="position:absolute;left:0;text-align:left;margin-left:2.35pt;margin-top:17.95pt;width:215.5pt;height:31.5pt;z-index:2529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" filled="f" stroked="f">
                <v:textbox style="mso-fit-shape-to-text:t">
                  <w:txbxContent>
                    <w:p w14:paraId="7431716C" w14:textId="77777777" w:rsidR="004046A9" w:rsidRPr="00494982" w:rsidRDefault="004046A9"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B38D465"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2272" behindDoc="0" locked="0" layoutInCell="1" allowOverlap="1" wp14:anchorId="60A73606" wp14:editId="09D070E7">
                <wp:simplePos x="0" y="0"/>
                <wp:positionH relativeFrom="column">
                  <wp:posOffset>1590675</wp:posOffset>
                </wp:positionH>
                <wp:positionV relativeFrom="paragraph">
                  <wp:posOffset>268605</wp:posOffset>
                </wp:positionV>
                <wp:extent cx="0" cy="1260000"/>
                <wp:effectExtent l="95250" t="0" r="76200" b="54610"/>
                <wp:wrapNone/>
                <wp:docPr id="18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51D35" id="Straight Arrow Connector 21" o:spid="_x0000_s1026" type="#_x0000_t32" style="position:absolute;margin-left:125.25pt;margin-top:21.15pt;width:0;height:99.2pt;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" strokecolor="#525252 [1606]" strokeweight="3pt">
                <v:stroke endarrow="block" joinstyle="miter"/>
                <o:lock v:ext="edit" shapetype="f"/>
              </v:shape>
            </w:pict>
          </mc:Fallback>
        </mc:AlternateContent>
      </w:r>
    </w:p>
    <w:p w14:paraId="1E38E389"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54624" behindDoc="0" locked="0" layoutInCell="1" allowOverlap="1" wp14:anchorId="1C8816E7" wp14:editId="2BE34C40">
                <wp:simplePos x="0" y="0"/>
                <wp:positionH relativeFrom="column">
                  <wp:posOffset>4831459</wp:posOffset>
                </wp:positionH>
                <wp:positionV relativeFrom="paragraph">
                  <wp:posOffset>310077</wp:posOffset>
                </wp:positionV>
                <wp:extent cx="1826895" cy="245745"/>
                <wp:effectExtent l="0" t="0" r="0" b="0"/>
                <wp:wrapNone/>
                <wp:docPr id="24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17802E3" w14:textId="77777777" w:rsidR="004046A9" w:rsidRPr="00494982" w:rsidRDefault="004046A9"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1C8816E7" id="_x0000_s1225" style="position:absolute;left:0;text-align:left;margin-left:380.45pt;margin-top:24.4pt;width:143.85pt;height:19.35pt;z-index:25295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" filled="f" stroked="f">
                <v:textbox style="mso-fit-shape-to-text:t">
                  <w:txbxContent>
                    <w:p w14:paraId="517802E3" w14:textId="77777777" w:rsidR="004046A9" w:rsidRPr="00494982" w:rsidRDefault="004046A9"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077DC522"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0224" behindDoc="0" locked="0" layoutInCell="1" allowOverlap="1" wp14:anchorId="49F0ECCB" wp14:editId="3AB914C4">
                <wp:simplePos x="0" y="0"/>
                <wp:positionH relativeFrom="column">
                  <wp:posOffset>3026970</wp:posOffset>
                </wp:positionH>
                <wp:positionV relativeFrom="paragraph">
                  <wp:posOffset>107323</wp:posOffset>
                </wp:positionV>
                <wp:extent cx="1895475" cy="694525"/>
                <wp:effectExtent l="95250" t="19050" r="9525" b="48895"/>
                <wp:wrapNone/>
                <wp:docPr id="206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07ECC" id="Connector: Elbow 14" o:spid="_x0000_s1026" type="#_x0000_t33" style="position:absolute;margin-left:238.35pt;margin-top:8.45pt;width:149.25pt;height:54.7pt;flip:x;z-index:2529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" strokecolor="#525252 [1606]" strokeweight="3pt">
                <v:stroke dashstyle="dash" endarrow="block"/>
                <o:lock v:ext="edit" shapetype="f"/>
              </v:shape>
            </w:pict>
          </mc:Fallback>
        </mc:AlternateContent>
      </w:r>
    </w:p>
    <w:p w14:paraId="7F004BF7" w14:textId="77777777" w:rsidR="004046A9" w:rsidRPr="00E1022E" w:rsidRDefault="004046A9" w:rsidP="004046A9">
      <w:pPr>
        <w:spacing w:line="360" w:lineRule="auto"/>
        <w:jc w:val="both"/>
        <w:rPr>
          <w:rFonts w:ascii="Arial" w:hAnsi="Arial" w:cs="Arial"/>
          <w:b/>
          <w:bCs/>
          <w:sz w:val="24"/>
          <w:szCs w:val="24"/>
        </w:rPr>
      </w:pPr>
    </w:p>
    <w:p w14:paraId="496F3FC9"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983296" behindDoc="0" locked="0" layoutInCell="1" allowOverlap="1" wp14:anchorId="695E880E" wp14:editId="6A966DA8">
                <wp:simplePos x="0" y="0"/>
                <wp:positionH relativeFrom="column">
                  <wp:posOffset>1129030</wp:posOffset>
                </wp:positionH>
                <wp:positionV relativeFrom="paragraph">
                  <wp:posOffset>221615</wp:posOffset>
                </wp:positionV>
                <wp:extent cx="2360930" cy="1404620"/>
                <wp:effectExtent l="0" t="0" r="22860" b="11430"/>
                <wp:wrapSquare wrapText="bothSides"/>
                <wp:docPr id="2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DA46711" w14:textId="77777777" w:rsidR="004046A9" w:rsidRPr="00613BA5" w:rsidRDefault="004046A9" w:rsidP="004046A9">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E880E" id="_x0000_s1226" type="#_x0000_t202" style="position:absolute;left:0;text-align:left;margin-left:88.9pt;margin-top:17.45pt;width:185.9pt;height:110.6pt;z-index:25298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LKQIAAFE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">
                <v:textbox style="mso-fit-shape-to-text:t">
                  <w:txbxContent>
                    <w:p w14:paraId="7DA46711" w14:textId="77777777" w:rsidR="004046A9" w:rsidRPr="00613BA5" w:rsidRDefault="004046A9" w:rsidP="004046A9">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4BEEE201" w14:textId="77777777" w:rsidR="004046A9" w:rsidRPr="00E1022E" w:rsidRDefault="004046A9" w:rsidP="004046A9">
      <w:pPr>
        <w:spacing w:line="360" w:lineRule="auto"/>
        <w:jc w:val="both"/>
        <w:rPr>
          <w:rFonts w:ascii="Arial" w:hAnsi="Arial" w:cs="Arial"/>
          <w:b/>
          <w:bCs/>
          <w:sz w:val="24"/>
          <w:szCs w:val="24"/>
        </w:rPr>
      </w:pPr>
    </w:p>
    <w:p w14:paraId="4A915041" w14:textId="77777777" w:rsidR="004046A9" w:rsidRDefault="004046A9" w:rsidP="007A7901">
      <w:pPr>
        <w:spacing w:line="480" w:lineRule="auto"/>
        <w:rPr>
          <w:rFonts w:ascii="Arial" w:eastAsia="Arial" w:hAnsi="Arial" w:cs="Arial"/>
          <w:b/>
          <w:bCs/>
          <w:color w:val="000000" w:themeColor="text1"/>
          <w:sz w:val="24"/>
          <w:szCs w:val="24"/>
        </w:rPr>
      </w:pPr>
    </w:p>
    <w:p w14:paraId="508EA2B1" w14:textId="77777777" w:rsidR="004046A9" w:rsidRDefault="004046A9" w:rsidP="007A7901">
      <w:pPr>
        <w:spacing w:line="480" w:lineRule="auto"/>
        <w:rPr>
          <w:rFonts w:ascii="Arial" w:eastAsia="Arial" w:hAnsi="Arial" w:cs="Arial"/>
          <w:b/>
          <w:bCs/>
          <w:color w:val="000000" w:themeColor="text1"/>
          <w:sz w:val="24"/>
          <w:szCs w:val="24"/>
        </w:rPr>
      </w:pPr>
    </w:p>
    <w:p w14:paraId="29F6D1FE" w14:textId="6B134D9D" w:rsidR="00D5017D" w:rsidRPr="00E1022E" w:rsidRDefault="00D5017D" w:rsidP="00D5017D">
      <w:pPr>
        <w:spacing w:line="360" w:lineRule="auto"/>
        <w:jc w:val="both"/>
        <w:rPr>
          <w:rFonts w:ascii="Arial" w:hAnsi="Arial" w:cs="Arial"/>
          <w:b/>
          <w:bCs/>
          <w:sz w:val="24"/>
          <w:szCs w:val="24"/>
        </w:rPr>
      </w:pPr>
      <w:r w:rsidRPr="00E1022E">
        <w:rPr>
          <w:rFonts w:ascii="Arial" w:hAnsi="Arial" w:cs="Arial"/>
          <w:b/>
          <w:bCs/>
          <w:sz w:val="24"/>
          <w:szCs w:val="24"/>
        </w:rPr>
        <w:lastRenderedPageBreak/>
        <w:t>Value Flow</w:t>
      </w:r>
      <w:r>
        <w:rPr>
          <w:rFonts w:ascii="Arial" w:hAnsi="Arial" w:cs="Arial"/>
          <w:b/>
          <w:bCs/>
          <w:sz w:val="24"/>
          <w:szCs w:val="24"/>
        </w:rPr>
        <w:t xml:space="preserve"> Analysis</w:t>
      </w:r>
      <w:r w:rsidRPr="00E1022E">
        <w:rPr>
          <w:rFonts w:ascii="Arial" w:hAnsi="Arial" w:cs="Arial"/>
          <w:b/>
          <w:bCs/>
          <w:sz w:val="24"/>
          <w:szCs w:val="24"/>
        </w:rPr>
        <w:t xml:space="preserve"> for</w:t>
      </w:r>
      <w:r>
        <w:rPr>
          <w:rFonts w:ascii="Arial" w:hAnsi="Arial" w:cs="Arial"/>
          <w:b/>
          <w:bCs/>
          <w:sz w:val="24"/>
          <w:szCs w:val="24"/>
        </w:rPr>
        <w:t xml:space="preserve"> Non-</w:t>
      </w:r>
      <w:r w:rsidRPr="00E1022E">
        <w:rPr>
          <w:rFonts w:ascii="Arial" w:hAnsi="Arial" w:cs="Arial"/>
          <w:b/>
          <w:bCs/>
          <w:sz w:val="24"/>
          <w:szCs w:val="24"/>
        </w:rPr>
        <w:t xml:space="preserve">Captive </w:t>
      </w:r>
      <w:proofErr w:type="spellStart"/>
      <w:r>
        <w:rPr>
          <w:rFonts w:ascii="Arial" w:hAnsi="Arial" w:cs="Arial"/>
          <w:b/>
          <w:bCs/>
          <w:sz w:val="24"/>
          <w:szCs w:val="24"/>
        </w:rPr>
        <w:t>Novolac</w:t>
      </w:r>
      <w:proofErr w:type="spellEnd"/>
      <w:r>
        <w:rPr>
          <w:rFonts w:ascii="Arial" w:hAnsi="Arial" w:cs="Arial"/>
          <w:b/>
          <w:bCs/>
          <w:sz w:val="24"/>
          <w:szCs w:val="24"/>
        </w:rPr>
        <w:t xml:space="preserve"> </w:t>
      </w:r>
      <w:r w:rsidRPr="00E1022E">
        <w:rPr>
          <w:rFonts w:ascii="Arial" w:hAnsi="Arial" w:cs="Arial"/>
          <w:b/>
          <w:bCs/>
          <w:sz w:val="24"/>
          <w:szCs w:val="24"/>
        </w:rPr>
        <w:t>Vinyl Ester Resin Manufacturer</w:t>
      </w:r>
    </w:p>
    <w:p w14:paraId="7CE2B970" w14:textId="40CB3BA5"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0944" behindDoc="0" locked="0" layoutInCell="1" allowOverlap="1" wp14:anchorId="70726B95" wp14:editId="7A229708">
                <wp:simplePos x="0" y="0"/>
                <wp:positionH relativeFrom="column">
                  <wp:posOffset>-224155</wp:posOffset>
                </wp:positionH>
                <wp:positionV relativeFrom="paragraph">
                  <wp:posOffset>3810</wp:posOffset>
                </wp:positionV>
                <wp:extent cx="2047875" cy="428625"/>
                <wp:effectExtent l="0" t="0" r="28575" b="28575"/>
                <wp:wrapNone/>
                <wp:docPr id="2103" name="Text Box 2103"/>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2DEC46E3" w14:textId="138DBFFE" w:rsidR="00D5017D" w:rsidRPr="00E1022E" w:rsidRDefault="00D5017D" w:rsidP="00D5017D">
                            <w:pPr>
                              <w:rPr>
                                <w:rFonts w:ascii="Arial" w:hAnsi="Arial" w:cs="Arial"/>
                                <w:sz w:val="20"/>
                                <w:szCs w:val="20"/>
                              </w:rPr>
                            </w:pPr>
                            <w:r w:rsidRPr="00E1022E">
                              <w:rPr>
                                <w:rFonts w:ascii="Arial" w:hAnsi="Arial" w:cs="Arial"/>
                                <w:sz w:val="20"/>
                                <w:szCs w:val="20"/>
                              </w:rPr>
                              <w:t xml:space="preserve">Epoxy Resin (USD </w:t>
                            </w:r>
                            <w:r>
                              <w:rPr>
                                <w:rFonts w:ascii="Arial" w:hAnsi="Arial" w:cs="Arial"/>
                                <w:sz w:val="20"/>
                                <w:szCs w:val="20"/>
                              </w:rPr>
                              <w:t>4.25</w:t>
                            </w:r>
                            <w:r w:rsidRPr="00E1022E">
                              <w:rPr>
                                <w:rFonts w:ascii="Arial" w:hAnsi="Arial" w:cs="Arial"/>
                                <w:sz w:val="20"/>
                                <w:szCs w:val="20"/>
                              </w:rPr>
                              <w:t xml:space="preserve">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26B95" id="Text Box 2103" o:spid="_x0000_s1227" type="#_x0000_t202" style="position:absolute;left:0;text-align:left;margin-left:-17.65pt;margin-top:.3pt;width:161.25pt;height:33.75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" fillcolor="white [3201]" strokeweight=".5pt">
                <v:textbox>
                  <w:txbxContent>
                    <w:p w14:paraId="2DEC46E3" w14:textId="138DBFFE" w:rsidR="00D5017D" w:rsidRPr="00E1022E" w:rsidRDefault="00D5017D" w:rsidP="00D5017D">
                      <w:pPr>
                        <w:rPr>
                          <w:rFonts w:ascii="Arial" w:hAnsi="Arial" w:cs="Arial"/>
                          <w:sz w:val="20"/>
                          <w:szCs w:val="20"/>
                        </w:rPr>
                      </w:pPr>
                      <w:r w:rsidRPr="00E1022E">
                        <w:rPr>
                          <w:rFonts w:ascii="Arial" w:hAnsi="Arial" w:cs="Arial"/>
                          <w:sz w:val="20"/>
                          <w:szCs w:val="20"/>
                        </w:rPr>
                        <w:t xml:space="preserve">Epoxy Resin (USD </w:t>
                      </w:r>
                      <w:r>
                        <w:rPr>
                          <w:rFonts w:ascii="Arial" w:hAnsi="Arial" w:cs="Arial"/>
                          <w:sz w:val="20"/>
                          <w:szCs w:val="20"/>
                        </w:rPr>
                        <w:t>4.25</w:t>
                      </w:r>
                      <w:r w:rsidRPr="00E1022E">
                        <w:rPr>
                          <w:rFonts w:ascii="Arial" w:hAnsi="Arial" w:cs="Arial"/>
                          <w:sz w:val="20"/>
                          <w:szCs w:val="20"/>
                        </w:rPr>
                        <w:t xml:space="preserve"> /Kg</w:t>
                      </w:r>
                      <w:r w:rsidRPr="00E1022E">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4560" behindDoc="0" locked="0" layoutInCell="1" allowOverlap="1" wp14:anchorId="48EC4749" wp14:editId="2B77A58B">
                <wp:simplePos x="0" y="0"/>
                <wp:positionH relativeFrom="column">
                  <wp:posOffset>2705100</wp:posOffset>
                </wp:positionH>
                <wp:positionV relativeFrom="paragraph">
                  <wp:posOffset>4656455</wp:posOffset>
                </wp:positionV>
                <wp:extent cx="1628775" cy="707390"/>
                <wp:effectExtent l="0" t="0" r="0" b="0"/>
                <wp:wrapNone/>
                <wp:docPr id="2104"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786668C" w14:textId="77777777" w:rsidR="00D5017D" w:rsidRPr="00494982" w:rsidRDefault="00D5017D" w:rsidP="00D5017D">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48EC4749" id="_x0000_s1228" type="#_x0000_t202" style="position:absolute;left:0;text-align:left;margin-left:213pt;margin-top:366.65pt;width:128.25pt;height:55.7pt;z-index:25299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" filled="f" stroked="f">
                <v:textbox style="mso-fit-shape-to-text:t">
                  <w:txbxContent>
                    <w:p w14:paraId="2786668C" w14:textId="77777777" w:rsidR="00D5017D" w:rsidRPr="00494982" w:rsidRDefault="00D5017D" w:rsidP="00D5017D">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85344" behindDoc="0" locked="0" layoutInCell="1" allowOverlap="1" wp14:anchorId="2816A029" wp14:editId="070B167F">
                <wp:simplePos x="0" y="0"/>
                <wp:positionH relativeFrom="column">
                  <wp:posOffset>2768600</wp:posOffset>
                </wp:positionH>
                <wp:positionV relativeFrom="paragraph">
                  <wp:posOffset>4340860</wp:posOffset>
                </wp:positionV>
                <wp:extent cx="1151255" cy="245745"/>
                <wp:effectExtent l="0" t="0" r="0" b="0"/>
                <wp:wrapNone/>
                <wp:docPr id="210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270FBBD" w14:textId="77777777" w:rsidR="00D5017D" w:rsidRPr="00494982" w:rsidRDefault="00D5017D" w:rsidP="00D5017D">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2816A029" id="_x0000_s1229" style="position:absolute;left:0;text-align:left;margin-left:218pt;margin-top:341.8pt;width:90.65pt;height:19.35pt;z-index:25298534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Nr5Sj2FAQAA+QIAAA4AAAAAAAAAAAAAAAAA&#10;LgIAAGRycy9lMm9Eb2MueG1sUEsBAi0AFAAGAAgAAAAhAHjIj7bhAAAACwEAAA8AAAAAAAAAAAAA&#10;AAAA3wMAAGRycy9kb3ducmV2LnhtbFBLBQYAAAAABAAEAPMAAADtBAAAAAA=&#10;" filled="f" stroked="f">
                <v:textbox style="mso-fit-shape-to-text:t">
                  <w:txbxContent>
                    <w:p w14:paraId="5270FBBD" w14:textId="77777777" w:rsidR="00D5017D" w:rsidRPr="00494982" w:rsidRDefault="00D5017D" w:rsidP="00D5017D">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3009920" behindDoc="0" locked="0" layoutInCell="1" allowOverlap="1" wp14:anchorId="4F6AB232" wp14:editId="4B42FA83">
                <wp:simplePos x="0" y="0"/>
                <wp:positionH relativeFrom="column">
                  <wp:posOffset>4533900</wp:posOffset>
                </wp:positionH>
                <wp:positionV relativeFrom="paragraph">
                  <wp:posOffset>4437380</wp:posOffset>
                </wp:positionV>
                <wp:extent cx="1295400" cy="1081405"/>
                <wp:effectExtent l="0" t="0" r="0" b="0"/>
                <wp:wrapNone/>
                <wp:docPr id="210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29AA165" w14:textId="490CAEEE" w:rsidR="00D5017D" w:rsidRPr="00494982" w:rsidRDefault="00D5017D"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sidR="00B17DAD">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012E51AC" w14:textId="77777777" w:rsidR="00D5017D" w:rsidRPr="00494982" w:rsidRDefault="00D5017D"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F6AB232" id="_x0000_s1230" type="#_x0000_t202" style="position:absolute;left:0;text-align:left;margin-left:357pt;margin-top:349.4pt;width:102pt;height:85.15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DQpvN9mgEA&#10;ABsDAAAOAAAAAAAAAAAAAAAAAC4CAABkcnMvZTJvRG9jLnhtbFBLAQItABQABgAIAAAAIQDztbdG&#10;3wAAAAsBAAAPAAAAAAAAAAAAAAAAAPQDAABkcnMvZG93bnJldi54bWxQSwUGAAAAAAQABADzAAAA&#10;AAUAAAAA&#10;" filled="f" stroked="f">
                <v:textbox>
                  <w:txbxContent>
                    <w:p w14:paraId="029AA165" w14:textId="490CAEEE" w:rsidR="00D5017D" w:rsidRPr="00494982" w:rsidRDefault="00D5017D"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sidR="00B17DAD">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012E51AC" w14:textId="77777777" w:rsidR="00D5017D" w:rsidRPr="00494982" w:rsidRDefault="00D5017D"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3006848" behindDoc="0" locked="0" layoutInCell="1" allowOverlap="1" wp14:anchorId="63913EF7" wp14:editId="56297F97">
                <wp:simplePos x="0" y="0"/>
                <wp:positionH relativeFrom="column">
                  <wp:posOffset>2056765</wp:posOffset>
                </wp:positionH>
                <wp:positionV relativeFrom="paragraph">
                  <wp:posOffset>2303780</wp:posOffset>
                </wp:positionV>
                <wp:extent cx="1038225" cy="533400"/>
                <wp:effectExtent l="38100" t="0" r="9525" b="95250"/>
                <wp:wrapTopAndBottom/>
                <wp:docPr id="2107" name="Connector: Elbow 2107"/>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27719" id="Connector: Elbow 2107" o:spid="_x0000_s1026" type="#_x0000_t34" style="position:absolute;margin-left:161.95pt;margin-top:181.4pt;width:81.75pt;height:42pt;flip:x;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987392" behindDoc="0" locked="0" layoutInCell="1" allowOverlap="1" wp14:anchorId="1110B959" wp14:editId="49A3379D">
                <wp:simplePos x="0" y="0"/>
                <wp:positionH relativeFrom="column">
                  <wp:posOffset>4676774</wp:posOffset>
                </wp:positionH>
                <wp:positionV relativeFrom="paragraph">
                  <wp:posOffset>3627755</wp:posOffset>
                </wp:positionV>
                <wp:extent cx="1278255" cy="2276475"/>
                <wp:effectExtent l="0" t="19050" r="112395" b="47625"/>
                <wp:wrapNone/>
                <wp:docPr id="210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CB4BD" id="Connector: Elbow 14" o:spid="_x0000_s1026" type="#_x0000_t33" style="position:absolute;margin-left:368.25pt;margin-top:285.65pt;width:100.65pt;height:179.25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zBGAIAAJc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vMjME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3003776" behindDoc="0" locked="0" layoutInCell="1" allowOverlap="1" wp14:anchorId="1599694A" wp14:editId="3968FAE6">
                <wp:simplePos x="0" y="0"/>
                <wp:positionH relativeFrom="column">
                  <wp:posOffset>4000500</wp:posOffset>
                </wp:positionH>
                <wp:positionV relativeFrom="paragraph">
                  <wp:posOffset>2008505</wp:posOffset>
                </wp:positionV>
                <wp:extent cx="1296000" cy="0"/>
                <wp:effectExtent l="38100" t="76200" r="0" b="95250"/>
                <wp:wrapNone/>
                <wp:docPr id="2109" name="Straight Arrow Connector 2109"/>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ABC9B" id="Straight Arrow Connector 2109" o:spid="_x0000_s1026" type="#_x0000_t32" style="position:absolute;margin-left:315pt;margin-top:158.15pt;width:102.05pt;height:0;flip:x;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3004800" behindDoc="0" locked="0" layoutInCell="1" allowOverlap="1" wp14:anchorId="0B6E1A2E" wp14:editId="19EF1B46">
                <wp:simplePos x="0" y="0"/>
                <wp:positionH relativeFrom="column">
                  <wp:posOffset>2733675</wp:posOffset>
                </wp:positionH>
                <wp:positionV relativeFrom="paragraph">
                  <wp:posOffset>1665605</wp:posOffset>
                </wp:positionV>
                <wp:extent cx="1247775" cy="638175"/>
                <wp:effectExtent l="0" t="0" r="28575" b="28575"/>
                <wp:wrapNone/>
                <wp:docPr id="2110" name="Text Box 2110"/>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3D2F69D2" w14:textId="4AFED6FD" w:rsidR="00D5017D" w:rsidRPr="00E1022E" w:rsidRDefault="00D5017D" w:rsidP="00D5017D">
                            <w:pPr>
                              <w:rPr>
                                <w:rFonts w:ascii="Arial" w:hAnsi="Arial" w:cs="Arial"/>
                                <w:sz w:val="20"/>
                                <w:szCs w:val="20"/>
                              </w:rPr>
                            </w:pPr>
                            <w:r w:rsidRPr="00E1022E">
                              <w:rPr>
                                <w:rFonts w:ascii="Arial" w:hAnsi="Arial" w:cs="Arial"/>
                                <w:sz w:val="20"/>
                                <w:szCs w:val="20"/>
                              </w:rPr>
                              <w:t xml:space="preserve">Current Selling Price (USD </w:t>
                            </w:r>
                            <w:r w:rsidR="0028716E">
                              <w:rPr>
                                <w:rFonts w:ascii="Arial" w:hAnsi="Arial" w:cs="Arial"/>
                                <w:sz w:val="20"/>
                                <w:szCs w:val="20"/>
                              </w:rPr>
                              <w:t>3.98</w:t>
                            </w:r>
                            <w:r w:rsidRPr="00E1022E">
                              <w:rPr>
                                <w:rFonts w:ascii="Arial" w:hAnsi="Arial" w:cs="Arial"/>
                                <w:sz w:val="20"/>
                                <w:szCs w:val="20"/>
                              </w:rPr>
                              <w:t xml:space="preserve"> / Kg) Direct Sales</w:t>
                            </w:r>
                          </w:p>
                          <w:p w14:paraId="5EFB6E36" w14:textId="77777777" w:rsidR="00D5017D" w:rsidRPr="00E1022E" w:rsidRDefault="00D5017D" w:rsidP="00D5017D">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1A2E" id="Text Box 2110" o:spid="_x0000_s1231" type="#_x0000_t202" style="position:absolute;left:0;text-align:left;margin-left:215.25pt;margin-top:131.15pt;width:98.25pt;height:50.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" fillcolor="white [3201]" strokeweight=".5pt">
                <v:textbox>
                  <w:txbxContent>
                    <w:p w14:paraId="3D2F69D2" w14:textId="4AFED6FD" w:rsidR="00D5017D" w:rsidRPr="00E1022E" w:rsidRDefault="00D5017D" w:rsidP="00D5017D">
                      <w:pPr>
                        <w:rPr>
                          <w:rFonts w:ascii="Arial" w:hAnsi="Arial" w:cs="Arial"/>
                          <w:sz w:val="20"/>
                          <w:szCs w:val="20"/>
                        </w:rPr>
                      </w:pPr>
                      <w:r w:rsidRPr="00E1022E">
                        <w:rPr>
                          <w:rFonts w:ascii="Arial" w:hAnsi="Arial" w:cs="Arial"/>
                          <w:sz w:val="20"/>
                          <w:szCs w:val="20"/>
                        </w:rPr>
                        <w:t xml:space="preserve">Current Selling Price (USD </w:t>
                      </w:r>
                      <w:r w:rsidR="0028716E">
                        <w:rPr>
                          <w:rFonts w:ascii="Arial" w:hAnsi="Arial" w:cs="Arial"/>
                          <w:sz w:val="20"/>
                          <w:szCs w:val="20"/>
                        </w:rPr>
                        <w:t>3.98</w:t>
                      </w:r>
                      <w:r w:rsidRPr="00E1022E">
                        <w:rPr>
                          <w:rFonts w:ascii="Arial" w:hAnsi="Arial" w:cs="Arial"/>
                          <w:sz w:val="20"/>
                          <w:szCs w:val="20"/>
                        </w:rPr>
                        <w:t xml:space="preserve"> / Kg) Direct Sales</w:t>
                      </w:r>
                    </w:p>
                    <w:p w14:paraId="5EFB6E36" w14:textId="77777777" w:rsidR="00D5017D" w:rsidRPr="00E1022E" w:rsidRDefault="00D5017D" w:rsidP="00D5017D">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9680" behindDoc="0" locked="0" layoutInCell="1" allowOverlap="1" wp14:anchorId="04F607A1" wp14:editId="6D8F4BA1">
                <wp:simplePos x="0" y="0"/>
                <wp:positionH relativeFrom="column">
                  <wp:posOffset>2085975</wp:posOffset>
                </wp:positionH>
                <wp:positionV relativeFrom="paragraph">
                  <wp:posOffset>455930</wp:posOffset>
                </wp:positionV>
                <wp:extent cx="1261110" cy="485775"/>
                <wp:effectExtent l="0" t="0" r="15240" b="28575"/>
                <wp:wrapNone/>
                <wp:docPr id="2111" name="Text Box 2111"/>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541C39CB" w14:textId="731955E1" w:rsidR="00D5017D" w:rsidRPr="00E1022E" w:rsidRDefault="00D5017D" w:rsidP="00D5017D">
                            <w:pPr>
                              <w:jc w:val="center"/>
                              <w:rPr>
                                <w:rFonts w:ascii="Arial" w:hAnsi="Arial" w:cs="Arial"/>
                                <w:sz w:val="20"/>
                                <w:szCs w:val="20"/>
                              </w:rPr>
                            </w:pPr>
                            <w:r w:rsidRPr="00E1022E">
                              <w:rPr>
                                <w:rFonts w:ascii="Arial" w:hAnsi="Arial" w:cs="Arial"/>
                                <w:sz w:val="20"/>
                                <w:szCs w:val="20"/>
                              </w:rPr>
                              <w:t xml:space="preserve">Raw Material Cost (USD </w:t>
                            </w:r>
                            <w:r w:rsidR="005443B1">
                              <w:rPr>
                                <w:rFonts w:ascii="Arial" w:hAnsi="Arial" w:cs="Arial"/>
                                <w:sz w:val="20"/>
                                <w:szCs w:val="20"/>
                              </w:rPr>
                              <w:t>2.</w:t>
                            </w:r>
                            <w:r w:rsidR="00DF0A68">
                              <w:rPr>
                                <w:rFonts w:ascii="Arial" w:hAnsi="Arial" w:cs="Arial"/>
                                <w:sz w:val="20"/>
                                <w:szCs w:val="20"/>
                              </w:rPr>
                              <w:t>44</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607A1" id="Text Box 2111" o:spid="_x0000_s1232" type="#_x0000_t202" style="position:absolute;left:0;text-align:left;margin-left:164.25pt;margin-top:35.9pt;width:99.3pt;height:38.25pt;z-index:25299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W5ry01ECAACwBAAADgAAAAAAAAAAAAAAAAAuAgAAZHJzL2Uyb0RvYy54bWxQSwECLQAUAAYA&#10;CAAAACEAiJDM0N0AAAAKAQAADwAAAAAAAAAAAAAAAACrBAAAZHJzL2Rvd25yZXYueG1sUEsFBgAA&#10;AAAEAAQA8wAAALUFAAAAAA==&#10;" fillcolor="white [3201]" strokeweight=".5pt">
                <v:textbox>
                  <w:txbxContent>
                    <w:p w14:paraId="541C39CB" w14:textId="731955E1" w:rsidR="00D5017D" w:rsidRPr="00E1022E" w:rsidRDefault="00D5017D" w:rsidP="00D5017D">
                      <w:pPr>
                        <w:jc w:val="center"/>
                        <w:rPr>
                          <w:rFonts w:ascii="Arial" w:hAnsi="Arial" w:cs="Arial"/>
                          <w:sz w:val="20"/>
                          <w:szCs w:val="20"/>
                        </w:rPr>
                      </w:pPr>
                      <w:r w:rsidRPr="00E1022E">
                        <w:rPr>
                          <w:rFonts w:ascii="Arial" w:hAnsi="Arial" w:cs="Arial"/>
                          <w:sz w:val="20"/>
                          <w:szCs w:val="20"/>
                        </w:rPr>
                        <w:t xml:space="preserve">Raw Material Cost (USD </w:t>
                      </w:r>
                      <w:r w:rsidR="005443B1">
                        <w:rPr>
                          <w:rFonts w:ascii="Arial" w:hAnsi="Arial" w:cs="Arial"/>
                          <w:sz w:val="20"/>
                          <w:szCs w:val="20"/>
                        </w:rPr>
                        <w:t>2.</w:t>
                      </w:r>
                      <w:r w:rsidR="00DF0A68">
                        <w:rPr>
                          <w:rFonts w:ascii="Arial" w:hAnsi="Arial" w:cs="Arial"/>
                          <w:sz w:val="20"/>
                          <w:szCs w:val="20"/>
                        </w:rPr>
                        <w:t>44</w:t>
                      </w:r>
                      <w:r w:rsidRPr="00E1022E">
                        <w:rPr>
                          <w:rFonts w:ascii="Arial" w:hAnsi="Arial" w:cs="Arial"/>
                          <w:sz w:val="20"/>
                          <w:szCs w:val="20"/>
                        </w:rPr>
                        <w:t>/Kg)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0464" behindDoc="0" locked="0" layoutInCell="1" allowOverlap="1" wp14:anchorId="2D555CC5" wp14:editId="3ED4C004">
                <wp:simplePos x="0" y="0"/>
                <wp:positionH relativeFrom="column">
                  <wp:posOffset>4678045</wp:posOffset>
                </wp:positionH>
                <wp:positionV relativeFrom="paragraph">
                  <wp:posOffset>3876040</wp:posOffset>
                </wp:positionV>
                <wp:extent cx="1431925" cy="245745"/>
                <wp:effectExtent l="0" t="0" r="0" b="0"/>
                <wp:wrapNone/>
                <wp:docPr id="2112"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0707A78" w14:textId="77777777" w:rsidR="00D5017D" w:rsidRPr="00494982" w:rsidRDefault="00D5017D" w:rsidP="00D5017D">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D555CC5" id="_x0000_s1233" type="#_x0000_t202" style="position:absolute;left:0;text-align:left;margin-left:368.35pt;margin-top:305.2pt;width:112.75pt;height:19.35pt;z-index:25299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Bd5Dj2&#10;nAEAABoDAAAOAAAAAAAAAAAAAAAAAC4CAABkcnMvZTJvRG9jLnhtbFBLAQItABQABgAIAAAAIQAf&#10;fSCz4AAAAAsBAAAPAAAAAAAAAAAAAAAAAPYDAABkcnMvZG93bnJldi54bWxQSwUGAAAAAAQABADz&#10;AAAAAwUAAAAA&#10;" filled="f" stroked="f">
                <v:textbox style="mso-fit-shape-to-text:t">
                  <w:txbxContent>
                    <w:p w14:paraId="50707A78" w14:textId="77777777" w:rsidR="00D5017D" w:rsidRPr="00494982" w:rsidRDefault="00D5017D" w:rsidP="00D5017D">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3000704" behindDoc="0" locked="0" layoutInCell="1" allowOverlap="1" wp14:anchorId="02D73A1D" wp14:editId="15DD2A27">
                <wp:simplePos x="0" y="0"/>
                <wp:positionH relativeFrom="column">
                  <wp:posOffset>3347085</wp:posOffset>
                </wp:positionH>
                <wp:positionV relativeFrom="paragraph">
                  <wp:posOffset>694055</wp:posOffset>
                </wp:positionV>
                <wp:extent cx="648000" cy="0"/>
                <wp:effectExtent l="0" t="76200" r="19050" b="95250"/>
                <wp:wrapNone/>
                <wp:docPr id="2114" name="Straight Arrow Connector 2114"/>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1BC56F5" id="Straight Arrow Connector 2114" o:spid="_x0000_s1026" type="#_x0000_t32" style="position:absolute;margin-left:263.55pt;margin-top:54.65pt;width:51pt;height:0;z-index:2530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991488" behindDoc="0" locked="0" layoutInCell="1" allowOverlap="1" wp14:anchorId="60A6D5D0" wp14:editId="7B656D84">
                <wp:simplePos x="0" y="0"/>
                <wp:positionH relativeFrom="column">
                  <wp:posOffset>952500</wp:posOffset>
                </wp:positionH>
                <wp:positionV relativeFrom="paragraph">
                  <wp:posOffset>2837180</wp:posOffset>
                </wp:positionV>
                <wp:extent cx="1104900" cy="612000"/>
                <wp:effectExtent l="95250" t="19050" r="0" b="55245"/>
                <wp:wrapNone/>
                <wp:docPr id="2115"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FB4E3" id="Connector: Elbow 19" o:spid="_x0000_s1026" type="#_x0000_t33" style="position:absolute;margin-left:75pt;margin-top:223.4pt;width:87pt;height:48.2pt;rotation:180;flip:y;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20F0F86C" w14:textId="4FBBFE96" w:rsidR="00D5017D" w:rsidRPr="00E1022E" w:rsidRDefault="00AC3EEF"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7088" behindDoc="0" locked="0" layoutInCell="1" allowOverlap="1" wp14:anchorId="0AAB824D" wp14:editId="6CA80C2E">
                <wp:simplePos x="0" y="0"/>
                <wp:positionH relativeFrom="column">
                  <wp:posOffset>-263021</wp:posOffset>
                </wp:positionH>
                <wp:positionV relativeFrom="paragraph">
                  <wp:posOffset>94891</wp:posOffset>
                </wp:positionV>
                <wp:extent cx="2087089" cy="310551"/>
                <wp:effectExtent l="0" t="0" r="27940" b="13335"/>
                <wp:wrapNone/>
                <wp:docPr id="2156" name="Text Box 2156"/>
                <wp:cNvGraphicFramePr/>
                <a:graphic xmlns:a="http://schemas.openxmlformats.org/drawingml/2006/main">
                  <a:graphicData uri="http://schemas.microsoft.com/office/word/2010/wordprocessingShape">
                    <wps:wsp>
                      <wps:cNvSpPr txBox="1"/>
                      <wps:spPr>
                        <a:xfrm>
                          <a:off x="0" y="0"/>
                          <a:ext cx="2087089" cy="310551"/>
                        </a:xfrm>
                        <a:prstGeom prst="rect">
                          <a:avLst/>
                        </a:prstGeom>
                        <a:solidFill>
                          <a:schemeClr val="lt1"/>
                        </a:solidFill>
                        <a:ln w="6350">
                          <a:solidFill>
                            <a:prstClr val="black"/>
                          </a:solidFill>
                        </a:ln>
                      </wps:spPr>
                      <wps:txbx>
                        <w:txbxContent>
                          <w:p w14:paraId="50261385" w14:textId="77777777" w:rsidR="00AC3EEF" w:rsidRPr="00E1022E" w:rsidRDefault="00AC3EEF" w:rsidP="00AC3EEF">
                            <w:pPr>
                              <w:rPr>
                                <w:rFonts w:ascii="Arial" w:hAnsi="Arial" w:cs="Arial"/>
                                <w:sz w:val="20"/>
                                <w:szCs w:val="20"/>
                              </w:rPr>
                            </w:pPr>
                            <w:r>
                              <w:rPr>
                                <w:rFonts w:ascii="Arial" w:hAnsi="Arial" w:cs="Arial"/>
                                <w:sz w:val="20"/>
                                <w:szCs w:val="20"/>
                              </w:rPr>
                              <w:t xml:space="preserve">Maleic Anhydride </w:t>
                            </w:r>
                            <w:r w:rsidRPr="00E1022E">
                              <w:rPr>
                                <w:rFonts w:ascii="Arial" w:hAnsi="Arial" w:cs="Arial"/>
                                <w:sz w:val="20"/>
                                <w:szCs w:val="20"/>
                              </w:rPr>
                              <w:t>(USD 1.</w:t>
                            </w:r>
                            <w:r>
                              <w:rPr>
                                <w:rFonts w:ascii="Arial" w:hAnsi="Arial" w:cs="Arial"/>
                                <w:sz w:val="20"/>
                                <w:szCs w:val="20"/>
                              </w:rPr>
                              <w:t xml:space="preserve">15 </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B824D" id="Text Box 2156" o:spid="_x0000_s1234" type="#_x0000_t202" style="position:absolute;left:0;text-align:left;margin-left:-20.7pt;margin-top:7.45pt;width:164.35pt;height:24.4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" fillcolor="white [3201]" strokeweight=".5pt">
                <v:textbox>
                  <w:txbxContent>
                    <w:p w14:paraId="50261385" w14:textId="77777777" w:rsidR="00AC3EEF" w:rsidRPr="00E1022E" w:rsidRDefault="00AC3EEF" w:rsidP="00AC3EEF">
                      <w:pPr>
                        <w:rPr>
                          <w:rFonts w:ascii="Arial" w:hAnsi="Arial" w:cs="Arial"/>
                          <w:sz w:val="20"/>
                          <w:szCs w:val="20"/>
                        </w:rPr>
                      </w:pPr>
                      <w:r>
                        <w:rPr>
                          <w:rFonts w:ascii="Arial" w:hAnsi="Arial" w:cs="Arial"/>
                          <w:sz w:val="20"/>
                          <w:szCs w:val="20"/>
                        </w:rPr>
                        <w:t xml:space="preserve">Maleic Anhydride </w:t>
                      </w:r>
                      <w:r w:rsidRPr="00E1022E">
                        <w:rPr>
                          <w:rFonts w:ascii="Arial" w:hAnsi="Arial" w:cs="Arial"/>
                          <w:sz w:val="20"/>
                          <w:szCs w:val="20"/>
                        </w:rPr>
                        <w:t>(USD 1.</w:t>
                      </w:r>
                      <w:r>
                        <w:rPr>
                          <w:rFonts w:ascii="Arial" w:hAnsi="Arial" w:cs="Arial"/>
                          <w:sz w:val="20"/>
                          <w:szCs w:val="20"/>
                        </w:rPr>
                        <w:t xml:space="preserve">15 </w:t>
                      </w:r>
                      <w:r w:rsidRPr="00E1022E">
                        <w:rPr>
                          <w:rFonts w:ascii="Arial" w:hAnsi="Arial" w:cs="Arial"/>
                          <w:sz w:val="20"/>
                          <w:szCs w:val="20"/>
                        </w:rPr>
                        <w:t>/Kg)</w:t>
                      </w:r>
                    </w:p>
                  </w:txbxContent>
                </v:textbox>
              </v:shape>
            </w:pict>
          </mc:Fallback>
        </mc:AlternateContent>
      </w:r>
      <w:r w:rsidR="00D5017D" w:rsidRPr="00E1022E">
        <w:rPr>
          <w:rFonts w:ascii="Arial" w:hAnsi="Arial" w:cs="Arial"/>
          <w:noProof/>
          <w:sz w:val="24"/>
          <w:szCs w:val="24"/>
        </w:rPr>
        <mc:AlternateContent>
          <mc:Choice Requires="wps">
            <w:drawing>
              <wp:anchor distT="0" distB="0" distL="114300" distR="114300" simplePos="0" relativeHeight="253001728" behindDoc="0" locked="0" layoutInCell="1" allowOverlap="1" wp14:anchorId="6B6256D1" wp14:editId="22DE95D0">
                <wp:simplePos x="0" y="0"/>
                <wp:positionH relativeFrom="column">
                  <wp:posOffset>4010025</wp:posOffset>
                </wp:positionH>
                <wp:positionV relativeFrom="paragraph">
                  <wp:posOffset>19685</wp:posOffset>
                </wp:positionV>
                <wp:extent cx="2276475" cy="657225"/>
                <wp:effectExtent l="0" t="0" r="28575" b="28575"/>
                <wp:wrapNone/>
                <wp:docPr id="2118" name="Text Box 2118"/>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7DCB3C0C" w14:textId="5DF08894" w:rsidR="00D5017D" w:rsidRPr="00E1022E" w:rsidRDefault="00D5017D" w:rsidP="00D5017D">
                            <w:pPr>
                              <w:jc w:val="center"/>
                              <w:rPr>
                                <w:rFonts w:ascii="Arial" w:hAnsi="Arial" w:cs="Arial"/>
                                <w:sz w:val="20"/>
                                <w:szCs w:val="20"/>
                              </w:rPr>
                            </w:pPr>
                            <w:r w:rsidRPr="00E1022E">
                              <w:rPr>
                                <w:rFonts w:ascii="Arial" w:hAnsi="Arial" w:cs="Arial"/>
                                <w:sz w:val="20"/>
                                <w:szCs w:val="20"/>
                              </w:rPr>
                              <w:t>Overhead &amp; Packaging cost (USD 0.</w:t>
                            </w:r>
                            <w:r w:rsidR="00B17DAD">
                              <w:rPr>
                                <w:rFonts w:ascii="Arial" w:hAnsi="Arial" w:cs="Arial"/>
                                <w:sz w:val="20"/>
                                <w:szCs w:val="20"/>
                              </w:rPr>
                              <w:t>70</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56D1" id="Text Box 2118" o:spid="_x0000_s1235" type="#_x0000_t202" style="position:absolute;left:0;text-align:left;margin-left:315.75pt;margin-top:1.55pt;width:179.25pt;height:51.75pt;z-index:2530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" fillcolor="white [3201]" strokeweight=".5pt">
                <v:textbox>
                  <w:txbxContent>
                    <w:p w14:paraId="7DCB3C0C" w14:textId="5DF08894" w:rsidR="00D5017D" w:rsidRPr="00E1022E" w:rsidRDefault="00D5017D" w:rsidP="00D5017D">
                      <w:pPr>
                        <w:jc w:val="center"/>
                        <w:rPr>
                          <w:rFonts w:ascii="Arial" w:hAnsi="Arial" w:cs="Arial"/>
                          <w:sz w:val="20"/>
                          <w:szCs w:val="20"/>
                        </w:rPr>
                      </w:pPr>
                      <w:r w:rsidRPr="00E1022E">
                        <w:rPr>
                          <w:rFonts w:ascii="Arial" w:hAnsi="Arial" w:cs="Arial"/>
                          <w:sz w:val="20"/>
                          <w:szCs w:val="20"/>
                        </w:rPr>
                        <w:t>Overhead &amp; Packaging cost (USD 0.</w:t>
                      </w:r>
                      <w:r w:rsidR="00B17DAD">
                        <w:rPr>
                          <w:rFonts w:ascii="Arial" w:hAnsi="Arial" w:cs="Arial"/>
                          <w:sz w:val="20"/>
                          <w:szCs w:val="20"/>
                        </w:rPr>
                        <w:t>70</w:t>
                      </w:r>
                      <w:r w:rsidRPr="00E1022E">
                        <w:rPr>
                          <w:rFonts w:ascii="Arial" w:hAnsi="Arial" w:cs="Arial"/>
                          <w:sz w:val="20"/>
                          <w:szCs w:val="20"/>
                        </w:rPr>
                        <w:t xml:space="preserve"> / Kg)</w:t>
                      </w:r>
                    </w:p>
                  </w:txbxContent>
                </v:textbox>
              </v:shape>
            </w:pict>
          </mc:Fallback>
        </mc:AlternateContent>
      </w:r>
      <w:r w:rsidR="00D5017D" w:rsidRPr="00E1022E">
        <w:rPr>
          <w:rFonts w:ascii="Arial" w:hAnsi="Arial" w:cs="Arial"/>
          <w:b/>
          <w:bCs/>
          <w:sz w:val="24"/>
          <w:szCs w:val="24"/>
        </w:rPr>
        <w:t xml:space="preserve">                                                                                           </w:t>
      </w:r>
    </w:p>
    <w:p w14:paraId="57770F1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96608" behindDoc="0" locked="0" layoutInCell="1" allowOverlap="1" wp14:anchorId="21F9D483" wp14:editId="085A7850">
                <wp:simplePos x="0" y="0"/>
                <wp:positionH relativeFrom="column">
                  <wp:posOffset>-245272</wp:posOffset>
                </wp:positionH>
                <wp:positionV relativeFrom="paragraph">
                  <wp:posOffset>83820</wp:posOffset>
                </wp:positionV>
                <wp:extent cx="2047875" cy="304800"/>
                <wp:effectExtent l="0" t="0" r="28575" b="19050"/>
                <wp:wrapNone/>
                <wp:docPr id="2119" name="Text Box 2119"/>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33B47490" w14:textId="0141D87D" w:rsidR="00D5017D" w:rsidRPr="00E1022E" w:rsidRDefault="00D5017D" w:rsidP="00D5017D">
                            <w:pPr>
                              <w:rPr>
                                <w:rFonts w:ascii="Arial" w:hAnsi="Arial" w:cs="Arial"/>
                                <w:sz w:val="20"/>
                                <w:szCs w:val="20"/>
                              </w:rPr>
                            </w:pPr>
                            <w:r w:rsidRPr="00E1022E">
                              <w:rPr>
                                <w:rFonts w:ascii="Arial" w:hAnsi="Arial" w:cs="Arial"/>
                                <w:sz w:val="20"/>
                                <w:szCs w:val="20"/>
                              </w:rPr>
                              <w:t>Methacrylic Acid (USD 2.</w:t>
                            </w:r>
                            <w:r w:rsidR="00857223">
                              <w:rPr>
                                <w:rFonts w:ascii="Arial" w:hAnsi="Arial" w:cs="Arial"/>
                                <w:sz w:val="20"/>
                                <w:szCs w:val="20"/>
                              </w:rPr>
                              <w:t>68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9D483" id="Text Box 2119" o:spid="_x0000_s1236" type="#_x0000_t202" style="position:absolute;left:0;text-align:left;margin-left:-19.3pt;margin-top:6.6pt;width:161.25pt;height:24pt;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" fillcolor="white [3201]" strokeweight=".5pt">
                <v:textbox>
                  <w:txbxContent>
                    <w:p w14:paraId="33B47490" w14:textId="0141D87D" w:rsidR="00D5017D" w:rsidRPr="00E1022E" w:rsidRDefault="00D5017D" w:rsidP="00D5017D">
                      <w:pPr>
                        <w:rPr>
                          <w:rFonts w:ascii="Arial" w:hAnsi="Arial" w:cs="Arial"/>
                          <w:sz w:val="20"/>
                          <w:szCs w:val="20"/>
                        </w:rPr>
                      </w:pPr>
                      <w:r w:rsidRPr="00E1022E">
                        <w:rPr>
                          <w:rFonts w:ascii="Arial" w:hAnsi="Arial" w:cs="Arial"/>
                          <w:sz w:val="20"/>
                          <w:szCs w:val="20"/>
                        </w:rPr>
                        <w:t>Methacrylic Acid (USD 2.</w:t>
                      </w:r>
                      <w:r w:rsidR="00857223">
                        <w:rPr>
                          <w:rFonts w:ascii="Arial" w:hAnsi="Arial" w:cs="Arial"/>
                          <w:sz w:val="20"/>
                          <w:szCs w:val="20"/>
                        </w:rPr>
                        <w:t>68</w:t>
                      </w:r>
                      <w:r w:rsidRPr="00E1022E">
                        <w:rPr>
                          <w:rFonts w:ascii="Arial" w:hAnsi="Arial" w:cs="Arial"/>
                          <w:sz w:val="20"/>
                          <w:szCs w:val="20"/>
                        </w:rPr>
                        <w:t xml:space="preserve"> /Kg)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3005824" behindDoc="0" locked="0" layoutInCell="1" allowOverlap="1" wp14:anchorId="11C65CEC" wp14:editId="01E784A2">
                <wp:simplePos x="0" y="0"/>
                <wp:positionH relativeFrom="column">
                  <wp:posOffset>5848350</wp:posOffset>
                </wp:positionH>
                <wp:positionV relativeFrom="paragraph">
                  <wp:posOffset>380365</wp:posOffset>
                </wp:positionV>
                <wp:extent cx="0" cy="548640"/>
                <wp:effectExtent l="76200" t="0" r="57150" b="60960"/>
                <wp:wrapNone/>
                <wp:docPr id="2120" name="Straight Arrow Connector 2120"/>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82E426A" id="Straight Arrow Connector 2120" o:spid="_x0000_s1026" type="#_x0000_t32" style="position:absolute;margin-left:460.5pt;margin-top:29.95pt;width:0;height:43.2pt;z-index:25300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998656" behindDoc="0" locked="0" layoutInCell="1" allowOverlap="1" wp14:anchorId="29D7E57D" wp14:editId="5A8BAD73">
                <wp:simplePos x="0" y="0"/>
                <wp:positionH relativeFrom="column">
                  <wp:posOffset>1590675</wp:posOffset>
                </wp:positionH>
                <wp:positionV relativeFrom="paragraph">
                  <wp:posOffset>37465</wp:posOffset>
                </wp:positionV>
                <wp:extent cx="503555" cy="0"/>
                <wp:effectExtent l="0" t="76200" r="10795" b="95250"/>
                <wp:wrapNone/>
                <wp:docPr id="2124" name="Straight Arrow Connector 2124"/>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43777" id="Straight Arrow Connector 2124" o:spid="_x0000_s1026" type="#_x0000_t32" style="position:absolute;margin-left:125.25pt;margin-top:2.95pt;width:39.65pt;height:0;z-index:2529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" strokecolor="#4472c4 [3204]" strokeweight=".5pt">
                <v:stroke endarrow="block" joinstyle="miter"/>
              </v:shape>
            </w:pict>
          </mc:Fallback>
        </mc:AlternateContent>
      </w:r>
    </w:p>
    <w:p w14:paraId="0D8AC69E"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97632" behindDoc="0" locked="0" layoutInCell="1" allowOverlap="1" wp14:anchorId="3B89F8BB" wp14:editId="3718039D">
                <wp:simplePos x="0" y="0"/>
                <wp:positionH relativeFrom="column">
                  <wp:posOffset>-245272</wp:posOffset>
                </wp:positionH>
                <wp:positionV relativeFrom="paragraph">
                  <wp:posOffset>78740</wp:posOffset>
                </wp:positionV>
                <wp:extent cx="2047875" cy="436880"/>
                <wp:effectExtent l="0" t="0" r="28575" b="20320"/>
                <wp:wrapNone/>
                <wp:docPr id="2143" name="Text Box 2143"/>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70727CE4" w14:textId="77777777" w:rsidR="00D5017D" w:rsidRPr="00E1022E" w:rsidRDefault="00D5017D" w:rsidP="00D5017D">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F8BB" id="Text Box 2143" o:spid="_x0000_s1237" type="#_x0000_t202" style="position:absolute;left:0;text-align:left;margin-left:-19.3pt;margin-top:6.2pt;width:161.25pt;height:34.4pt;z-index:2529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" fillcolor="white [3201]" strokeweight=".5pt">
                <v:textbox>
                  <w:txbxContent>
                    <w:p w14:paraId="70727CE4" w14:textId="77777777" w:rsidR="00D5017D" w:rsidRPr="00E1022E" w:rsidRDefault="00D5017D" w:rsidP="00D5017D">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 xml:space="preserve"> /Kg)</w:t>
                      </w:r>
                    </w:p>
                  </w:txbxContent>
                </v:textbox>
              </v:shape>
            </w:pict>
          </mc:Fallback>
        </mc:AlternateContent>
      </w:r>
    </w:p>
    <w:p w14:paraId="1FF24609"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02752" behindDoc="0" locked="0" layoutInCell="1" allowOverlap="1" wp14:anchorId="2F4F642B" wp14:editId="13C2A010">
                <wp:simplePos x="0" y="0"/>
                <wp:positionH relativeFrom="column">
                  <wp:posOffset>5314950</wp:posOffset>
                </wp:positionH>
                <wp:positionV relativeFrom="paragraph">
                  <wp:posOffset>207010</wp:posOffset>
                </wp:positionV>
                <wp:extent cx="876300" cy="819150"/>
                <wp:effectExtent l="0" t="0" r="19050" b="19050"/>
                <wp:wrapNone/>
                <wp:docPr id="2144" name="Text Box 2144"/>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4C2DA03E" w14:textId="28DBA07D" w:rsidR="00D5017D" w:rsidRPr="00E1022E" w:rsidRDefault="00D5017D" w:rsidP="00D5017D">
                            <w:pPr>
                              <w:rPr>
                                <w:rFonts w:ascii="Arial" w:hAnsi="Arial" w:cs="Arial"/>
                                <w:sz w:val="20"/>
                                <w:szCs w:val="20"/>
                              </w:rPr>
                            </w:pPr>
                            <w:r w:rsidRPr="00E1022E">
                              <w:rPr>
                                <w:rFonts w:ascii="Arial" w:hAnsi="Arial" w:cs="Arial"/>
                                <w:sz w:val="20"/>
                                <w:szCs w:val="20"/>
                              </w:rPr>
                              <w:t xml:space="preserve">Total Cost Incurred (USD </w:t>
                            </w:r>
                            <w:r w:rsidR="009C0E98">
                              <w:rPr>
                                <w:rFonts w:ascii="Arial" w:hAnsi="Arial" w:cs="Arial"/>
                                <w:sz w:val="20"/>
                                <w:szCs w:val="20"/>
                              </w:rPr>
                              <w:t>3.</w:t>
                            </w:r>
                            <w:r w:rsidR="00B17DAD">
                              <w:rPr>
                                <w:rFonts w:ascii="Arial" w:hAnsi="Arial" w:cs="Arial"/>
                                <w:sz w:val="20"/>
                                <w:szCs w:val="20"/>
                              </w:rPr>
                              <w:t>14</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642B" id="Text Box 2144" o:spid="_x0000_s1238" type="#_x0000_t202" style="position:absolute;left:0;text-align:left;margin-left:418.5pt;margin-top:16.3pt;width:69pt;height:64.5pt;z-index:2530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" fillcolor="white [3201]" strokeweight=".5pt">
                <v:textbox>
                  <w:txbxContent>
                    <w:p w14:paraId="4C2DA03E" w14:textId="28DBA07D" w:rsidR="00D5017D" w:rsidRPr="00E1022E" w:rsidRDefault="00D5017D" w:rsidP="00D5017D">
                      <w:pPr>
                        <w:rPr>
                          <w:rFonts w:ascii="Arial" w:hAnsi="Arial" w:cs="Arial"/>
                          <w:sz w:val="20"/>
                          <w:szCs w:val="20"/>
                        </w:rPr>
                      </w:pPr>
                      <w:r w:rsidRPr="00E1022E">
                        <w:rPr>
                          <w:rFonts w:ascii="Arial" w:hAnsi="Arial" w:cs="Arial"/>
                          <w:sz w:val="20"/>
                          <w:szCs w:val="20"/>
                        </w:rPr>
                        <w:t xml:space="preserve">Total Cost Incurred (USD </w:t>
                      </w:r>
                      <w:r w:rsidR="009C0E98">
                        <w:rPr>
                          <w:rFonts w:ascii="Arial" w:hAnsi="Arial" w:cs="Arial"/>
                          <w:sz w:val="20"/>
                          <w:szCs w:val="20"/>
                        </w:rPr>
                        <w:t>3.</w:t>
                      </w:r>
                      <w:r w:rsidR="00B17DAD">
                        <w:rPr>
                          <w:rFonts w:ascii="Arial" w:hAnsi="Arial" w:cs="Arial"/>
                          <w:sz w:val="20"/>
                          <w:szCs w:val="20"/>
                        </w:rPr>
                        <w:t>14</w:t>
                      </w:r>
                      <w:r w:rsidRPr="00E1022E">
                        <w:rPr>
                          <w:rFonts w:ascii="Arial" w:hAnsi="Arial" w:cs="Arial"/>
                          <w:sz w:val="20"/>
                          <w:szCs w:val="20"/>
                        </w:rPr>
                        <w:t xml:space="preserve"> / Kg)</w:t>
                      </w:r>
                    </w:p>
                  </w:txbxContent>
                </v:textbox>
              </v:shape>
            </w:pict>
          </mc:Fallback>
        </mc:AlternateContent>
      </w:r>
    </w:p>
    <w:p w14:paraId="2C75884F"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08896" behindDoc="0" locked="0" layoutInCell="1" allowOverlap="1" wp14:anchorId="2C834282" wp14:editId="429B2DA6">
                <wp:simplePos x="0" y="0"/>
                <wp:positionH relativeFrom="column">
                  <wp:posOffset>5829300</wp:posOffset>
                </wp:positionH>
                <wp:positionV relativeFrom="paragraph">
                  <wp:posOffset>658384</wp:posOffset>
                </wp:positionV>
                <wp:extent cx="0" cy="704088"/>
                <wp:effectExtent l="76200" t="0" r="57150" b="58420"/>
                <wp:wrapNone/>
                <wp:docPr id="2145" name="Straight Arrow Connector 2145"/>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FBD1251" id="Straight Arrow Connector 2145" o:spid="_x0000_s1026" type="#_x0000_t32" style="position:absolute;margin-left:459pt;margin-top:51.85pt;width:0;height:55.45pt;z-index:25300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BPn2p31AEA&#10;AAU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p>
    <w:p w14:paraId="33FB0BA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07872" behindDoc="0" locked="0" layoutInCell="1" allowOverlap="1" wp14:anchorId="56330A87" wp14:editId="7F27B2FB">
                <wp:simplePos x="0" y="0"/>
                <wp:positionH relativeFrom="column">
                  <wp:posOffset>4627821</wp:posOffset>
                </wp:positionH>
                <wp:positionV relativeFrom="paragraph">
                  <wp:posOffset>997039</wp:posOffset>
                </wp:positionV>
                <wp:extent cx="1647825" cy="542260"/>
                <wp:effectExtent l="0" t="0" r="28575" b="10795"/>
                <wp:wrapNone/>
                <wp:docPr id="2146" name="Text Box 2146"/>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1BD4E56C" w14:textId="79325C61" w:rsidR="00D5017D" w:rsidRPr="00E1022E" w:rsidRDefault="00D5017D" w:rsidP="00D5017D">
                            <w:pPr>
                              <w:rPr>
                                <w:rFonts w:ascii="Arial" w:hAnsi="Arial" w:cs="Arial"/>
                                <w:sz w:val="20"/>
                                <w:szCs w:val="20"/>
                              </w:rPr>
                            </w:pPr>
                            <w:r w:rsidRPr="00E1022E">
                              <w:rPr>
                                <w:rFonts w:ascii="Arial" w:hAnsi="Arial" w:cs="Arial"/>
                                <w:sz w:val="20"/>
                                <w:szCs w:val="20"/>
                              </w:rPr>
                              <w:t xml:space="preserve">Current Selling Price (USD </w:t>
                            </w:r>
                            <w:r w:rsidR="0028716E">
                              <w:rPr>
                                <w:rFonts w:ascii="Arial" w:hAnsi="Arial" w:cs="Arial"/>
                                <w:sz w:val="20"/>
                                <w:szCs w:val="20"/>
                              </w:rPr>
                              <w:t>4.16</w:t>
                            </w:r>
                            <w:r w:rsidRPr="00E1022E">
                              <w:rPr>
                                <w:rFonts w:ascii="Arial" w:hAnsi="Arial" w:cs="Arial"/>
                                <w:sz w:val="20"/>
                                <w:szCs w:val="20"/>
                              </w:rPr>
                              <w:t>/ Kg) In-Direct Sales</w:t>
                            </w:r>
                          </w:p>
                          <w:p w14:paraId="51722D56" w14:textId="77777777" w:rsidR="00D5017D" w:rsidRPr="00E1022E" w:rsidRDefault="00D5017D" w:rsidP="00D5017D">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30A87" id="Text Box 2146" o:spid="_x0000_s1239" type="#_x0000_t202" style="position:absolute;left:0;text-align:left;margin-left:364.4pt;margin-top:78.5pt;width:129.75pt;height:42.7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GDsk8ZSAgAAsAQAAA4AAAAAAAAAAAAAAAAALgIAAGRycy9lMm9Eb2MueG1sUEsBAi0AFAAG&#10;AAgAAAAhAIiGpBzdAAAACwEAAA8AAAAAAAAAAAAAAAAArAQAAGRycy9kb3ducmV2LnhtbFBLBQYA&#10;AAAABAAEAPMAAAC2BQAAAAA=&#10;" fillcolor="white [3201]" strokeweight=".5pt">
                <v:textbox>
                  <w:txbxContent>
                    <w:p w14:paraId="1BD4E56C" w14:textId="79325C61" w:rsidR="00D5017D" w:rsidRPr="00E1022E" w:rsidRDefault="00D5017D" w:rsidP="00D5017D">
                      <w:pPr>
                        <w:rPr>
                          <w:rFonts w:ascii="Arial" w:hAnsi="Arial" w:cs="Arial"/>
                          <w:sz w:val="20"/>
                          <w:szCs w:val="20"/>
                        </w:rPr>
                      </w:pPr>
                      <w:r w:rsidRPr="00E1022E">
                        <w:rPr>
                          <w:rFonts w:ascii="Arial" w:hAnsi="Arial" w:cs="Arial"/>
                          <w:sz w:val="20"/>
                          <w:szCs w:val="20"/>
                        </w:rPr>
                        <w:t xml:space="preserve">Current Selling Price (USD </w:t>
                      </w:r>
                      <w:r w:rsidR="0028716E">
                        <w:rPr>
                          <w:rFonts w:ascii="Arial" w:hAnsi="Arial" w:cs="Arial"/>
                          <w:sz w:val="20"/>
                          <w:szCs w:val="20"/>
                        </w:rPr>
                        <w:t>4.16</w:t>
                      </w:r>
                      <w:r w:rsidRPr="00E1022E">
                        <w:rPr>
                          <w:rFonts w:ascii="Arial" w:hAnsi="Arial" w:cs="Arial"/>
                          <w:sz w:val="20"/>
                          <w:szCs w:val="20"/>
                        </w:rPr>
                        <w:t>/ Kg) In-Direct Sales</w:t>
                      </w:r>
                    </w:p>
                    <w:p w14:paraId="51722D56" w14:textId="77777777" w:rsidR="00D5017D" w:rsidRPr="00E1022E" w:rsidRDefault="00D5017D" w:rsidP="00D5017D">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89440" behindDoc="0" locked="0" layoutInCell="1" allowOverlap="1" wp14:anchorId="310A5480" wp14:editId="74587C27">
                <wp:simplePos x="0" y="0"/>
                <wp:positionH relativeFrom="column">
                  <wp:posOffset>1134470</wp:posOffset>
                </wp:positionH>
                <wp:positionV relativeFrom="paragraph">
                  <wp:posOffset>979265</wp:posOffset>
                </wp:positionV>
                <wp:extent cx="955343" cy="245745"/>
                <wp:effectExtent l="0" t="0" r="0" b="0"/>
                <wp:wrapNone/>
                <wp:docPr id="2147"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15CEDB62" w14:textId="77777777" w:rsidR="00D5017D" w:rsidRPr="00E1022E" w:rsidRDefault="00D5017D" w:rsidP="00D5017D">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310A5480" id="_x0000_s1240" type="#_x0000_t202" style="position:absolute;left:0;text-align:left;margin-left:89.35pt;margin-top:77.1pt;width:75.2pt;height:19.35pt;z-index:25298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" filled="f" stroked="f">
                <v:textbox style="mso-fit-shape-to-text:t">
                  <w:txbxContent>
                    <w:p w14:paraId="15CEDB62" w14:textId="77777777" w:rsidR="00D5017D" w:rsidRPr="00E1022E" w:rsidRDefault="00D5017D" w:rsidP="00D5017D">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3536" behindDoc="0" locked="0" layoutInCell="1" allowOverlap="1" wp14:anchorId="019FD337" wp14:editId="6B769FF2">
                <wp:simplePos x="0" y="0"/>
                <wp:positionH relativeFrom="column">
                  <wp:posOffset>6494244</wp:posOffset>
                </wp:positionH>
                <wp:positionV relativeFrom="paragraph">
                  <wp:posOffset>772160</wp:posOffset>
                </wp:positionV>
                <wp:extent cx="0" cy="1457685"/>
                <wp:effectExtent l="57150" t="0" r="57150" b="47625"/>
                <wp:wrapNone/>
                <wp:docPr id="214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6D18E" id="Straight Arrow Connector 30" o:spid="_x0000_s1026" type="#_x0000_t32" style="position:absolute;margin-left:511.35pt;margin-top:60.8pt;width:0;height:114.8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" strokecolor="#525252 [1606]" strokeweight="3pt">
                <v:stroke dashstyle="longDash" endarrow="block" joinstyle="miter"/>
                <o:lock v:ext="edit" shapetype="f"/>
              </v:shape>
            </w:pict>
          </mc:Fallback>
        </mc:AlternateContent>
      </w:r>
    </w:p>
    <w:p w14:paraId="40FACE0D"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92512" behindDoc="0" locked="0" layoutInCell="1" allowOverlap="1" wp14:anchorId="40E3053F" wp14:editId="604D0A57">
                <wp:simplePos x="0" y="0"/>
                <wp:positionH relativeFrom="column">
                  <wp:posOffset>545993</wp:posOffset>
                </wp:positionH>
                <wp:positionV relativeFrom="paragraph">
                  <wp:posOffset>318119</wp:posOffset>
                </wp:positionV>
                <wp:extent cx="1510665" cy="583565"/>
                <wp:effectExtent l="0" t="0" r="0" b="0"/>
                <wp:wrapNone/>
                <wp:docPr id="2149"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4104587B" w14:textId="5F8D8973" w:rsidR="00D5017D" w:rsidRPr="00E1022E" w:rsidRDefault="00D5017D" w:rsidP="00D5017D">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sidR="00B17DAD">
                              <w:rPr>
                                <w:rFonts w:ascii="Arial" w:eastAsia="Verdana" w:hAnsi="Arial" w:cs="Arial"/>
                                <w:b/>
                                <w:bCs/>
                                <w:color w:val="538135" w:themeColor="accent6" w:themeShade="BF"/>
                                <w:kern w:val="24"/>
                                <w:sz w:val="24"/>
                                <w:szCs w:val="24"/>
                                <w:lang w:val="en-US"/>
                              </w:rPr>
                              <w:t>27</w:t>
                            </w:r>
                            <w:r w:rsidR="00AC3EEF">
                              <w:rPr>
                                <w:rFonts w:ascii="Arial" w:eastAsia="Verdana" w:hAnsi="Arial" w:cs="Arial"/>
                                <w:b/>
                                <w:bCs/>
                                <w:color w:val="538135" w:themeColor="accent6" w:themeShade="BF"/>
                                <w:kern w:val="24"/>
                                <w:sz w:val="24"/>
                                <w:szCs w:val="24"/>
                                <w:lang w:val="en-US"/>
                              </w:rPr>
                              <w:t>%</w:t>
                            </w:r>
                          </w:p>
                        </w:txbxContent>
                      </wps:txbx>
                      <wps:bodyPr wrap="square" rtlCol="0">
                        <a:noAutofit/>
                      </wps:bodyPr>
                    </wps:wsp>
                  </a:graphicData>
                </a:graphic>
                <wp14:sizeRelV relativeFrom="margin">
                  <wp14:pctHeight>0</wp14:pctHeight>
                </wp14:sizeRelV>
              </wp:anchor>
            </w:drawing>
          </mc:Choice>
          <mc:Fallback>
            <w:pict>
              <v:shape w14:anchorId="40E3053F" id="_x0000_s1241" type="#_x0000_t202" style="position:absolute;left:0;text-align:left;margin-left:43pt;margin-top:25.05pt;width:118.95pt;height:45.95pt;z-index:25299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" filled="f" stroked="f">
                <v:textbox>
                  <w:txbxContent>
                    <w:p w14:paraId="4104587B" w14:textId="5F8D8973" w:rsidR="00D5017D" w:rsidRPr="00E1022E" w:rsidRDefault="00D5017D" w:rsidP="00D5017D">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sidR="00B17DAD">
                        <w:rPr>
                          <w:rFonts w:ascii="Arial" w:eastAsia="Verdana" w:hAnsi="Arial" w:cs="Arial"/>
                          <w:b/>
                          <w:bCs/>
                          <w:color w:val="538135" w:themeColor="accent6" w:themeShade="BF"/>
                          <w:kern w:val="24"/>
                          <w:sz w:val="24"/>
                          <w:szCs w:val="24"/>
                          <w:lang w:val="en-US"/>
                        </w:rPr>
                        <w:t>27</w:t>
                      </w:r>
                      <w:r w:rsidR="00AC3EEF">
                        <w:rPr>
                          <w:rFonts w:ascii="Arial" w:eastAsia="Verdana" w:hAnsi="Arial" w:cs="Arial"/>
                          <w:b/>
                          <w:bCs/>
                          <w:color w:val="538135" w:themeColor="accent6" w:themeShade="BF"/>
                          <w:kern w:val="24"/>
                          <w:sz w:val="24"/>
                          <w:szCs w:val="24"/>
                          <w:lang w:val="en-US"/>
                        </w:rPr>
                        <w:t>%</w:t>
                      </w:r>
                    </w:p>
                  </w:txbxContent>
                </v:textbox>
              </v:shape>
            </w:pict>
          </mc:Fallback>
        </mc:AlternateContent>
      </w:r>
    </w:p>
    <w:p w14:paraId="70BF8E07" w14:textId="77777777" w:rsidR="00D5017D" w:rsidRPr="00E1022E" w:rsidRDefault="00D5017D" w:rsidP="00D5017D">
      <w:pPr>
        <w:spacing w:line="360" w:lineRule="auto"/>
        <w:jc w:val="both"/>
        <w:rPr>
          <w:rFonts w:ascii="Arial" w:hAnsi="Arial" w:cs="Arial"/>
          <w:b/>
          <w:bCs/>
          <w:sz w:val="24"/>
          <w:szCs w:val="24"/>
        </w:rPr>
      </w:pPr>
    </w:p>
    <w:p w14:paraId="7FB8A36B"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2992" behindDoc="0" locked="0" layoutInCell="1" allowOverlap="1" wp14:anchorId="06929E40" wp14:editId="41CDAD47">
                <wp:simplePos x="0" y="0"/>
                <wp:positionH relativeFrom="column">
                  <wp:posOffset>1134110</wp:posOffset>
                </wp:positionH>
                <wp:positionV relativeFrom="paragraph">
                  <wp:posOffset>81915</wp:posOffset>
                </wp:positionV>
                <wp:extent cx="0" cy="1311550"/>
                <wp:effectExtent l="95250" t="0" r="95250" b="41275"/>
                <wp:wrapNone/>
                <wp:docPr id="215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99297" id="Straight Arrow Connector 21" o:spid="_x0000_s1026" type="#_x0000_t32" style="position:absolute;margin-left:89.3pt;margin-top:6.45pt;width:0;height:103.25pt;flip:x;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" strokecolor="#525252 [1606]" strokeweight="3pt">
                <v:stroke endarrow="block" joinstyle="miter"/>
                <o:lock v:ext="edit" shapetype="f"/>
              </v:shape>
            </w:pict>
          </mc:Fallback>
        </mc:AlternateContent>
      </w:r>
    </w:p>
    <w:p w14:paraId="696229E4" w14:textId="77777777" w:rsidR="00D5017D" w:rsidRPr="00E1022E" w:rsidRDefault="00D5017D" w:rsidP="00D5017D">
      <w:pPr>
        <w:spacing w:line="360" w:lineRule="auto"/>
        <w:jc w:val="both"/>
        <w:rPr>
          <w:rFonts w:ascii="Arial" w:hAnsi="Arial" w:cs="Arial"/>
          <w:b/>
          <w:bCs/>
          <w:sz w:val="24"/>
          <w:szCs w:val="24"/>
        </w:rPr>
      </w:pPr>
    </w:p>
    <w:p w14:paraId="75EE10ED" w14:textId="77777777" w:rsidR="00D5017D" w:rsidRPr="00E1022E" w:rsidRDefault="00D5017D" w:rsidP="00D5017D">
      <w:pPr>
        <w:spacing w:line="360" w:lineRule="auto"/>
        <w:jc w:val="both"/>
        <w:rPr>
          <w:rFonts w:ascii="Arial" w:hAnsi="Arial" w:cs="Arial"/>
          <w:b/>
          <w:bCs/>
          <w:sz w:val="24"/>
          <w:szCs w:val="24"/>
        </w:rPr>
      </w:pPr>
    </w:p>
    <w:p w14:paraId="490C530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8416" behindDoc="0" locked="0" layoutInCell="1" allowOverlap="1" wp14:anchorId="0A7D6732" wp14:editId="07EC99F2">
                <wp:simplePos x="0" y="0"/>
                <wp:positionH relativeFrom="column">
                  <wp:posOffset>30100</wp:posOffset>
                </wp:positionH>
                <wp:positionV relativeFrom="paragraph">
                  <wp:posOffset>227685</wp:posOffset>
                </wp:positionV>
                <wp:extent cx="2736850" cy="400050"/>
                <wp:effectExtent l="0" t="0" r="0" b="0"/>
                <wp:wrapNone/>
                <wp:docPr id="2151"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4189D9" w14:textId="77777777" w:rsidR="00D5017D" w:rsidRPr="00494982" w:rsidRDefault="00D5017D"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A7D6732" id="_x0000_s1242" style="position:absolute;left:0;text-align:left;margin-left:2.35pt;margin-top:17.95pt;width:215.5pt;height:31.5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" filled="f" stroked="f">
                <v:textbox style="mso-fit-shape-to-text:t">
                  <w:txbxContent>
                    <w:p w14:paraId="034189D9" w14:textId="77777777" w:rsidR="00D5017D" w:rsidRPr="00494982" w:rsidRDefault="00D5017D"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78DA01FD"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4016" behindDoc="0" locked="0" layoutInCell="1" allowOverlap="1" wp14:anchorId="1ADA95E9" wp14:editId="4EB5B993">
                <wp:simplePos x="0" y="0"/>
                <wp:positionH relativeFrom="column">
                  <wp:posOffset>1590675</wp:posOffset>
                </wp:positionH>
                <wp:positionV relativeFrom="paragraph">
                  <wp:posOffset>268605</wp:posOffset>
                </wp:positionV>
                <wp:extent cx="0" cy="1260000"/>
                <wp:effectExtent l="95250" t="0" r="76200" b="54610"/>
                <wp:wrapNone/>
                <wp:docPr id="215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AF650" id="Straight Arrow Connector 21" o:spid="_x0000_s1026" type="#_x0000_t32" style="position:absolute;margin-left:125.25pt;margin-top:21.15pt;width:0;height:99.2pt;z-index:2530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" strokecolor="#525252 [1606]" strokeweight="3pt">
                <v:stroke endarrow="block" joinstyle="miter"/>
                <o:lock v:ext="edit" shapetype="f"/>
              </v:shape>
            </w:pict>
          </mc:Fallback>
        </mc:AlternateContent>
      </w:r>
    </w:p>
    <w:p w14:paraId="5E8B4DEE"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6368" behindDoc="0" locked="0" layoutInCell="1" allowOverlap="1" wp14:anchorId="2C9D2381" wp14:editId="2367E34F">
                <wp:simplePos x="0" y="0"/>
                <wp:positionH relativeFrom="column">
                  <wp:posOffset>4831459</wp:posOffset>
                </wp:positionH>
                <wp:positionV relativeFrom="paragraph">
                  <wp:posOffset>310077</wp:posOffset>
                </wp:positionV>
                <wp:extent cx="1826895" cy="245745"/>
                <wp:effectExtent l="0" t="0" r="0" b="0"/>
                <wp:wrapNone/>
                <wp:docPr id="21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7CBB8BE" w14:textId="77777777" w:rsidR="00D5017D" w:rsidRPr="00494982" w:rsidRDefault="00D5017D"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2C9D2381" id="_x0000_s1243" style="position:absolute;left:0;text-align:left;margin-left:380.45pt;margin-top:24.4pt;width:143.85pt;height:19.35pt;z-index:2529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" filled="f" stroked="f">
                <v:textbox style="mso-fit-shape-to-text:t">
                  <w:txbxContent>
                    <w:p w14:paraId="57CBB8BE" w14:textId="77777777" w:rsidR="00D5017D" w:rsidRPr="00494982" w:rsidRDefault="00D5017D"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2139899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1968" behindDoc="0" locked="0" layoutInCell="1" allowOverlap="1" wp14:anchorId="63880033" wp14:editId="737C8EB3">
                <wp:simplePos x="0" y="0"/>
                <wp:positionH relativeFrom="column">
                  <wp:posOffset>3026970</wp:posOffset>
                </wp:positionH>
                <wp:positionV relativeFrom="paragraph">
                  <wp:posOffset>107323</wp:posOffset>
                </wp:positionV>
                <wp:extent cx="1895475" cy="694525"/>
                <wp:effectExtent l="95250" t="19050" r="9525" b="48895"/>
                <wp:wrapNone/>
                <wp:docPr id="2154"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B2A1D" id="Connector: Elbow 14" o:spid="_x0000_s1026" type="#_x0000_t33" style="position:absolute;margin-left:238.35pt;margin-top:8.45pt;width:149.25pt;height:54.7pt;flip:x;z-index:2530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" strokecolor="#525252 [1606]" strokeweight="3pt">
                <v:stroke dashstyle="dash" endarrow="block"/>
                <o:lock v:ext="edit" shapetype="f"/>
              </v:shape>
            </w:pict>
          </mc:Fallback>
        </mc:AlternateContent>
      </w:r>
    </w:p>
    <w:p w14:paraId="37602F70" w14:textId="77777777" w:rsidR="00D5017D" w:rsidRPr="00E1022E" w:rsidRDefault="00D5017D" w:rsidP="00D5017D">
      <w:pPr>
        <w:spacing w:line="360" w:lineRule="auto"/>
        <w:jc w:val="both"/>
        <w:rPr>
          <w:rFonts w:ascii="Arial" w:hAnsi="Arial" w:cs="Arial"/>
          <w:b/>
          <w:bCs/>
          <w:sz w:val="24"/>
          <w:szCs w:val="24"/>
        </w:rPr>
      </w:pPr>
    </w:p>
    <w:p w14:paraId="00089D6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3015040" behindDoc="0" locked="0" layoutInCell="1" allowOverlap="1" wp14:anchorId="0C7B51A1" wp14:editId="71F756D7">
                <wp:simplePos x="0" y="0"/>
                <wp:positionH relativeFrom="column">
                  <wp:posOffset>1129030</wp:posOffset>
                </wp:positionH>
                <wp:positionV relativeFrom="paragraph">
                  <wp:posOffset>221615</wp:posOffset>
                </wp:positionV>
                <wp:extent cx="2360930" cy="1404620"/>
                <wp:effectExtent l="0" t="0" r="22860" b="11430"/>
                <wp:wrapSquare wrapText="bothSides"/>
                <wp:docPr id="2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D3E26DF" w14:textId="77777777" w:rsidR="00D5017D" w:rsidRPr="00613BA5" w:rsidRDefault="00D5017D" w:rsidP="00D5017D">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7B51A1" id="_x0000_s1244" type="#_x0000_t202" style="position:absolute;left:0;text-align:left;margin-left:88.9pt;margin-top:17.45pt;width:185.9pt;height:110.6pt;z-index:25301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">
                <v:textbox style="mso-fit-shape-to-text:t">
                  <w:txbxContent>
                    <w:p w14:paraId="3D3E26DF" w14:textId="77777777" w:rsidR="00D5017D" w:rsidRPr="00613BA5" w:rsidRDefault="00D5017D" w:rsidP="00D5017D">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658B375B" w14:textId="77777777" w:rsidR="00D5017D" w:rsidRPr="00E1022E" w:rsidRDefault="00D5017D" w:rsidP="00D5017D">
      <w:pPr>
        <w:spacing w:line="360" w:lineRule="auto"/>
        <w:jc w:val="both"/>
        <w:rPr>
          <w:rFonts w:ascii="Arial" w:hAnsi="Arial" w:cs="Arial"/>
          <w:b/>
          <w:bCs/>
          <w:sz w:val="24"/>
          <w:szCs w:val="24"/>
        </w:rPr>
      </w:pPr>
    </w:p>
    <w:p w14:paraId="28D78E14" w14:textId="77777777" w:rsidR="00D5017D" w:rsidRDefault="00D5017D" w:rsidP="00D5017D">
      <w:pPr>
        <w:spacing w:line="480" w:lineRule="auto"/>
        <w:rPr>
          <w:rFonts w:ascii="Arial" w:eastAsia="Arial" w:hAnsi="Arial" w:cs="Arial"/>
          <w:b/>
          <w:bCs/>
          <w:color w:val="000000" w:themeColor="text1"/>
          <w:sz w:val="24"/>
          <w:szCs w:val="24"/>
        </w:rPr>
      </w:pPr>
    </w:p>
    <w:p w14:paraId="6E01D657" w14:textId="77777777" w:rsidR="00D5017D" w:rsidRDefault="00D5017D" w:rsidP="007A7901">
      <w:pPr>
        <w:spacing w:line="480" w:lineRule="auto"/>
        <w:rPr>
          <w:rFonts w:ascii="Arial" w:eastAsia="Arial" w:hAnsi="Arial" w:cs="Arial"/>
          <w:b/>
          <w:bCs/>
          <w:color w:val="000000" w:themeColor="text1"/>
          <w:sz w:val="24"/>
          <w:szCs w:val="24"/>
        </w:rPr>
      </w:pPr>
    </w:p>
    <w:p w14:paraId="7A772943" w14:textId="0BE821D0" w:rsidR="007A7901" w:rsidRPr="002B5730" w:rsidRDefault="00B03E75"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4C5239" w:rsidRPr="002B5730">
        <w:rPr>
          <w:rFonts w:ascii="Arial" w:eastAsia="Arial" w:hAnsi="Arial" w:cs="Arial"/>
          <w:b/>
          <w:bCs/>
          <w:color w:val="000000" w:themeColor="text1"/>
          <w:sz w:val="24"/>
          <w:szCs w:val="24"/>
        </w:rPr>
        <w:t>.</w:t>
      </w:r>
      <w:r w:rsidR="00D16404">
        <w:rPr>
          <w:rFonts w:ascii="Arial" w:eastAsia="Arial" w:hAnsi="Arial" w:cs="Arial"/>
          <w:b/>
          <w:bCs/>
          <w:color w:val="000000" w:themeColor="text1"/>
          <w:sz w:val="24"/>
          <w:szCs w:val="24"/>
        </w:rPr>
        <w:t>14</w:t>
      </w:r>
      <w:r w:rsidR="004C5239"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10284" w:type="dxa"/>
        <w:tblLook w:val="04A0" w:firstRow="1" w:lastRow="0" w:firstColumn="1" w:lastColumn="0" w:noHBand="0" w:noVBand="1"/>
      </w:tblPr>
      <w:tblGrid>
        <w:gridCol w:w="1481"/>
        <w:gridCol w:w="1832"/>
        <w:gridCol w:w="1658"/>
        <w:gridCol w:w="2620"/>
        <w:gridCol w:w="1516"/>
        <w:gridCol w:w="1177"/>
      </w:tblGrid>
      <w:tr w:rsidR="00E05556" w:rsidRPr="00113DAD" w14:paraId="3DE8DC05" w14:textId="77777777" w:rsidTr="00E05556">
        <w:trPr>
          <w:trHeight w:val="800"/>
        </w:trPr>
        <w:tc>
          <w:tcPr>
            <w:tcW w:w="1481" w:type="dxa"/>
            <w:tcBorders>
              <w:top w:val="single" w:sz="8" w:space="0" w:color="auto"/>
              <w:left w:val="single" w:sz="8" w:space="0" w:color="auto"/>
              <w:bottom w:val="single" w:sz="8" w:space="0" w:color="auto"/>
              <w:right w:val="single" w:sz="4" w:space="0" w:color="auto"/>
            </w:tcBorders>
            <w:shd w:val="clear" w:color="000000" w:fill="DDEBF7"/>
            <w:vAlign w:val="center"/>
            <w:hideMark/>
          </w:tcPr>
          <w:p w14:paraId="238EE89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Destination Country</w:t>
            </w:r>
          </w:p>
        </w:tc>
        <w:tc>
          <w:tcPr>
            <w:tcW w:w="1832" w:type="dxa"/>
            <w:tcBorders>
              <w:top w:val="single" w:sz="8" w:space="0" w:color="auto"/>
              <w:left w:val="nil"/>
              <w:bottom w:val="single" w:sz="8" w:space="0" w:color="auto"/>
              <w:right w:val="single" w:sz="4" w:space="0" w:color="auto"/>
            </w:tcBorders>
            <w:shd w:val="clear" w:color="000000" w:fill="DDEBF7"/>
            <w:vAlign w:val="center"/>
            <w:hideMark/>
          </w:tcPr>
          <w:p w14:paraId="3C7E89EE"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Product Description</w:t>
            </w:r>
          </w:p>
        </w:tc>
        <w:tc>
          <w:tcPr>
            <w:tcW w:w="1658" w:type="dxa"/>
            <w:tcBorders>
              <w:top w:val="single" w:sz="8" w:space="0" w:color="auto"/>
              <w:left w:val="nil"/>
              <w:bottom w:val="single" w:sz="8" w:space="0" w:color="auto"/>
              <w:right w:val="single" w:sz="4" w:space="0" w:color="auto"/>
            </w:tcBorders>
            <w:shd w:val="clear" w:color="000000" w:fill="DDEBF7"/>
            <w:vAlign w:val="center"/>
            <w:hideMark/>
          </w:tcPr>
          <w:p w14:paraId="5D7E4075"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Customer / Distributor Name</w:t>
            </w:r>
          </w:p>
        </w:tc>
        <w:tc>
          <w:tcPr>
            <w:tcW w:w="2620" w:type="dxa"/>
            <w:tcBorders>
              <w:top w:val="single" w:sz="8" w:space="0" w:color="auto"/>
              <w:left w:val="nil"/>
              <w:bottom w:val="single" w:sz="8" w:space="0" w:color="auto"/>
              <w:right w:val="single" w:sz="4" w:space="0" w:color="auto"/>
            </w:tcBorders>
            <w:shd w:val="clear" w:color="000000" w:fill="DDEBF7"/>
            <w:vAlign w:val="center"/>
            <w:hideMark/>
          </w:tcPr>
          <w:p w14:paraId="4F7BAFE8"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Supplier Name</w:t>
            </w:r>
          </w:p>
        </w:tc>
        <w:tc>
          <w:tcPr>
            <w:tcW w:w="1516" w:type="dxa"/>
            <w:tcBorders>
              <w:top w:val="single" w:sz="8" w:space="0" w:color="auto"/>
              <w:left w:val="nil"/>
              <w:bottom w:val="single" w:sz="8" w:space="0" w:color="auto"/>
              <w:right w:val="single" w:sz="4" w:space="0" w:color="auto"/>
            </w:tcBorders>
            <w:shd w:val="clear" w:color="000000" w:fill="DDEBF7"/>
            <w:vAlign w:val="center"/>
            <w:hideMark/>
          </w:tcPr>
          <w:p w14:paraId="5718243B"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Annual Off-take Quantity (</w:t>
            </w:r>
            <w:proofErr w:type="spellStart"/>
            <w:r w:rsidRPr="00113DAD">
              <w:rPr>
                <w:rFonts w:ascii="Arial" w:eastAsia="Times New Roman" w:hAnsi="Arial" w:cs="Arial"/>
                <w:b/>
                <w:bCs/>
                <w:color w:val="000000"/>
                <w:sz w:val="20"/>
                <w:szCs w:val="20"/>
                <w:lang w:val="en-US"/>
              </w:rPr>
              <w:t>Tonnes</w:t>
            </w:r>
            <w:proofErr w:type="spellEnd"/>
            <w:r w:rsidRPr="00113DAD">
              <w:rPr>
                <w:rFonts w:ascii="Arial" w:eastAsia="Times New Roman" w:hAnsi="Arial" w:cs="Arial"/>
                <w:b/>
                <w:bCs/>
                <w:color w:val="000000"/>
                <w:sz w:val="20"/>
                <w:szCs w:val="20"/>
                <w:lang w:val="en-US"/>
              </w:rPr>
              <w:t>)</w:t>
            </w:r>
          </w:p>
        </w:tc>
        <w:tc>
          <w:tcPr>
            <w:tcW w:w="1177" w:type="dxa"/>
            <w:tcBorders>
              <w:top w:val="single" w:sz="8" w:space="0" w:color="auto"/>
              <w:left w:val="nil"/>
              <w:bottom w:val="single" w:sz="8" w:space="0" w:color="auto"/>
              <w:right w:val="single" w:sz="8" w:space="0" w:color="auto"/>
            </w:tcBorders>
            <w:shd w:val="clear" w:color="000000" w:fill="DDEBF7"/>
            <w:vAlign w:val="center"/>
            <w:hideMark/>
          </w:tcPr>
          <w:p w14:paraId="5432DA2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Price Range (USD/kg)</w:t>
            </w:r>
          </w:p>
        </w:tc>
      </w:tr>
      <w:tr w:rsidR="00E05556" w:rsidRPr="00113DAD" w14:paraId="5500570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94D865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E272E8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0313EC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Reichhold</w:t>
            </w:r>
            <w:proofErr w:type="spellEnd"/>
            <w:r w:rsidRPr="00113DAD">
              <w:rPr>
                <w:rFonts w:ascii="Arial" w:eastAsia="Times New Roman" w:hAnsi="Arial" w:cs="Arial"/>
                <w:color w:val="000000"/>
                <w:sz w:val="20"/>
                <w:szCs w:val="20"/>
                <w:lang w:val="en-US"/>
              </w:rPr>
              <w:t xml:space="preserv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5C42E9B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Reichhold</w:t>
            </w:r>
            <w:proofErr w:type="spellEnd"/>
            <w:r w:rsidRPr="00113DAD">
              <w:rPr>
                <w:rFonts w:ascii="Arial" w:eastAsia="Times New Roman" w:hAnsi="Arial" w:cs="Arial"/>
                <w:color w:val="000000"/>
                <w:sz w:val="20"/>
                <w:szCs w:val="20"/>
                <w:lang w:val="en-US"/>
              </w:rPr>
              <w:t xml:space="preserve"> Polymers Tianjin, China</w:t>
            </w:r>
          </w:p>
        </w:tc>
        <w:tc>
          <w:tcPr>
            <w:tcW w:w="1516" w:type="dxa"/>
            <w:tcBorders>
              <w:top w:val="nil"/>
              <w:left w:val="nil"/>
              <w:bottom w:val="single" w:sz="4" w:space="0" w:color="auto"/>
              <w:right w:val="single" w:sz="4" w:space="0" w:color="auto"/>
            </w:tcBorders>
            <w:shd w:val="clear" w:color="000000" w:fill="DDEBF7"/>
            <w:vAlign w:val="center"/>
            <w:hideMark/>
          </w:tcPr>
          <w:p w14:paraId="0E0C972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2600</w:t>
            </w:r>
          </w:p>
        </w:tc>
        <w:tc>
          <w:tcPr>
            <w:tcW w:w="1177" w:type="dxa"/>
            <w:tcBorders>
              <w:top w:val="nil"/>
              <w:left w:val="nil"/>
              <w:bottom w:val="single" w:sz="4" w:space="0" w:color="auto"/>
              <w:right w:val="single" w:sz="8" w:space="0" w:color="auto"/>
            </w:tcBorders>
            <w:shd w:val="clear" w:color="000000" w:fill="DDEBF7"/>
            <w:vAlign w:val="center"/>
            <w:hideMark/>
          </w:tcPr>
          <w:p w14:paraId="14106B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3.4-4.23</w:t>
            </w:r>
          </w:p>
        </w:tc>
      </w:tr>
      <w:tr w:rsidR="00E05556" w:rsidRPr="00113DAD" w14:paraId="4846420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091810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w:t>
            </w:r>
          </w:p>
        </w:tc>
        <w:tc>
          <w:tcPr>
            <w:tcW w:w="1832" w:type="dxa"/>
            <w:tcBorders>
              <w:top w:val="nil"/>
              <w:left w:val="nil"/>
              <w:bottom w:val="single" w:sz="4" w:space="0" w:color="auto"/>
              <w:right w:val="single" w:sz="4" w:space="0" w:color="auto"/>
            </w:tcBorders>
            <w:shd w:val="clear" w:color="000000" w:fill="DDEBF7"/>
            <w:vAlign w:val="center"/>
            <w:hideMark/>
          </w:tcPr>
          <w:p w14:paraId="7B3DA7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4687F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Arabian AMIANTIT Company</w:t>
            </w:r>
          </w:p>
        </w:tc>
        <w:tc>
          <w:tcPr>
            <w:tcW w:w="2620" w:type="dxa"/>
            <w:tcBorders>
              <w:top w:val="nil"/>
              <w:left w:val="nil"/>
              <w:bottom w:val="single" w:sz="4" w:space="0" w:color="auto"/>
              <w:right w:val="single" w:sz="4" w:space="0" w:color="auto"/>
            </w:tcBorders>
            <w:shd w:val="clear" w:color="000000" w:fill="DDEBF7"/>
            <w:vAlign w:val="center"/>
            <w:hideMark/>
          </w:tcPr>
          <w:p w14:paraId="37DBB5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Sino Polymer, China</w:t>
            </w:r>
          </w:p>
        </w:tc>
        <w:tc>
          <w:tcPr>
            <w:tcW w:w="1516" w:type="dxa"/>
            <w:tcBorders>
              <w:top w:val="nil"/>
              <w:left w:val="nil"/>
              <w:bottom w:val="single" w:sz="4" w:space="0" w:color="auto"/>
              <w:right w:val="single" w:sz="4" w:space="0" w:color="auto"/>
            </w:tcBorders>
            <w:shd w:val="clear" w:color="000000" w:fill="DDEBF7"/>
            <w:vAlign w:val="center"/>
            <w:hideMark/>
          </w:tcPr>
          <w:p w14:paraId="02DD1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1440</w:t>
            </w:r>
          </w:p>
        </w:tc>
        <w:tc>
          <w:tcPr>
            <w:tcW w:w="1177" w:type="dxa"/>
            <w:tcBorders>
              <w:top w:val="nil"/>
              <w:left w:val="nil"/>
              <w:bottom w:val="single" w:sz="4" w:space="0" w:color="auto"/>
              <w:right w:val="single" w:sz="8" w:space="0" w:color="auto"/>
            </w:tcBorders>
            <w:shd w:val="clear" w:color="000000" w:fill="DDEBF7"/>
            <w:vAlign w:val="center"/>
            <w:hideMark/>
          </w:tcPr>
          <w:p w14:paraId="76FC4DE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5.25-6.53</w:t>
            </w:r>
          </w:p>
        </w:tc>
      </w:tr>
      <w:tr w:rsidR="00E05556" w:rsidRPr="00113DAD" w14:paraId="2B6B301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6022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6505EF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FD46C0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Orson Chemicals</w:t>
            </w:r>
          </w:p>
        </w:tc>
        <w:tc>
          <w:tcPr>
            <w:tcW w:w="2620" w:type="dxa"/>
            <w:tcBorders>
              <w:top w:val="nil"/>
              <w:left w:val="nil"/>
              <w:bottom w:val="single" w:sz="4" w:space="0" w:color="auto"/>
              <w:right w:val="single" w:sz="4" w:space="0" w:color="auto"/>
            </w:tcBorders>
            <w:shd w:val="clear" w:color="000000" w:fill="DDEBF7"/>
            <w:vAlign w:val="center"/>
            <w:hideMark/>
          </w:tcPr>
          <w:p w14:paraId="03419F2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Ind M </w:t>
            </w:r>
            <w:proofErr w:type="spellStart"/>
            <w:r w:rsidRPr="00113DAD">
              <w:rPr>
                <w:rFonts w:ascii="Arial" w:eastAsia="Times New Roman" w:hAnsi="Arial" w:cs="Arial"/>
                <w:color w:val="000000"/>
                <w:sz w:val="20"/>
                <w:szCs w:val="20"/>
                <w:lang w:val="en-US"/>
              </w:rPr>
              <w:t>Sdn</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Bhd</w:t>
            </w:r>
            <w:proofErr w:type="spellEnd"/>
            <w:r w:rsidRPr="00113DAD">
              <w:rPr>
                <w:rFonts w:ascii="Arial" w:eastAsia="Times New Roman" w:hAnsi="Arial" w:cs="Arial"/>
                <w:color w:val="000000"/>
                <w:sz w:val="20"/>
                <w:szCs w:val="20"/>
                <w:lang w:val="en-US"/>
              </w:rPr>
              <w:t>, Malaysia/Taiwan</w:t>
            </w:r>
          </w:p>
        </w:tc>
        <w:tc>
          <w:tcPr>
            <w:tcW w:w="1516" w:type="dxa"/>
            <w:tcBorders>
              <w:top w:val="nil"/>
              <w:left w:val="nil"/>
              <w:bottom w:val="single" w:sz="4" w:space="0" w:color="auto"/>
              <w:right w:val="single" w:sz="4" w:space="0" w:color="auto"/>
            </w:tcBorders>
            <w:shd w:val="clear" w:color="000000" w:fill="DDEBF7"/>
            <w:vAlign w:val="center"/>
            <w:hideMark/>
          </w:tcPr>
          <w:p w14:paraId="0782E3F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1050</w:t>
            </w:r>
          </w:p>
        </w:tc>
        <w:tc>
          <w:tcPr>
            <w:tcW w:w="1177" w:type="dxa"/>
            <w:tcBorders>
              <w:top w:val="nil"/>
              <w:left w:val="nil"/>
              <w:bottom w:val="single" w:sz="4" w:space="0" w:color="auto"/>
              <w:right w:val="single" w:sz="8" w:space="0" w:color="auto"/>
            </w:tcBorders>
            <w:shd w:val="clear" w:color="000000" w:fill="DDEBF7"/>
            <w:vAlign w:val="center"/>
            <w:hideMark/>
          </w:tcPr>
          <w:p w14:paraId="436F99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2.3-2.87</w:t>
            </w:r>
          </w:p>
        </w:tc>
      </w:tr>
      <w:tr w:rsidR="00E05556" w:rsidRPr="00113DAD" w14:paraId="0F68CFD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21A8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Egypt</w:t>
            </w:r>
          </w:p>
        </w:tc>
        <w:tc>
          <w:tcPr>
            <w:tcW w:w="1832" w:type="dxa"/>
            <w:tcBorders>
              <w:top w:val="nil"/>
              <w:left w:val="nil"/>
              <w:bottom w:val="single" w:sz="4" w:space="0" w:color="auto"/>
              <w:right w:val="single" w:sz="4" w:space="0" w:color="auto"/>
            </w:tcBorders>
            <w:shd w:val="clear" w:color="000000" w:fill="DDEBF7"/>
            <w:vAlign w:val="center"/>
            <w:hideMark/>
          </w:tcPr>
          <w:p w14:paraId="0845043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ABF01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Future Pipe Industries</w:t>
            </w:r>
          </w:p>
        </w:tc>
        <w:tc>
          <w:tcPr>
            <w:tcW w:w="2620" w:type="dxa"/>
            <w:tcBorders>
              <w:top w:val="nil"/>
              <w:left w:val="nil"/>
              <w:bottom w:val="single" w:sz="4" w:space="0" w:color="auto"/>
              <w:right w:val="single" w:sz="4" w:space="0" w:color="auto"/>
            </w:tcBorders>
            <w:shd w:val="clear" w:color="000000" w:fill="DDEBF7"/>
            <w:vAlign w:val="center"/>
            <w:hideMark/>
          </w:tcPr>
          <w:p w14:paraId="6CA977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C61CC9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600</w:t>
            </w:r>
          </w:p>
        </w:tc>
        <w:tc>
          <w:tcPr>
            <w:tcW w:w="1177" w:type="dxa"/>
            <w:tcBorders>
              <w:top w:val="nil"/>
              <w:left w:val="nil"/>
              <w:bottom w:val="single" w:sz="4" w:space="0" w:color="auto"/>
              <w:right w:val="single" w:sz="8" w:space="0" w:color="auto"/>
            </w:tcBorders>
            <w:shd w:val="clear" w:color="000000" w:fill="DDEBF7"/>
            <w:vAlign w:val="center"/>
            <w:hideMark/>
          </w:tcPr>
          <w:p w14:paraId="0EF2B0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2.46-3.06</w:t>
            </w:r>
          </w:p>
        </w:tc>
      </w:tr>
      <w:tr w:rsidR="00E05556" w:rsidRPr="00113DAD" w14:paraId="327884D3"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2FA93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1E702D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36645AF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Chemical Process </w:t>
            </w:r>
            <w:proofErr w:type="spellStart"/>
            <w:r w:rsidRPr="00113DAD">
              <w:rPr>
                <w:rFonts w:ascii="Arial" w:eastAsia="Times New Roman" w:hAnsi="Arial" w:cs="Arial"/>
                <w:color w:val="000000"/>
                <w:sz w:val="20"/>
                <w:szCs w:val="20"/>
                <w:lang w:val="en-US"/>
              </w:rPr>
              <w:t>Equipments</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30217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Ineos</w:t>
            </w:r>
            <w:proofErr w:type="spellEnd"/>
            <w:r w:rsidRPr="00113DAD">
              <w:rPr>
                <w:rFonts w:ascii="Arial" w:eastAsia="Times New Roman" w:hAnsi="Arial" w:cs="Arial"/>
                <w:color w:val="000000"/>
                <w:sz w:val="20"/>
                <w:szCs w:val="20"/>
                <w:lang w:val="en-US"/>
              </w:rPr>
              <w:t xml:space="preserve"> Composites, Spain</w:t>
            </w:r>
          </w:p>
        </w:tc>
        <w:tc>
          <w:tcPr>
            <w:tcW w:w="1516" w:type="dxa"/>
            <w:tcBorders>
              <w:top w:val="nil"/>
              <w:left w:val="nil"/>
              <w:bottom w:val="single" w:sz="4" w:space="0" w:color="auto"/>
              <w:right w:val="single" w:sz="4" w:space="0" w:color="auto"/>
            </w:tcBorders>
            <w:shd w:val="clear" w:color="000000" w:fill="DDEBF7"/>
            <w:vAlign w:val="center"/>
            <w:hideMark/>
          </w:tcPr>
          <w:p w14:paraId="425094C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470</w:t>
            </w:r>
          </w:p>
        </w:tc>
        <w:tc>
          <w:tcPr>
            <w:tcW w:w="1177" w:type="dxa"/>
            <w:tcBorders>
              <w:top w:val="nil"/>
              <w:left w:val="nil"/>
              <w:bottom w:val="single" w:sz="4" w:space="0" w:color="auto"/>
              <w:right w:val="single" w:sz="8" w:space="0" w:color="auto"/>
            </w:tcBorders>
            <w:shd w:val="clear" w:color="000000" w:fill="DDEBF7"/>
            <w:vAlign w:val="center"/>
            <w:hideMark/>
          </w:tcPr>
          <w:p w14:paraId="2867D58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5.17-6.43</w:t>
            </w:r>
          </w:p>
        </w:tc>
      </w:tr>
      <w:tr w:rsidR="00E05556" w:rsidRPr="00113DAD" w14:paraId="29CE8AE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8C5D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7DDA9F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DCDF63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Sunrise Industries India Ltd</w:t>
            </w:r>
          </w:p>
        </w:tc>
        <w:tc>
          <w:tcPr>
            <w:tcW w:w="2620" w:type="dxa"/>
            <w:tcBorders>
              <w:top w:val="nil"/>
              <w:left w:val="nil"/>
              <w:bottom w:val="single" w:sz="4" w:space="0" w:color="auto"/>
              <w:right w:val="single" w:sz="4" w:space="0" w:color="auto"/>
            </w:tcBorders>
            <w:shd w:val="clear" w:color="000000" w:fill="DDEBF7"/>
            <w:vAlign w:val="center"/>
            <w:hideMark/>
          </w:tcPr>
          <w:p w14:paraId="616B907E" w14:textId="135CBEA3"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Jinling</w:t>
            </w:r>
            <w:proofErr w:type="spellEnd"/>
            <w:r w:rsidRPr="00113DAD">
              <w:rPr>
                <w:rFonts w:ascii="Arial" w:eastAsia="Times New Roman" w:hAnsi="Arial" w:cs="Arial"/>
                <w:color w:val="000000"/>
                <w:sz w:val="20"/>
                <w:szCs w:val="20"/>
                <w:lang w:val="en-US"/>
              </w:rPr>
              <w:t xml:space="preserve">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Resins Co Ltd, China/Thailand</w:t>
            </w:r>
          </w:p>
        </w:tc>
        <w:tc>
          <w:tcPr>
            <w:tcW w:w="1516" w:type="dxa"/>
            <w:tcBorders>
              <w:top w:val="nil"/>
              <w:left w:val="nil"/>
              <w:bottom w:val="single" w:sz="4" w:space="0" w:color="auto"/>
              <w:right w:val="single" w:sz="4" w:space="0" w:color="auto"/>
            </w:tcBorders>
            <w:shd w:val="clear" w:color="000000" w:fill="DDEBF7"/>
            <w:vAlign w:val="center"/>
            <w:hideMark/>
          </w:tcPr>
          <w:p w14:paraId="76931CF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370</w:t>
            </w:r>
          </w:p>
        </w:tc>
        <w:tc>
          <w:tcPr>
            <w:tcW w:w="1177" w:type="dxa"/>
            <w:tcBorders>
              <w:top w:val="nil"/>
              <w:left w:val="nil"/>
              <w:bottom w:val="single" w:sz="4" w:space="0" w:color="auto"/>
              <w:right w:val="single" w:sz="8" w:space="0" w:color="auto"/>
            </w:tcBorders>
            <w:shd w:val="clear" w:color="000000" w:fill="DDEBF7"/>
            <w:vAlign w:val="center"/>
            <w:hideMark/>
          </w:tcPr>
          <w:p w14:paraId="04CC39B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3.17-3.94</w:t>
            </w:r>
          </w:p>
        </w:tc>
      </w:tr>
      <w:tr w:rsidR="00E05556" w:rsidRPr="00113DAD" w14:paraId="2C8D082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3B48C7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707CF6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0044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Carborundum Universal Limited</w:t>
            </w:r>
          </w:p>
        </w:tc>
        <w:tc>
          <w:tcPr>
            <w:tcW w:w="2620" w:type="dxa"/>
            <w:tcBorders>
              <w:top w:val="nil"/>
              <w:left w:val="nil"/>
              <w:bottom w:val="single" w:sz="4" w:space="0" w:color="auto"/>
              <w:right w:val="single" w:sz="4" w:space="0" w:color="auto"/>
            </w:tcBorders>
            <w:shd w:val="clear" w:color="000000" w:fill="DDEBF7"/>
            <w:vAlign w:val="center"/>
            <w:hideMark/>
          </w:tcPr>
          <w:p w14:paraId="76426D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Ind M </w:t>
            </w:r>
            <w:proofErr w:type="spellStart"/>
            <w:r w:rsidRPr="00113DAD">
              <w:rPr>
                <w:rFonts w:ascii="Arial" w:eastAsia="Times New Roman" w:hAnsi="Arial" w:cs="Arial"/>
                <w:color w:val="000000"/>
                <w:sz w:val="20"/>
                <w:szCs w:val="20"/>
                <w:lang w:val="en-US"/>
              </w:rPr>
              <w:t>Sdn</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Bhd</w:t>
            </w:r>
            <w:proofErr w:type="spellEnd"/>
            <w:r w:rsidRPr="00113DAD">
              <w:rPr>
                <w:rFonts w:ascii="Arial" w:eastAsia="Times New Roman" w:hAnsi="Arial" w:cs="Arial"/>
                <w:color w:val="000000"/>
                <w:sz w:val="20"/>
                <w:szCs w:val="20"/>
                <w:lang w:val="en-US"/>
              </w:rPr>
              <w:t>, Malaysia/Taiwan/China</w:t>
            </w:r>
          </w:p>
        </w:tc>
        <w:tc>
          <w:tcPr>
            <w:tcW w:w="1516" w:type="dxa"/>
            <w:tcBorders>
              <w:top w:val="nil"/>
              <w:left w:val="nil"/>
              <w:bottom w:val="single" w:sz="4" w:space="0" w:color="auto"/>
              <w:right w:val="single" w:sz="4" w:space="0" w:color="auto"/>
            </w:tcBorders>
            <w:shd w:val="clear" w:color="000000" w:fill="DDEBF7"/>
            <w:vAlign w:val="center"/>
            <w:hideMark/>
          </w:tcPr>
          <w:p w14:paraId="6D601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290</w:t>
            </w:r>
          </w:p>
        </w:tc>
        <w:tc>
          <w:tcPr>
            <w:tcW w:w="1177" w:type="dxa"/>
            <w:tcBorders>
              <w:top w:val="nil"/>
              <w:left w:val="nil"/>
              <w:bottom w:val="single" w:sz="4" w:space="0" w:color="auto"/>
              <w:right w:val="single" w:sz="8" w:space="0" w:color="auto"/>
            </w:tcBorders>
            <w:shd w:val="clear" w:color="000000" w:fill="DDEBF7"/>
            <w:vAlign w:val="center"/>
            <w:hideMark/>
          </w:tcPr>
          <w:p w14:paraId="1AD305A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2.01-2.5</w:t>
            </w:r>
          </w:p>
        </w:tc>
      </w:tr>
      <w:tr w:rsidR="00E05556" w:rsidRPr="00113DAD" w14:paraId="720AB62D"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97D846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F4D0F8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A5A6D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Nagase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A290E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Showa Highpolymer Singapore Pte Ltd, Japan</w:t>
            </w:r>
          </w:p>
        </w:tc>
        <w:tc>
          <w:tcPr>
            <w:tcW w:w="1516" w:type="dxa"/>
            <w:tcBorders>
              <w:top w:val="nil"/>
              <w:left w:val="nil"/>
              <w:bottom w:val="single" w:sz="4" w:space="0" w:color="auto"/>
              <w:right w:val="single" w:sz="4" w:space="0" w:color="auto"/>
            </w:tcBorders>
            <w:shd w:val="clear" w:color="000000" w:fill="DDEBF7"/>
            <w:vAlign w:val="center"/>
            <w:hideMark/>
          </w:tcPr>
          <w:p w14:paraId="0419E23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240</w:t>
            </w:r>
          </w:p>
        </w:tc>
        <w:tc>
          <w:tcPr>
            <w:tcW w:w="1177" w:type="dxa"/>
            <w:tcBorders>
              <w:top w:val="nil"/>
              <w:left w:val="nil"/>
              <w:bottom w:val="single" w:sz="4" w:space="0" w:color="auto"/>
              <w:right w:val="single" w:sz="8" w:space="0" w:color="auto"/>
            </w:tcBorders>
            <w:shd w:val="clear" w:color="000000" w:fill="DDEBF7"/>
            <w:vAlign w:val="center"/>
            <w:hideMark/>
          </w:tcPr>
          <w:p w14:paraId="7007B0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2.71-3.37</w:t>
            </w:r>
          </w:p>
        </w:tc>
      </w:tr>
      <w:tr w:rsidR="00E05556" w:rsidRPr="00113DAD" w14:paraId="134E355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FFBC5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8D386C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E74A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Epp Composites Pvt Ltd</w:t>
            </w:r>
          </w:p>
        </w:tc>
        <w:tc>
          <w:tcPr>
            <w:tcW w:w="2620" w:type="dxa"/>
            <w:tcBorders>
              <w:top w:val="nil"/>
              <w:left w:val="nil"/>
              <w:bottom w:val="single" w:sz="4" w:space="0" w:color="auto"/>
              <w:right w:val="single" w:sz="4" w:space="0" w:color="auto"/>
            </w:tcBorders>
            <w:shd w:val="clear" w:color="000000" w:fill="DDEBF7"/>
            <w:vAlign w:val="center"/>
            <w:hideMark/>
          </w:tcPr>
          <w:p w14:paraId="15139DC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994B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48</w:t>
            </w:r>
          </w:p>
        </w:tc>
        <w:tc>
          <w:tcPr>
            <w:tcW w:w="1177" w:type="dxa"/>
            <w:tcBorders>
              <w:top w:val="nil"/>
              <w:left w:val="nil"/>
              <w:bottom w:val="single" w:sz="4" w:space="0" w:color="auto"/>
              <w:right w:val="single" w:sz="8" w:space="0" w:color="auto"/>
            </w:tcBorders>
            <w:shd w:val="clear" w:color="000000" w:fill="DDEBF7"/>
            <w:vAlign w:val="center"/>
            <w:hideMark/>
          </w:tcPr>
          <w:p w14:paraId="0FED07B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2.86-3.56</w:t>
            </w:r>
          </w:p>
        </w:tc>
      </w:tr>
      <w:tr w:rsidR="00E05556" w:rsidRPr="00113DAD" w14:paraId="2CA96B7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A617BD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48D7A44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3C6A0E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Vibrant Specialties</w:t>
            </w:r>
          </w:p>
        </w:tc>
        <w:tc>
          <w:tcPr>
            <w:tcW w:w="2620" w:type="dxa"/>
            <w:tcBorders>
              <w:top w:val="nil"/>
              <w:left w:val="nil"/>
              <w:bottom w:val="single" w:sz="4" w:space="0" w:color="auto"/>
              <w:right w:val="single" w:sz="4" w:space="0" w:color="auto"/>
            </w:tcBorders>
            <w:shd w:val="clear" w:color="000000" w:fill="DDEBF7"/>
            <w:vAlign w:val="center"/>
            <w:hideMark/>
          </w:tcPr>
          <w:p w14:paraId="46174E4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Synthomer</w:t>
            </w:r>
            <w:proofErr w:type="spellEnd"/>
            <w:r w:rsidRPr="00113DAD">
              <w:rPr>
                <w:rFonts w:ascii="Arial" w:eastAsia="Times New Roman" w:hAnsi="Arial" w:cs="Arial"/>
                <w:color w:val="000000"/>
                <w:sz w:val="20"/>
                <w:szCs w:val="20"/>
                <w:lang w:val="en-US"/>
              </w:rPr>
              <w:t xml:space="preserve"> Trading Limited, France</w:t>
            </w:r>
          </w:p>
        </w:tc>
        <w:tc>
          <w:tcPr>
            <w:tcW w:w="1516" w:type="dxa"/>
            <w:tcBorders>
              <w:top w:val="nil"/>
              <w:left w:val="nil"/>
              <w:bottom w:val="single" w:sz="4" w:space="0" w:color="auto"/>
              <w:right w:val="single" w:sz="4" w:space="0" w:color="auto"/>
            </w:tcBorders>
            <w:shd w:val="clear" w:color="000000" w:fill="DDEBF7"/>
            <w:vAlign w:val="center"/>
            <w:hideMark/>
          </w:tcPr>
          <w:p w14:paraId="0721DE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w:t>
            </w:r>
          </w:p>
        </w:tc>
        <w:tc>
          <w:tcPr>
            <w:tcW w:w="1177" w:type="dxa"/>
            <w:tcBorders>
              <w:top w:val="nil"/>
              <w:left w:val="nil"/>
              <w:bottom w:val="single" w:sz="4" w:space="0" w:color="auto"/>
              <w:right w:val="single" w:sz="8" w:space="0" w:color="auto"/>
            </w:tcBorders>
            <w:shd w:val="clear" w:color="000000" w:fill="DDEBF7"/>
            <w:vAlign w:val="center"/>
            <w:hideMark/>
          </w:tcPr>
          <w:p w14:paraId="394F277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1.99-2.48</w:t>
            </w:r>
          </w:p>
        </w:tc>
      </w:tr>
      <w:tr w:rsidR="00E05556" w:rsidRPr="00113DAD" w14:paraId="196A73C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8CF5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CA388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8B422B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Rex Resins</w:t>
            </w:r>
          </w:p>
        </w:tc>
        <w:tc>
          <w:tcPr>
            <w:tcW w:w="2620" w:type="dxa"/>
            <w:tcBorders>
              <w:top w:val="nil"/>
              <w:left w:val="nil"/>
              <w:bottom w:val="single" w:sz="4" w:space="0" w:color="auto"/>
              <w:right w:val="single" w:sz="4" w:space="0" w:color="auto"/>
            </w:tcBorders>
            <w:shd w:val="clear" w:color="000000" w:fill="DDEBF7"/>
            <w:vAlign w:val="center"/>
            <w:hideMark/>
          </w:tcPr>
          <w:p w14:paraId="31A5B8A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A8B7A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35</w:t>
            </w:r>
          </w:p>
        </w:tc>
        <w:tc>
          <w:tcPr>
            <w:tcW w:w="1177" w:type="dxa"/>
            <w:tcBorders>
              <w:top w:val="nil"/>
              <w:left w:val="nil"/>
              <w:bottom w:val="single" w:sz="4" w:space="0" w:color="auto"/>
              <w:right w:val="single" w:sz="8" w:space="0" w:color="auto"/>
            </w:tcBorders>
            <w:shd w:val="clear" w:color="000000" w:fill="DDEBF7"/>
            <w:vAlign w:val="center"/>
            <w:hideMark/>
          </w:tcPr>
          <w:p w14:paraId="0C9A603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1.89-2.35</w:t>
            </w:r>
          </w:p>
        </w:tc>
      </w:tr>
      <w:tr w:rsidR="00E05556" w:rsidRPr="00113DAD" w14:paraId="44999CB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3E76F0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09C51E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FF521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Dakle</w:t>
            </w:r>
            <w:proofErr w:type="spellEnd"/>
            <w:r w:rsidRPr="00113DAD">
              <w:rPr>
                <w:rFonts w:ascii="Arial" w:eastAsia="Times New Roman" w:hAnsi="Arial" w:cs="Arial"/>
                <w:color w:val="000000"/>
                <w:sz w:val="20"/>
                <w:szCs w:val="20"/>
                <w:lang w:val="en-US"/>
              </w:rPr>
              <w:t xml:space="preserve"> Industrial Plastics</w:t>
            </w:r>
          </w:p>
        </w:tc>
        <w:tc>
          <w:tcPr>
            <w:tcW w:w="2620" w:type="dxa"/>
            <w:tcBorders>
              <w:top w:val="nil"/>
              <w:left w:val="nil"/>
              <w:bottom w:val="single" w:sz="4" w:space="0" w:color="auto"/>
              <w:right w:val="single" w:sz="4" w:space="0" w:color="auto"/>
            </w:tcBorders>
            <w:shd w:val="clear" w:color="000000" w:fill="DDEBF7"/>
            <w:vAlign w:val="center"/>
            <w:hideMark/>
          </w:tcPr>
          <w:p w14:paraId="68FC9B7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E4ED2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32</w:t>
            </w:r>
          </w:p>
        </w:tc>
        <w:tc>
          <w:tcPr>
            <w:tcW w:w="1177" w:type="dxa"/>
            <w:tcBorders>
              <w:top w:val="nil"/>
              <w:left w:val="nil"/>
              <w:bottom w:val="single" w:sz="4" w:space="0" w:color="auto"/>
              <w:right w:val="single" w:sz="8" w:space="0" w:color="auto"/>
            </w:tcBorders>
            <w:shd w:val="clear" w:color="000000" w:fill="DDEBF7"/>
            <w:vAlign w:val="center"/>
            <w:hideMark/>
          </w:tcPr>
          <w:p w14:paraId="126B975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2.08-2.59</w:t>
            </w:r>
          </w:p>
        </w:tc>
      </w:tr>
      <w:tr w:rsidR="00E05556" w:rsidRPr="00113DAD" w14:paraId="75C4035C"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1E674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D6D1B9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DC8089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Apex Printing Sleeves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0DFE13B9" w14:textId="7EF1E189"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States of America, Poland</w:t>
            </w:r>
          </w:p>
        </w:tc>
        <w:tc>
          <w:tcPr>
            <w:tcW w:w="1516" w:type="dxa"/>
            <w:tcBorders>
              <w:top w:val="nil"/>
              <w:left w:val="nil"/>
              <w:bottom w:val="single" w:sz="4" w:space="0" w:color="auto"/>
              <w:right w:val="single" w:sz="4" w:space="0" w:color="auto"/>
            </w:tcBorders>
            <w:shd w:val="clear" w:color="000000" w:fill="DDEBF7"/>
            <w:vAlign w:val="center"/>
            <w:hideMark/>
          </w:tcPr>
          <w:p w14:paraId="67476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30</w:t>
            </w:r>
          </w:p>
        </w:tc>
        <w:tc>
          <w:tcPr>
            <w:tcW w:w="1177" w:type="dxa"/>
            <w:tcBorders>
              <w:top w:val="nil"/>
              <w:left w:val="nil"/>
              <w:bottom w:val="single" w:sz="4" w:space="0" w:color="auto"/>
              <w:right w:val="single" w:sz="8" w:space="0" w:color="auto"/>
            </w:tcBorders>
            <w:shd w:val="clear" w:color="000000" w:fill="DDEBF7"/>
            <w:vAlign w:val="center"/>
            <w:hideMark/>
          </w:tcPr>
          <w:p w14:paraId="38537B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6.38-7.94</w:t>
            </w:r>
          </w:p>
        </w:tc>
      </w:tr>
      <w:tr w:rsidR="00E05556" w:rsidRPr="00113DAD" w14:paraId="52F761A5"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BC1C9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lastRenderedPageBreak/>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44C94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8E908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BASF India Limited</w:t>
            </w:r>
          </w:p>
        </w:tc>
        <w:tc>
          <w:tcPr>
            <w:tcW w:w="2620" w:type="dxa"/>
            <w:tcBorders>
              <w:top w:val="nil"/>
              <w:left w:val="nil"/>
              <w:bottom w:val="single" w:sz="4" w:space="0" w:color="auto"/>
              <w:right w:val="single" w:sz="4" w:space="0" w:color="auto"/>
            </w:tcBorders>
            <w:shd w:val="clear" w:color="000000" w:fill="DDEBF7"/>
            <w:vAlign w:val="center"/>
            <w:hideMark/>
          </w:tcPr>
          <w:p w14:paraId="3F0288D1" w14:textId="331C0BE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w:t>
            </w:r>
            <w:r w:rsidR="00CD321F">
              <w:rPr>
                <w:rFonts w:ascii="Arial" w:eastAsia="Times New Roman" w:hAnsi="Arial" w:cs="Arial"/>
                <w:color w:val="000000"/>
                <w:sz w:val="20"/>
                <w:szCs w:val="20"/>
                <w:lang w:val="en-US"/>
              </w:rPr>
              <w:t>ASF</w:t>
            </w:r>
            <w:r w:rsidRPr="00113DAD">
              <w:rPr>
                <w:rFonts w:ascii="Arial" w:eastAsia="Times New Roman" w:hAnsi="Arial" w:cs="Arial"/>
                <w:color w:val="000000"/>
                <w:sz w:val="20"/>
                <w:szCs w:val="20"/>
                <w:lang w:val="en-US"/>
              </w:rPr>
              <w:t xml:space="preserve"> Construction Chemicals U</w:t>
            </w:r>
            <w:r w:rsidR="00CD321F">
              <w:rPr>
                <w:rFonts w:ascii="Arial" w:eastAsia="Times New Roman" w:hAnsi="Arial" w:cs="Arial"/>
                <w:color w:val="000000"/>
                <w:sz w:val="20"/>
                <w:szCs w:val="20"/>
                <w:lang w:val="en-US"/>
              </w:rPr>
              <w:t>AE</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5F47A18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w:t>
            </w:r>
          </w:p>
        </w:tc>
        <w:tc>
          <w:tcPr>
            <w:tcW w:w="1177" w:type="dxa"/>
            <w:tcBorders>
              <w:top w:val="nil"/>
              <w:left w:val="nil"/>
              <w:bottom w:val="single" w:sz="4" w:space="0" w:color="auto"/>
              <w:right w:val="single" w:sz="8" w:space="0" w:color="auto"/>
            </w:tcBorders>
            <w:shd w:val="clear" w:color="000000" w:fill="DDEBF7"/>
            <w:vAlign w:val="center"/>
            <w:hideMark/>
          </w:tcPr>
          <w:p w14:paraId="5A0D801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10.13-12.61</w:t>
            </w:r>
          </w:p>
        </w:tc>
      </w:tr>
      <w:tr w:rsidR="00E05556" w:rsidRPr="00113DAD" w14:paraId="50D5AA3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769E3B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45299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FDBC851" w14:textId="35C7388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w:t>
            </w:r>
            <w:r w:rsidR="00CD321F">
              <w:rPr>
                <w:rFonts w:ascii="Arial" w:eastAsia="Times New Roman" w:hAnsi="Arial" w:cs="Arial"/>
                <w:color w:val="000000"/>
                <w:sz w:val="20"/>
                <w:szCs w:val="20"/>
                <w:lang w:val="en-US"/>
              </w:rPr>
              <w:t>RD</w:t>
            </w:r>
            <w:r w:rsidRPr="00113DAD">
              <w:rPr>
                <w:rFonts w:ascii="Arial" w:eastAsia="Times New Roman" w:hAnsi="Arial" w:cs="Arial"/>
                <w:color w:val="000000"/>
                <w:sz w:val="20"/>
                <w:szCs w:val="20"/>
                <w:lang w:val="en-US"/>
              </w:rPr>
              <w:t xml:space="preserve"> Polymer Pvt Ltd</w:t>
            </w:r>
          </w:p>
        </w:tc>
        <w:tc>
          <w:tcPr>
            <w:tcW w:w="2620" w:type="dxa"/>
            <w:tcBorders>
              <w:top w:val="nil"/>
              <w:left w:val="nil"/>
              <w:bottom w:val="single" w:sz="4" w:space="0" w:color="auto"/>
              <w:right w:val="single" w:sz="4" w:space="0" w:color="auto"/>
            </w:tcBorders>
            <w:shd w:val="clear" w:color="000000" w:fill="DDEBF7"/>
            <w:vAlign w:val="center"/>
            <w:hideMark/>
          </w:tcPr>
          <w:p w14:paraId="0DA0B2A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Aliancys</w:t>
            </w:r>
            <w:proofErr w:type="spellEnd"/>
            <w:r w:rsidRPr="00113DAD">
              <w:rPr>
                <w:rFonts w:ascii="Arial" w:eastAsia="Times New Roman" w:hAnsi="Arial" w:cs="Arial"/>
                <w:color w:val="000000"/>
                <w:sz w:val="20"/>
                <w:szCs w:val="20"/>
                <w:lang w:val="en-US"/>
              </w:rPr>
              <w:t xml:space="preserve"> Ag, France</w:t>
            </w:r>
          </w:p>
        </w:tc>
        <w:tc>
          <w:tcPr>
            <w:tcW w:w="1516" w:type="dxa"/>
            <w:tcBorders>
              <w:top w:val="nil"/>
              <w:left w:val="nil"/>
              <w:bottom w:val="single" w:sz="4" w:space="0" w:color="auto"/>
              <w:right w:val="single" w:sz="4" w:space="0" w:color="auto"/>
            </w:tcBorders>
            <w:shd w:val="clear" w:color="000000" w:fill="DDEBF7"/>
            <w:vAlign w:val="center"/>
            <w:hideMark/>
          </w:tcPr>
          <w:p w14:paraId="68F37C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16</w:t>
            </w:r>
          </w:p>
        </w:tc>
        <w:tc>
          <w:tcPr>
            <w:tcW w:w="1177" w:type="dxa"/>
            <w:tcBorders>
              <w:top w:val="nil"/>
              <w:left w:val="nil"/>
              <w:bottom w:val="single" w:sz="4" w:space="0" w:color="auto"/>
              <w:right w:val="single" w:sz="8" w:space="0" w:color="auto"/>
            </w:tcBorders>
            <w:shd w:val="clear" w:color="000000" w:fill="DDEBF7"/>
            <w:vAlign w:val="center"/>
            <w:hideMark/>
          </w:tcPr>
          <w:p w14:paraId="5FF18DB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3.48-4.33</w:t>
            </w:r>
          </w:p>
        </w:tc>
      </w:tr>
      <w:tr w:rsidR="00E05556" w:rsidRPr="00113DAD" w14:paraId="15ADDBD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FF02E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2C2BAD3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2A0C7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Bin Tariq (Pvt) Limited</w:t>
            </w:r>
          </w:p>
        </w:tc>
        <w:tc>
          <w:tcPr>
            <w:tcW w:w="2620" w:type="dxa"/>
            <w:tcBorders>
              <w:top w:val="nil"/>
              <w:left w:val="nil"/>
              <w:bottom w:val="single" w:sz="4" w:space="0" w:color="auto"/>
              <w:right w:val="single" w:sz="4" w:space="0" w:color="auto"/>
            </w:tcBorders>
            <w:shd w:val="clear" w:color="000000" w:fill="DDEBF7"/>
            <w:vAlign w:val="center"/>
            <w:hideMark/>
          </w:tcPr>
          <w:p w14:paraId="0D13A1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Changzhou Pro-tech Trade </w:t>
            </w:r>
            <w:proofErr w:type="spellStart"/>
            <w:proofErr w:type="gramStart"/>
            <w:r w:rsidRPr="00113DAD">
              <w:rPr>
                <w:rFonts w:ascii="Arial" w:eastAsia="Times New Roman" w:hAnsi="Arial" w:cs="Arial"/>
                <w:color w:val="000000"/>
                <w:sz w:val="20"/>
                <w:szCs w:val="20"/>
                <w:lang w:val="en-US"/>
              </w:rPr>
              <w:t>Co.,Ltd</w:t>
            </w:r>
            <w:proofErr w:type="spellEnd"/>
            <w:r w:rsidRPr="00113DAD">
              <w:rPr>
                <w:rFonts w:ascii="Arial" w:eastAsia="Times New Roman" w:hAnsi="Arial" w:cs="Arial"/>
                <w:color w:val="000000"/>
                <w:sz w:val="20"/>
                <w:szCs w:val="20"/>
                <w:lang w:val="en-US"/>
              </w:rPr>
              <w:t>,,</w:t>
            </w:r>
            <w:proofErr w:type="gramEnd"/>
            <w:r w:rsidRPr="00113DAD">
              <w:rPr>
                <w:rFonts w:ascii="Arial" w:eastAsia="Times New Roman" w:hAnsi="Arial" w:cs="Arial"/>
                <w:color w:val="000000"/>
                <w:sz w:val="20"/>
                <w:szCs w:val="20"/>
                <w:lang w:val="en-US"/>
              </w:rPr>
              <w:t xml:space="preserve"> China</w:t>
            </w:r>
          </w:p>
        </w:tc>
        <w:tc>
          <w:tcPr>
            <w:tcW w:w="1516" w:type="dxa"/>
            <w:tcBorders>
              <w:top w:val="nil"/>
              <w:left w:val="nil"/>
              <w:bottom w:val="single" w:sz="4" w:space="0" w:color="auto"/>
              <w:right w:val="single" w:sz="4" w:space="0" w:color="auto"/>
            </w:tcBorders>
            <w:shd w:val="clear" w:color="000000" w:fill="DDEBF7"/>
            <w:vAlign w:val="center"/>
            <w:hideMark/>
          </w:tcPr>
          <w:p w14:paraId="451CC2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w:t>
            </w:r>
          </w:p>
        </w:tc>
        <w:tc>
          <w:tcPr>
            <w:tcW w:w="1177" w:type="dxa"/>
            <w:tcBorders>
              <w:top w:val="nil"/>
              <w:left w:val="nil"/>
              <w:bottom w:val="single" w:sz="4" w:space="0" w:color="auto"/>
              <w:right w:val="single" w:sz="8" w:space="0" w:color="auto"/>
            </w:tcBorders>
            <w:shd w:val="clear" w:color="000000" w:fill="DDEBF7"/>
            <w:vAlign w:val="center"/>
            <w:hideMark/>
          </w:tcPr>
          <w:p w14:paraId="7B4B5FF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2.13-2.65</w:t>
            </w:r>
          </w:p>
        </w:tc>
      </w:tr>
      <w:tr w:rsidR="00E05556" w:rsidRPr="00113DAD" w14:paraId="20B051E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9D71D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5CA597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7B78C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Fiber Craft </w:t>
            </w:r>
            <w:proofErr w:type="spellStart"/>
            <w:r w:rsidRPr="00113DAD">
              <w:rPr>
                <w:rFonts w:ascii="Arial" w:eastAsia="Times New Roman" w:hAnsi="Arial" w:cs="Arial"/>
                <w:color w:val="000000"/>
                <w:sz w:val="20"/>
                <w:szCs w:val="20"/>
                <w:lang w:val="en-US"/>
              </w:rPr>
              <w:t>Inds</w:t>
            </w:r>
            <w:proofErr w:type="spellEnd"/>
            <w:r w:rsidRPr="00113DAD">
              <w:rPr>
                <w:rFonts w:ascii="Arial" w:eastAsia="Times New Roman" w:hAnsi="Arial" w:cs="Arial"/>
                <w:color w:val="000000"/>
                <w:sz w:val="20"/>
                <w:szCs w:val="20"/>
                <w:lang w:val="en-US"/>
              </w:rPr>
              <w:t>.</w:t>
            </w:r>
          </w:p>
        </w:tc>
        <w:tc>
          <w:tcPr>
            <w:tcW w:w="2620" w:type="dxa"/>
            <w:tcBorders>
              <w:top w:val="nil"/>
              <w:left w:val="nil"/>
              <w:bottom w:val="single" w:sz="4" w:space="0" w:color="auto"/>
              <w:right w:val="single" w:sz="4" w:space="0" w:color="auto"/>
            </w:tcBorders>
            <w:shd w:val="clear" w:color="000000" w:fill="DDEBF7"/>
            <w:vAlign w:val="center"/>
            <w:hideMark/>
          </w:tcPr>
          <w:p w14:paraId="3782CDE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Industrial Resins Limited, Saudi Arabia</w:t>
            </w:r>
          </w:p>
        </w:tc>
        <w:tc>
          <w:tcPr>
            <w:tcW w:w="1516" w:type="dxa"/>
            <w:tcBorders>
              <w:top w:val="nil"/>
              <w:left w:val="nil"/>
              <w:bottom w:val="single" w:sz="4" w:space="0" w:color="auto"/>
              <w:right w:val="single" w:sz="4" w:space="0" w:color="auto"/>
            </w:tcBorders>
            <w:shd w:val="clear" w:color="000000" w:fill="DDEBF7"/>
            <w:vAlign w:val="center"/>
            <w:hideMark/>
          </w:tcPr>
          <w:p w14:paraId="302181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12</w:t>
            </w:r>
          </w:p>
        </w:tc>
        <w:tc>
          <w:tcPr>
            <w:tcW w:w="1177" w:type="dxa"/>
            <w:tcBorders>
              <w:top w:val="nil"/>
              <w:left w:val="nil"/>
              <w:bottom w:val="single" w:sz="4" w:space="0" w:color="auto"/>
              <w:right w:val="single" w:sz="8" w:space="0" w:color="auto"/>
            </w:tcBorders>
            <w:shd w:val="clear" w:color="000000" w:fill="DDEBF7"/>
            <w:vAlign w:val="center"/>
            <w:hideMark/>
          </w:tcPr>
          <w:p w14:paraId="1068D49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2.88-3.58</w:t>
            </w:r>
          </w:p>
        </w:tc>
      </w:tr>
      <w:tr w:rsidR="00E05556" w:rsidRPr="00113DAD" w14:paraId="722BF9E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74251A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64416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D0D6BD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Devi Polymers Private Ltd</w:t>
            </w:r>
          </w:p>
        </w:tc>
        <w:tc>
          <w:tcPr>
            <w:tcW w:w="2620" w:type="dxa"/>
            <w:tcBorders>
              <w:top w:val="nil"/>
              <w:left w:val="nil"/>
              <w:bottom w:val="single" w:sz="4" w:space="0" w:color="auto"/>
              <w:right w:val="single" w:sz="4" w:space="0" w:color="auto"/>
            </w:tcBorders>
            <w:shd w:val="clear" w:color="000000" w:fill="DDEBF7"/>
            <w:vAlign w:val="center"/>
            <w:hideMark/>
          </w:tcPr>
          <w:p w14:paraId="36EE45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DE7ADD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w:t>
            </w:r>
          </w:p>
        </w:tc>
        <w:tc>
          <w:tcPr>
            <w:tcW w:w="1177" w:type="dxa"/>
            <w:tcBorders>
              <w:top w:val="nil"/>
              <w:left w:val="nil"/>
              <w:bottom w:val="single" w:sz="4" w:space="0" w:color="auto"/>
              <w:right w:val="single" w:sz="8" w:space="0" w:color="auto"/>
            </w:tcBorders>
            <w:shd w:val="clear" w:color="000000" w:fill="DDEBF7"/>
            <w:vAlign w:val="center"/>
            <w:hideMark/>
          </w:tcPr>
          <w:p w14:paraId="6C040B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2.1-2.61</w:t>
            </w:r>
          </w:p>
        </w:tc>
      </w:tr>
      <w:tr w:rsidR="00E05556" w:rsidRPr="00113DAD" w14:paraId="7F0E739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C1E278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4BDFF4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9B7DAD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B A F </w:t>
            </w:r>
            <w:proofErr w:type="spellStart"/>
            <w:r w:rsidRPr="00113DAD">
              <w:rPr>
                <w:rFonts w:ascii="Arial" w:eastAsia="Times New Roman" w:hAnsi="Arial" w:cs="Arial"/>
                <w:color w:val="000000"/>
                <w:sz w:val="20"/>
                <w:szCs w:val="20"/>
                <w:lang w:val="en-US"/>
              </w:rPr>
              <w:t>F</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Polymech</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D533F9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Scott Bader Middle East Ltd,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0DBBB41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8</w:t>
            </w:r>
          </w:p>
        </w:tc>
        <w:tc>
          <w:tcPr>
            <w:tcW w:w="1177" w:type="dxa"/>
            <w:tcBorders>
              <w:top w:val="nil"/>
              <w:left w:val="nil"/>
              <w:bottom w:val="single" w:sz="4" w:space="0" w:color="auto"/>
              <w:right w:val="single" w:sz="8" w:space="0" w:color="auto"/>
            </w:tcBorders>
            <w:shd w:val="clear" w:color="000000" w:fill="DDEBF7"/>
            <w:vAlign w:val="center"/>
            <w:hideMark/>
          </w:tcPr>
          <w:p w14:paraId="74F8923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4.05-5.04</w:t>
            </w:r>
          </w:p>
        </w:tc>
      </w:tr>
      <w:tr w:rsidR="00E05556" w:rsidRPr="00113DAD" w14:paraId="3E2CE1D8"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68745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2AE2B4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EBF759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Hindustan Zinc Limited</w:t>
            </w:r>
          </w:p>
        </w:tc>
        <w:tc>
          <w:tcPr>
            <w:tcW w:w="2620" w:type="dxa"/>
            <w:tcBorders>
              <w:top w:val="nil"/>
              <w:left w:val="nil"/>
              <w:bottom w:val="single" w:sz="4" w:space="0" w:color="auto"/>
              <w:right w:val="single" w:sz="4" w:space="0" w:color="auto"/>
            </w:tcBorders>
            <w:shd w:val="clear" w:color="000000" w:fill="DDEBF7"/>
            <w:vAlign w:val="center"/>
            <w:hideMark/>
          </w:tcPr>
          <w:p w14:paraId="120E4B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China Nonferrous Metal </w:t>
            </w:r>
            <w:proofErr w:type="spellStart"/>
            <w:r w:rsidRPr="00113DAD">
              <w:rPr>
                <w:rFonts w:ascii="Arial" w:eastAsia="Times New Roman" w:hAnsi="Arial" w:cs="Arial"/>
                <w:color w:val="000000"/>
                <w:sz w:val="20"/>
                <w:szCs w:val="20"/>
                <w:lang w:val="en-US"/>
              </w:rPr>
              <w:t>Industrys</w:t>
            </w:r>
            <w:proofErr w:type="spellEnd"/>
            <w:r w:rsidRPr="00113DAD">
              <w:rPr>
                <w:rFonts w:ascii="Arial" w:eastAsia="Times New Roman" w:hAnsi="Arial" w:cs="Arial"/>
                <w:color w:val="000000"/>
                <w:sz w:val="20"/>
                <w:szCs w:val="20"/>
                <w:lang w:val="en-US"/>
              </w:rPr>
              <w:t xml:space="preserve"> Foreign </w:t>
            </w:r>
            <w:proofErr w:type="spellStart"/>
            <w:r w:rsidRPr="00113DAD">
              <w:rPr>
                <w:rFonts w:ascii="Arial" w:eastAsia="Times New Roman" w:hAnsi="Arial" w:cs="Arial"/>
                <w:color w:val="000000"/>
                <w:sz w:val="20"/>
                <w:szCs w:val="20"/>
                <w:lang w:val="en-US"/>
              </w:rPr>
              <w:t>Engineeri</w:t>
            </w:r>
            <w:proofErr w:type="spellEnd"/>
            <w:r w:rsidRPr="00113DAD">
              <w:rPr>
                <w:rFonts w:ascii="Arial" w:eastAsia="Times New Roman" w:hAnsi="Arial" w:cs="Arial"/>
                <w:color w:val="000000"/>
                <w:sz w:val="20"/>
                <w:szCs w:val="20"/>
                <w:lang w:val="en-US"/>
              </w:rPr>
              <w:t>, China</w:t>
            </w:r>
          </w:p>
        </w:tc>
        <w:tc>
          <w:tcPr>
            <w:tcW w:w="1516" w:type="dxa"/>
            <w:tcBorders>
              <w:top w:val="nil"/>
              <w:left w:val="nil"/>
              <w:bottom w:val="single" w:sz="4" w:space="0" w:color="auto"/>
              <w:right w:val="single" w:sz="4" w:space="0" w:color="auto"/>
            </w:tcBorders>
            <w:shd w:val="clear" w:color="000000" w:fill="DDEBF7"/>
            <w:vAlign w:val="center"/>
            <w:hideMark/>
          </w:tcPr>
          <w:p w14:paraId="49609E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w:t>
            </w:r>
          </w:p>
        </w:tc>
        <w:tc>
          <w:tcPr>
            <w:tcW w:w="1177" w:type="dxa"/>
            <w:tcBorders>
              <w:top w:val="nil"/>
              <w:left w:val="nil"/>
              <w:bottom w:val="single" w:sz="4" w:space="0" w:color="auto"/>
              <w:right w:val="single" w:sz="8" w:space="0" w:color="auto"/>
            </w:tcBorders>
            <w:shd w:val="clear" w:color="000000" w:fill="DDEBF7"/>
            <w:vAlign w:val="center"/>
            <w:hideMark/>
          </w:tcPr>
          <w:p w14:paraId="1AA81B5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6.4-7.96</w:t>
            </w:r>
          </w:p>
        </w:tc>
      </w:tr>
      <w:tr w:rsidR="00E05556" w:rsidRPr="00113DAD" w14:paraId="3E4874D7"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AE0F9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3C242C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E88935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Mahindra </w:t>
            </w:r>
            <w:proofErr w:type="spellStart"/>
            <w:r w:rsidRPr="00113DAD">
              <w:rPr>
                <w:rFonts w:ascii="Arial" w:eastAsia="Times New Roman" w:hAnsi="Arial" w:cs="Arial"/>
                <w:color w:val="000000"/>
                <w:sz w:val="20"/>
                <w:szCs w:val="20"/>
                <w:lang w:val="en-US"/>
              </w:rPr>
              <w:t>Cie</w:t>
            </w:r>
            <w:proofErr w:type="spellEnd"/>
            <w:r w:rsidRPr="00113DAD">
              <w:rPr>
                <w:rFonts w:ascii="Arial" w:eastAsia="Times New Roman" w:hAnsi="Arial" w:cs="Arial"/>
                <w:color w:val="000000"/>
                <w:sz w:val="20"/>
                <w:szCs w:val="20"/>
                <w:lang w:val="en-US"/>
              </w:rPr>
              <w:t xml:space="preserv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6888B8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01A450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6AD667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02D5705F"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CB720F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18787AC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10BC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Mahindra </w:t>
            </w:r>
            <w:proofErr w:type="spellStart"/>
            <w:r w:rsidRPr="00113DAD">
              <w:rPr>
                <w:rFonts w:ascii="Arial" w:eastAsia="Times New Roman" w:hAnsi="Arial" w:cs="Arial"/>
                <w:color w:val="000000"/>
                <w:sz w:val="20"/>
                <w:szCs w:val="20"/>
                <w:lang w:val="en-US"/>
              </w:rPr>
              <w:t>Cie</w:t>
            </w:r>
            <w:proofErr w:type="spellEnd"/>
            <w:r w:rsidRPr="00113DAD">
              <w:rPr>
                <w:rFonts w:ascii="Arial" w:eastAsia="Times New Roman" w:hAnsi="Arial" w:cs="Arial"/>
                <w:color w:val="000000"/>
                <w:sz w:val="20"/>
                <w:szCs w:val="20"/>
                <w:lang w:val="en-US"/>
              </w:rPr>
              <w:t xml:space="preserv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1AEA604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7CFBB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51D21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1067D62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144AB9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52780A8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239279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Edgeng</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5B00B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Wee Tee Tong Chemicals Pte Ltd, Singapore</w:t>
            </w:r>
          </w:p>
        </w:tc>
        <w:tc>
          <w:tcPr>
            <w:tcW w:w="1516" w:type="dxa"/>
            <w:tcBorders>
              <w:top w:val="nil"/>
              <w:left w:val="nil"/>
              <w:bottom w:val="single" w:sz="4" w:space="0" w:color="auto"/>
              <w:right w:val="single" w:sz="4" w:space="0" w:color="auto"/>
            </w:tcBorders>
            <w:shd w:val="clear" w:color="000000" w:fill="DDEBF7"/>
            <w:vAlign w:val="center"/>
            <w:hideMark/>
          </w:tcPr>
          <w:p w14:paraId="0DAD19E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44C68EF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2.32-2.89</w:t>
            </w:r>
          </w:p>
        </w:tc>
      </w:tr>
      <w:tr w:rsidR="00E05556" w:rsidRPr="00113DAD" w14:paraId="2D4C7C8F" w14:textId="77777777" w:rsidTr="00E05556">
        <w:trPr>
          <w:trHeight w:val="1313"/>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904F8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0D476C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81ED85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Emerald Performance Chemical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25F6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413385F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4" w:space="0" w:color="auto"/>
              <w:right w:val="single" w:sz="8" w:space="0" w:color="auto"/>
            </w:tcBorders>
            <w:shd w:val="clear" w:color="000000" w:fill="DDEBF7"/>
            <w:vAlign w:val="center"/>
            <w:hideMark/>
          </w:tcPr>
          <w:p w14:paraId="70A60C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1.84-2.28</w:t>
            </w:r>
          </w:p>
        </w:tc>
      </w:tr>
      <w:tr w:rsidR="00E05556" w:rsidRPr="00113DAD" w14:paraId="5DC795CA" w14:textId="77777777" w:rsidTr="00E05556">
        <w:trPr>
          <w:trHeight w:val="1063"/>
        </w:trPr>
        <w:tc>
          <w:tcPr>
            <w:tcW w:w="1481" w:type="dxa"/>
            <w:tcBorders>
              <w:top w:val="nil"/>
              <w:left w:val="single" w:sz="8" w:space="0" w:color="auto"/>
              <w:bottom w:val="single" w:sz="8" w:space="0" w:color="auto"/>
              <w:right w:val="single" w:sz="4" w:space="0" w:color="auto"/>
            </w:tcBorders>
            <w:shd w:val="clear" w:color="000000" w:fill="DDEBF7"/>
            <w:vAlign w:val="center"/>
            <w:hideMark/>
          </w:tcPr>
          <w:p w14:paraId="6A53342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8" w:space="0" w:color="auto"/>
              <w:right w:val="single" w:sz="4" w:space="0" w:color="auto"/>
            </w:tcBorders>
            <w:shd w:val="clear" w:color="000000" w:fill="DDEBF7"/>
            <w:vAlign w:val="center"/>
            <w:hideMark/>
          </w:tcPr>
          <w:p w14:paraId="150534A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8" w:space="0" w:color="auto"/>
              <w:right w:val="single" w:sz="4" w:space="0" w:color="auto"/>
            </w:tcBorders>
            <w:shd w:val="clear" w:color="000000" w:fill="DDEBF7"/>
            <w:vAlign w:val="center"/>
            <w:hideMark/>
          </w:tcPr>
          <w:p w14:paraId="03C0EA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Kalinga </w:t>
            </w:r>
            <w:proofErr w:type="spellStart"/>
            <w:r w:rsidRPr="00113DAD">
              <w:rPr>
                <w:rFonts w:ascii="Arial" w:eastAsia="Times New Roman" w:hAnsi="Arial" w:cs="Arial"/>
                <w:color w:val="000000"/>
                <w:sz w:val="20"/>
                <w:szCs w:val="20"/>
                <w:lang w:val="en-US"/>
              </w:rPr>
              <w:t>Inceptum</w:t>
            </w:r>
            <w:proofErr w:type="spellEnd"/>
            <w:r w:rsidRPr="00113DAD">
              <w:rPr>
                <w:rFonts w:ascii="Arial" w:eastAsia="Times New Roman" w:hAnsi="Arial" w:cs="Arial"/>
                <w:color w:val="000000"/>
                <w:sz w:val="20"/>
                <w:szCs w:val="20"/>
                <w:lang w:val="en-US"/>
              </w:rPr>
              <w:t xml:space="preserve"> Private Limited</w:t>
            </w:r>
          </w:p>
        </w:tc>
        <w:tc>
          <w:tcPr>
            <w:tcW w:w="2620" w:type="dxa"/>
            <w:tcBorders>
              <w:top w:val="nil"/>
              <w:left w:val="nil"/>
              <w:bottom w:val="single" w:sz="8" w:space="0" w:color="auto"/>
              <w:right w:val="single" w:sz="4" w:space="0" w:color="auto"/>
            </w:tcBorders>
            <w:shd w:val="clear" w:color="000000" w:fill="DDEBF7"/>
            <w:vAlign w:val="center"/>
            <w:hideMark/>
          </w:tcPr>
          <w:p w14:paraId="1AF578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8" w:space="0" w:color="auto"/>
              <w:right w:val="single" w:sz="4" w:space="0" w:color="auto"/>
            </w:tcBorders>
            <w:shd w:val="clear" w:color="000000" w:fill="DDEBF7"/>
            <w:vAlign w:val="center"/>
            <w:hideMark/>
          </w:tcPr>
          <w:p w14:paraId="562EF6E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8" w:space="0" w:color="auto"/>
              <w:right w:val="single" w:sz="8" w:space="0" w:color="auto"/>
            </w:tcBorders>
            <w:shd w:val="clear" w:color="000000" w:fill="DDEBF7"/>
            <w:vAlign w:val="center"/>
            <w:hideMark/>
          </w:tcPr>
          <w:p w14:paraId="62C294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2.65-3.29</w:t>
            </w:r>
          </w:p>
        </w:tc>
      </w:tr>
    </w:tbl>
    <w:p w14:paraId="0718D117" w14:textId="5934DC44"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2962F79B">
                <wp:simplePos x="0" y="0"/>
                <wp:positionH relativeFrom="column">
                  <wp:posOffset>3143250</wp:posOffset>
                </wp:positionH>
                <wp:positionV relativeFrom="paragraph">
                  <wp:posOffset>123825</wp:posOffset>
                </wp:positionV>
                <wp:extent cx="3388360" cy="257175"/>
                <wp:effectExtent l="0" t="0" r="0" b="0"/>
                <wp:wrapNone/>
                <wp:docPr id="228" name="TextBox 4"/>
                <wp:cNvGraphicFramePr/>
                <a:graphic xmlns:a="http://schemas.openxmlformats.org/drawingml/2006/main">
                  <a:graphicData uri="http://schemas.microsoft.com/office/word/2010/wordprocessingShape">
                    <wps:wsp>
                      <wps:cNvSpPr txBox="1"/>
                      <wps:spPr>
                        <a:xfrm>
                          <a:off x="0" y="0"/>
                          <a:ext cx="3388360" cy="257175"/>
                        </a:xfrm>
                        <a:prstGeom prst="rect">
                          <a:avLst/>
                        </a:prstGeom>
                        <a:noFill/>
                      </wps:spPr>
                      <wps:txbx>
                        <w:txbxContent>
                          <w:p w14:paraId="502C49E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97118FB" w14:textId="3476E497" w:rsidR="004644A7" w:rsidRPr="00687E98" w:rsidRDefault="004644A7" w:rsidP="004644A7">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D3D190" id="_x0000_s1245" type="#_x0000_t202" style="position:absolute;margin-left:247.5pt;margin-top:9.75pt;width:266.8pt;height:20.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" filled="f" stroked="f">
                <v:textbox>
                  <w:txbxContent>
                    <w:p w14:paraId="502C49E6" w14:textId="77777777" w:rsidR="002E600D" w:rsidRPr="005858C1" w:rsidRDefault="002E600D"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97118FB" w14:textId="3476E497" w:rsidR="004644A7" w:rsidRPr="00687E98" w:rsidRDefault="004644A7" w:rsidP="004644A7">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19D43355" w14:textId="4A6DA407" w:rsidR="00A03ADD" w:rsidRDefault="00A03ADD" w:rsidP="00BB3C6A">
      <w:pPr>
        <w:spacing w:line="480" w:lineRule="auto"/>
        <w:rPr>
          <w:rFonts w:ascii="Verdana" w:eastAsia="Arial" w:hAnsi="Verdana" w:cs="Arial"/>
          <w:b/>
          <w:bCs/>
          <w:color w:val="000000" w:themeColor="text1"/>
          <w:sz w:val="20"/>
          <w:szCs w:val="20"/>
        </w:rPr>
      </w:pPr>
    </w:p>
    <w:p w14:paraId="6B3A8B9D" w14:textId="0B443E27" w:rsidR="00613AE6" w:rsidRDefault="00613AE6" w:rsidP="00BB3C6A">
      <w:pPr>
        <w:spacing w:line="480" w:lineRule="auto"/>
        <w:rPr>
          <w:rFonts w:ascii="Verdana" w:eastAsia="Arial" w:hAnsi="Verdana" w:cs="Arial"/>
          <w:b/>
          <w:bCs/>
          <w:color w:val="000000" w:themeColor="text1"/>
          <w:sz w:val="20"/>
          <w:szCs w:val="20"/>
        </w:rPr>
      </w:pPr>
    </w:p>
    <w:p w14:paraId="541125B9" w14:textId="77777777" w:rsidR="00613AE6" w:rsidRDefault="00613AE6" w:rsidP="00BB3C6A">
      <w:pPr>
        <w:spacing w:line="480" w:lineRule="auto"/>
        <w:rPr>
          <w:rFonts w:ascii="Verdana" w:eastAsia="Arial" w:hAnsi="Verdana" w:cs="Arial"/>
          <w:b/>
          <w:bCs/>
          <w:color w:val="000000" w:themeColor="text1"/>
          <w:sz w:val="20"/>
          <w:szCs w:val="20"/>
        </w:rPr>
      </w:pPr>
    </w:p>
    <w:p w14:paraId="516C2572" w14:textId="5C4F7198" w:rsidR="00BB3C6A" w:rsidRDefault="008D1421" w:rsidP="00BB3C6A">
      <w:pPr>
        <w:spacing w:line="48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15</w:t>
      </w:r>
      <w:r w:rsidRPr="00113DAD">
        <w:rPr>
          <w:rFonts w:ascii="Arial" w:eastAsia="Arial" w:hAnsi="Arial" w:cs="Arial"/>
          <w:b/>
          <w:bCs/>
          <w:color w:val="000000" w:themeColor="text1"/>
          <w:sz w:val="24"/>
          <w:szCs w:val="24"/>
        </w:rPr>
        <w:t>. Global Foreign Trade Analysis</w:t>
      </w:r>
    </w:p>
    <w:p w14:paraId="6648968E" w14:textId="03235AEF" w:rsidR="008D1421" w:rsidRPr="00113DAD" w:rsidRDefault="008D1421" w:rsidP="008D1421">
      <w:pPr>
        <w:spacing w:line="36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t>Global Vinyl Ester Resin Trade Dynamics – Import (</w:t>
      </w:r>
      <w:r w:rsidR="007C5B32" w:rsidRPr="00113DAD">
        <w:rPr>
          <w:rFonts w:ascii="Arial" w:eastAsia="Arial" w:hAnsi="Arial" w:cs="Arial"/>
          <w:b/>
          <w:bCs/>
          <w:color w:val="000000" w:themeColor="text1"/>
          <w:sz w:val="24"/>
          <w:szCs w:val="24"/>
        </w:rPr>
        <w:t>000’</w:t>
      </w:r>
      <w:r w:rsidRPr="00113DAD">
        <w:rPr>
          <w:rFonts w:ascii="Arial" w:eastAsia="Arial" w:hAnsi="Arial" w:cs="Arial"/>
          <w:b/>
          <w:bCs/>
          <w:color w:val="000000" w:themeColor="text1"/>
          <w:sz w:val="24"/>
          <w:szCs w:val="24"/>
        </w:rPr>
        <w:t xml:space="preserve"> Tonnes), 2015-2020</w:t>
      </w:r>
    </w:p>
    <w:tbl>
      <w:tblPr>
        <w:tblW w:w="10437" w:type="dxa"/>
        <w:jc w:val="center"/>
        <w:tblLayout w:type="fixed"/>
        <w:tblCellMar>
          <w:left w:w="0" w:type="dxa"/>
          <w:right w:w="0" w:type="dxa"/>
        </w:tblCellMar>
        <w:tblLook w:val="0600" w:firstRow="0" w:lastRow="0" w:firstColumn="0" w:lastColumn="0" w:noHBand="1" w:noVBand="1"/>
      </w:tblPr>
      <w:tblGrid>
        <w:gridCol w:w="982"/>
        <w:gridCol w:w="775"/>
        <w:gridCol w:w="780"/>
        <w:gridCol w:w="776"/>
        <w:gridCol w:w="780"/>
        <w:gridCol w:w="780"/>
        <w:gridCol w:w="784"/>
        <w:gridCol w:w="832"/>
        <w:gridCol w:w="798"/>
        <w:gridCol w:w="767"/>
        <w:gridCol w:w="763"/>
        <w:gridCol w:w="802"/>
        <w:gridCol w:w="818"/>
      </w:tblGrid>
      <w:tr w:rsidR="00C52EDF" w:rsidRPr="00113DAD" w14:paraId="1F0B925B" w14:textId="77777777" w:rsidTr="00B57048">
        <w:trPr>
          <w:trHeight w:val="615"/>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Country</w:t>
            </w:r>
          </w:p>
        </w:tc>
        <w:tc>
          <w:tcPr>
            <w:tcW w:w="1555"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556"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564"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6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2018</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2019</w:t>
            </w:r>
          </w:p>
        </w:tc>
        <w:tc>
          <w:tcPr>
            <w:tcW w:w="162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2020</w:t>
            </w:r>
          </w:p>
        </w:tc>
      </w:tr>
      <w:tr w:rsidR="00CB399B" w:rsidRPr="00113DAD" w14:paraId="1DD425CD" w14:textId="77777777" w:rsidTr="00B57048">
        <w:trPr>
          <w:trHeight w:val="806"/>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Import</w:t>
            </w:r>
          </w:p>
        </w:tc>
        <w:tc>
          <w:tcPr>
            <w:tcW w:w="775"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76"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4"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9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63"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80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r>
      <w:tr w:rsidR="00C52EDF" w:rsidRPr="00113DAD" w14:paraId="0051BD5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United States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25.63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30.15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42.94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17.95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28.04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16.82</w:t>
            </w:r>
          </w:p>
        </w:tc>
      </w:tr>
      <w:tr w:rsidR="00C52EDF" w:rsidRPr="00113DAD" w14:paraId="15C8E53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China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50.05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24.06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38.05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20.05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11.71</w:t>
            </w:r>
          </w:p>
        </w:tc>
      </w:tr>
      <w:tr w:rsidR="00C52EDF" w:rsidRPr="00113DAD" w14:paraId="7DED815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Brazil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13.55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12.88</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6.7</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7.30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6.95</w:t>
            </w:r>
          </w:p>
        </w:tc>
      </w:tr>
      <w:tr w:rsidR="00C52EDF" w:rsidRPr="00113DAD" w14:paraId="1F945C3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5.91</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8.94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9.15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6.70</w:t>
            </w:r>
          </w:p>
        </w:tc>
      </w:tr>
      <w:tr w:rsidR="00C52EDF" w:rsidRPr="00113DAD" w14:paraId="686AC14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Mexico</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1.52</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8.25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4.20</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3.77</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9.21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r>
      <w:tr w:rsidR="00C52EDF" w:rsidRPr="00113DAD" w14:paraId="6E8473D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Turkey</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6.43</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3.25</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3.92</w:t>
            </w:r>
          </w:p>
        </w:tc>
      </w:tr>
      <w:tr w:rsidR="00C52EDF" w:rsidRPr="00113DAD" w14:paraId="4EA1CF59"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South Africa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2.50</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2.12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5.53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2.91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4.73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r>
      <w:tr w:rsidR="00C52EDF" w:rsidRPr="00113DAD" w14:paraId="5457FAC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Russia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4.41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r>
      <w:tr w:rsidR="00C52EDF" w:rsidRPr="00113DAD" w14:paraId="3F201643"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Indonesia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1.22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2.54</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2.05</w:t>
            </w:r>
          </w:p>
        </w:tc>
      </w:tr>
      <w:tr w:rsidR="00C52EDF" w:rsidRPr="00113DAD" w14:paraId="765729D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Vietnam</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10.25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1.26</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0.63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r>
      <w:tr w:rsidR="00D03E35" w:rsidRPr="00113DAD" w14:paraId="1B532886"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89.57</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109.68</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65.33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70.75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91.44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125.89</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59.12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151.36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45.10</w:t>
            </w:r>
          </w:p>
        </w:tc>
      </w:tr>
      <w:tr w:rsidR="00D03E35" w:rsidRPr="00113DAD" w14:paraId="28E4F397"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Total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180.91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125.99</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225.83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122.12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201.44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117.69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220.55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114.67</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244.81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121.38</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250.55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105.97</w:t>
            </w:r>
          </w:p>
        </w:tc>
      </w:tr>
    </w:tbl>
    <w:p w14:paraId="7374E7FF" w14:textId="4E99E91D" w:rsidR="0073325C" w:rsidRDefault="0073325C"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6E641FE0">
                <wp:simplePos x="0" y="0"/>
                <wp:positionH relativeFrom="column">
                  <wp:posOffset>2847975</wp:posOffset>
                </wp:positionH>
                <wp:positionV relativeFrom="paragraph">
                  <wp:posOffset>313690</wp:posOffset>
                </wp:positionV>
                <wp:extent cx="3626485" cy="5429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3626485" cy="5429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292682A3" w14:textId="77777777" w:rsidR="00BB226B" w:rsidRPr="005858C1" w:rsidRDefault="00BB226B"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717E59F" w14:textId="54C1C81A" w:rsidR="001E434A" w:rsidRPr="00687E98" w:rsidRDefault="001E434A" w:rsidP="00BB226B">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167B56" id="_x0000_s1246" type="#_x0000_t202" style="position:absolute;margin-left:224.25pt;margin-top:24.7pt;width:285.55pt;height:42.7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" filled="f" stroked="f">
                <v:textbo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292682A3" w14:textId="77777777" w:rsidR="00BB226B" w:rsidRPr="005858C1" w:rsidRDefault="00BB226B"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5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717E59F" w14:textId="54C1C81A" w:rsidR="001E434A" w:rsidRPr="00687E98" w:rsidRDefault="001E434A" w:rsidP="00BB226B">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12E7DB5C" w14:textId="2711FDE2" w:rsidR="007C5B32" w:rsidRDefault="007C5B32" w:rsidP="00BB3C6A">
      <w:pPr>
        <w:spacing w:line="480" w:lineRule="auto"/>
        <w:rPr>
          <w:rFonts w:ascii="Arial" w:eastAsia="Arial" w:hAnsi="Arial" w:cs="Arial"/>
          <w:b/>
          <w:bCs/>
          <w:color w:val="000000" w:themeColor="text1"/>
          <w:sz w:val="24"/>
          <w:szCs w:val="24"/>
        </w:rPr>
      </w:pPr>
    </w:p>
    <w:p w14:paraId="685281AF" w14:textId="77777777" w:rsidR="00613AE6" w:rsidRDefault="00613AE6" w:rsidP="00113DAD">
      <w:pPr>
        <w:spacing w:line="480" w:lineRule="auto"/>
        <w:rPr>
          <w:rFonts w:ascii="Verdana" w:eastAsia="Arial" w:hAnsi="Verdana" w:cs="Arial"/>
          <w:b/>
          <w:bCs/>
          <w:color w:val="000000" w:themeColor="text1"/>
          <w:sz w:val="20"/>
          <w:szCs w:val="20"/>
        </w:rPr>
      </w:pPr>
    </w:p>
    <w:p w14:paraId="6EBA4BFA" w14:textId="0FDE904D" w:rsidR="008D1421" w:rsidRPr="00113DAD" w:rsidRDefault="00613AE6" w:rsidP="00113DAD">
      <w:pPr>
        <w:spacing w:line="480" w:lineRule="auto"/>
        <w:rPr>
          <w:rFonts w:ascii="Arial" w:eastAsia="Arial" w:hAnsi="Arial" w:cs="Arial"/>
          <w:b/>
          <w:bCs/>
          <w:color w:val="000000" w:themeColor="text1"/>
          <w:sz w:val="24"/>
          <w:szCs w:val="24"/>
        </w:rPr>
      </w:pPr>
      <w:r w:rsidRPr="007937F6">
        <w:rPr>
          <w:rFonts w:ascii="Arial" w:eastAsia="Arial" w:hAnsi="Arial" w:cs="Arial"/>
          <w:b/>
          <w:bCs/>
          <w:color w:val="000000" w:themeColor="text1"/>
          <w:sz w:val="24"/>
          <w:szCs w:val="24"/>
        </w:rPr>
        <w:t>G</w:t>
      </w:r>
      <w:r w:rsidR="008D1421" w:rsidRPr="00113DAD">
        <w:rPr>
          <w:rFonts w:ascii="Arial" w:eastAsia="Arial" w:hAnsi="Arial" w:cs="Arial"/>
          <w:b/>
          <w:bCs/>
          <w:color w:val="000000" w:themeColor="text1"/>
          <w:sz w:val="24"/>
          <w:szCs w:val="24"/>
        </w:rPr>
        <w:t>lobal Vinyl Ester Resin Trade Dynamics – Export (</w:t>
      </w:r>
      <w:r w:rsidR="007C5B32" w:rsidRPr="00113DAD">
        <w:rPr>
          <w:rFonts w:ascii="Arial" w:eastAsia="Arial" w:hAnsi="Arial" w:cs="Arial"/>
          <w:b/>
          <w:bCs/>
          <w:color w:val="000000" w:themeColor="text1"/>
          <w:sz w:val="24"/>
          <w:szCs w:val="24"/>
        </w:rPr>
        <w:t>000’</w:t>
      </w:r>
      <w:r w:rsidR="008D1421" w:rsidRPr="00113DAD">
        <w:rPr>
          <w:rFonts w:ascii="Arial" w:eastAsia="Arial" w:hAnsi="Arial" w:cs="Arial"/>
          <w:b/>
          <w:bCs/>
          <w:color w:val="000000" w:themeColor="text1"/>
          <w:sz w:val="24"/>
          <w:szCs w:val="24"/>
        </w:rPr>
        <w:t xml:space="preserve"> Tonnes), 2015-2020</w:t>
      </w:r>
    </w:p>
    <w:tbl>
      <w:tblPr>
        <w:tblW w:w="10147" w:type="dxa"/>
        <w:tblCellMar>
          <w:left w:w="0" w:type="dxa"/>
          <w:right w:w="0" w:type="dxa"/>
        </w:tblCellMar>
        <w:tblLook w:val="0600" w:firstRow="0" w:lastRow="0" w:firstColumn="0" w:lastColumn="0" w:noHBand="1" w:noVBand="1"/>
      </w:tblPr>
      <w:tblGrid>
        <w:gridCol w:w="1737"/>
        <w:gridCol w:w="636"/>
        <w:gridCol w:w="728"/>
        <w:gridCol w:w="636"/>
        <w:gridCol w:w="728"/>
        <w:gridCol w:w="636"/>
        <w:gridCol w:w="728"/>
        <w:gridCol w:w="773"/>
        <w:gridCol w:w="753"/>
        <w:gridCol w:w="643"/>
        <w:gridCol w:w="753"/>
        <w:gridCol w:w="643"/>
        <w:gridCol w:w="753"/>
      </w:tblGrid>
      <w:tr w:rsidR="00C601EB" w:rsidRPr="00113DAD" w14:paraId="219E68F0" w14:textId="77777777" w:rsidTr="005C1BF1">
        <w:trPr>
          <w:trHeight w:val="457"/>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Country</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7652EE4C"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4295C8DE"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665D292D"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575"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2018</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2019</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2020</w:t>
            </w:r>
          </w:p>
        </w:tc>
      </w:tr>
      <w:tr w:rsidR="00C52EDF" w:rsidRPr="00113DAD" w14:paraId="443CEC98" w14:textId="77777777" w:rsidTr="005C1BF1">
        <w:trPr>
          <w:trHeight w:val="541"/>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Export</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r>
      <w:tr w:rsidR="00C52EDF" w:rsidRPr="00113DAD" w14:paraId="6DAB3673"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South Korea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15.09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8.41</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15.38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9.18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15.59</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11.82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6.53</w:t>
            </w:r>
          </w:p>
        </w:tc>
      </w:tr>
      <w:tr w:rsidR="00C52EDF" w:rsidRPr="00113DAD" w14:paraId="775EDA80"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Germany</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26.13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12.02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28.10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15.66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35.37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41.97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16.11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15.48</w:t>
            </w:r>
          </w:p>
        </w:tc>
      </w:tr>
      <w:tr w:rsidR="00C52EDF" w:rsidRPr="00113DAD" w14:paraId="74E285DB" w14:textId="77777777" w:rsidTr="005C1BF1">
        <w:trPr>
          <w:trHeight w:val="660"/>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Spain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19.32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16.55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9.30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12.88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10.53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14.45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14.70</w:t>
            </w:r>
          </w:p>
        </w:tc>
      </w:tr>
      <w:tr w:rsidR="00C52EDF" w:rsidRPr="00113DAD" w14:paraId="665C99F1"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China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17.74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22.24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7.77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10.54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21.06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28.95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12.27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25.91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10.14</w:t>
            </w:r>
          </w:p>
        </w:tc>
      </w:tr>
      <w:tr w:rsidR="00C52EDF" w:rsidRPr="00113DAD" w14:paraId="41E9BCFF"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Japan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13.54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6.46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11.94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8.25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13.61</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7.95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13.19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7.12</w:t>
            </w:r>
          </w:p>
        </w:tc>
      </w:tr>
      <w:tr w:rsidR="00C52EDF" w:rsidRPr="00113DAD" w14:paraId="33F9767B"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Netherlands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5.16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3.28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6.85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3.64</w:t>
            </w:r>
          </w:p>
        </w:tc>
      </w:tr>
      <w:tr w:rsidR="00C52EDF" w:rsidRPr="00113DAD" w14:paraId="34652ADC"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USA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4.42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2.84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5.84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2.62</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5.00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3.25</w:t>
            </w:r>
          </w:p>
        </w:tc>
      </w:tr>
      <w:tr w:rsidR="00C52EDF" w:rsidRPr="00113DAD" w14:paraId="77D28C78"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Poland</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5.20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5.92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4.06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5.43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4.92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2.71</w:t>
            </w:r>
          </w:p>
        </w:tc>
      </w:tr>
      <w:tr w:rsidR="00C52EDF" w:rsidRPr="00113DAD" w14:paraId="1D25DA37"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Saudi Arabia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5.39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3.30</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8.54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9.63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6.36</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2.53</w:t>
            </w:r>
          </w:p>
        </w:tc>
      </w:tr>
      <w:tr w:rsidR="00C52EDF" w:rsidRPr="00113DAD" w14:paraId="1B49BDEE"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Taiwan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3.87</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1.95</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4.72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5.59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w:t>
            </w:r>
          </w:p>
        </w:tc>
      </w:tr>
      <w:tr w:rsidR="00C52EDF" w:rsidRPr="00113DAD" w14:paraId="38D1D2A9"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117.15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67.82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66.06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111.80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45.05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90.85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53.81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71.07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48.54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69.80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37.49</w:t>
            </w:r>
          </w:p>
        </w:tc>
      </w:tr>
      <w:tr w:rsidR="00C52EDF" w:rsidRPr="00113DAD" w14:paraId="1245F152"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113DAD" w:rsidRDefault="00C52EDF" w:rsidP="00C52EDF">
            <w:pPr>
              <w:spacing w:after="0" w:line="600" w:lineRule="auto"/>
              <w:jc w:val="center"/>
              <w:rPr>
                <w:rFonts w:ascii="Arial" w:hAnsi="Arial" w:cs="Arial"/>
                <w:b/>
                <w:bCs/>
                <w:color w:val="000000"/>
                <w:sz w:val="20"/>
                <w:szCs w:val="20"/>
              </w:rPr>
            </w:pPr>
            <w:r w:rsidRPr="00113DAD">
              <w:rPr>
                <w:rFonts w:ascii="Arial" w:hAnsi="Arial" w:cs="Arial"/>
                <w:b/>
                <w:bCs/>
                <w:color w:val="000000"/>
                <w:sz w:val="20"/>
                <w:szCs w:val="20"/>
              </w:rPr>
              <w:t>Total</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243.15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125.99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241.01</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122.12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236.89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117.69</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234.86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sz w:val="20"/>
                <w:szCs w:val="20"/>
              </w:rPr>
              <w:t>114.67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226.64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121.38</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213.51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1427910A"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105.97</w:t>
            </w:r>
          </w:p>
        </w:tc>
      </w:tr>
    </w:tbl>
    <w:p w14:paraId="53F3E0BF" w14:textId="14082062" w:rsidR="00BB3C6A" w:rsidRDefault="005C1BF1" w:rsidP="007A7901">
      <w:pPr>
        <w:tabs>
          <w:tab w:val="left" w:pos="1290"/>
        </w:tabs>
        <w:rPr>
          <w:rFonts w:ascii="Verdana" w:eastAsia="Verdana" w:hAnsi="Verdana" w:cs="Verdana"/>
          <w:b/>
          <w:bCs/>
          <w:color w:val="000000" w:themeColor="text1"/>
          <w:kern w:val="24"/>
          <w:sz w:val="20"/>
          <w:szCs w:val="20"/>
          <w:lang w:val="en-US"/>
        </w:rPr>
        <w:sectPr w:rsidR="00BB3C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noProof/>
          <w:color w:val="000000" w:themeColor="text1"/>
        </w:rPr>
        <mc:AlternateContent>
          <mc:Choice Requires="wps">
            <w:drawing>
              <wp:anchor distT="0" distB="0" distL="114300" distR="114300" simplePos="0" relativeHeight="252407808" behindDoc="0" locked="0" layoutInCell="1" allowOverlap="1" wp14:anchorId="2A444E05" wp14:editId="39A8702E">
                <wp:simplePos x="0" y="0"/>
                <wp:positionH relativeFrom="margin">
                  <wp:align>right</wp:align>
                </wp:positionH>
                <wp:positionV relativeFrom="paragraph">
                  <wp:posOffset>25400</wp:posOffset>
                </wp:positionV>
                <wp:extent cx="3601720" cy="495300"/>
                <wp:effectExtent l="0" t="0" r="0" b="0"/>
                <wp:wrapNone/>
                <wp:docPr id="1119" name="TextBox 4"/>
                <wp:cNvGraphicFramePr/>
                <a:graphic xmlns:a="http://schemas.openxmlformats.org/drawingml/2006/main">
                  <a:graphicData uri="http://schemas.microsoft.com/office/word/2010/wordprocessingShape">
                    <wps:wsp>
                      <wps:cNvSpPr txBox="1"/>
                      <wps:spPr>
                        <a:xfrm>
                          <a:off x="0" y="0"/>
                          <a:ext cx="3601720" cy="495300"/>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1B21B9F7" w14:textId="77777777" w:rsidR="00BB226B" w:rsidRPr="005858C1" w:rsidRDefault="00BB226B"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5025043" w14:textId="1227C79E" w:rsidR="001E434A" w:rsidRPr="00687E98" w:rsidRDefault="001E434A" w:rsidP="00BB226B">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444E05" id="_x0000_s1247" type="#_x0000_t202" style="position:absolute;margin-left:232.4pt;margin-top:2pt;width:283.6pt;height:39pt;z-index:25240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" filled="f" stroked="f">
                <v:textbo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1B21B9F7" w14:textId="77777777" w:rsidR="00BB226B" w:rsidRPr="005858C1" w:rsidRDefault="00BB226B"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5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5025043" w14:textId="1227C79E" w:rsidR="001E434A" w:rsidRPr="00687E98" w:rsidRDefault="001E434A" w:rsidP="00BB226B">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66A9AF42" w14:textId="4697A092" w:rsidR="00D03E35" w:rsidRDefault="00AD70CB" w:rsidP="007A7901">
      <w:pPr>
        <w:tabs>
          <w:tab w:val="left" w:pos="1290"/>
        </w:tabs>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ab/>
      </w:r>
    </w:p>
    <w:p w14:paraId="3B685072" w14:textId="2BE2E807"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3AEC1A60" w14:textId="0EBCB9CF"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7930E102" w14:textId="63350D6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054EFB43" w14:textId="4209F595"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131F3078" w14:textId="2E932F2E"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5F85CB67" w14:textId="2AD92A8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4942AFA7" w14:textId="77777777" w:rsidR="004565D8" w:rsidRDefault="004565D8" w:rsidP="004565D8">
      <w:pPr>
        <w:tabs>
          <w:tab w:val="left" w:pos="1290"/>
        </w:tabs>
        <w:spacing w:line="360" w:lineRule="auto"/>
        <w:jc w:val="both"/>
        <w:rPr>
          <w:rFonts w:ascii="Arial" w:eastAsia="Arial" w:hAnsi="Arial" w:cs="Arial"/>
          <w:color w:val="000000" w:themeColor="text1"/>
          <w:sz w:val="24"/>
          <w:szCs w:val="24"/>
        </w:rPr>
      </w:pPr>
    </w:p>
    <w:p w14:paraId="57F85E18" w14:textId="77777777" w:rsidR="00A72FE3" w:rsidRDefault="00A72FE3" w:rsidP="00460753">
      <w:pPr>
        <w:spacing w:line="360" w:lineRule="auto"/>
        <w:jc w:val="both"/>
        <w:rPr>
          <w:rFonts w:ascii="Arial" w:eastAsia="Arial" w:hAnsi="Arial" w:cs="Arial"/>
          <w:sz w:val="24"/>
          <w:szCs w:val="24"/>
        </w:rPr>
        <w:sectPr w:rsidR="00A72FE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2DFAE1" w14:textId="52B87710" w:rsidR="00B40829" w:rsidRDefault="00B40829" w:rsidP="00460753">
      <w:pPr>
        <w:spacing w:line="360" w:lineRule="auto"/>
        <w:jc w:val="both"/>
        <w:rPr>
          <w:rFonts w:ascii="Arial" w:eastAsia="Arial" w:hAnsi="Arial" w:cs="Arial"/>
          <w:b/>
          <w:bCs/>
          <w:sz w:val="24"/>
          <w:szCs w:val="24"/>
        </w:rPr>
      </w:pPr>
      <w:r>
        <w:rPr>
          <w:rFonts w:ascii="Arial" w:eastAsia="Arial" w:hAnsi="Arial" w:cs="Arial"/>
          <w:b/>
          <w:bCs/>
          <w:sz w:val="24"/>
          <w:szCs w:val="24"/>
        </w:rPr>
        <w:t>3.1</w:t>
      </w:r>
      <w:r w:rsidR="00D16404">
        <w:rPr>
          <w:rFonts w:ascii="Arial" w:eastAsia="Arial" w:hAnsi="Arial" w:cs="Arial"/>
          <w:b/>
          <w:bCs/>
          <w:sz w:val="24"/>
          <w:szCs w:val="24"/>
        </w:rPr>
        <w:t>6.</w:t>
      </w:r>
      <w:r>
        <w:rPr>
          <w:rFonts w:ascii="Arial" w:eastAsia="Arial" w:hAnsi="Arial" w:cs="Arial"/>
          <w:b/>
          <w:bCs/>
          <w:sz w:val="24"/>
          <w:szCs w:val="24"/>
        </w:rPr>
        <w:t xml:space="preserve"> Suggested Capacities</w:t>
      </w:r>
    </w:p>
    <w:p w14:paraId="7301CF78" w14:textId="236B95D3"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Global Scenario:  </w:t>
      </w:r>
      <w:r w:rsidRPr="00B03E75">
        <w:rPr>
          <w:rFonts w:ascii="Arial" w:hAnsi="Arial" w:cs="Arial"/>
        </w:rPr>
        <w:t xml:space="preserve">The current global capacity of Vinyl Ester Resin is 985 thousand </w:t>
      </w:r>
      <w:proofErr w:type="spellStart"/>
      <w:r w:rsidRPr="00B03E75">
        <w:rPr>
          <w:rFonts w:ascii="Arial" w:hAnsi="Arial" w:cs="Arial"/>
        </w:rPr>
        <w:t>tonnes</w:t>
      </w:r>
      <w:proofErr w:type="spellEnd"/>
      <w:proofErr w:type="gramStart"/>
      <w:r w:rsidRPr="00B03E75">
        <w:rPr>
          <w:rFonts w:ascii="Arial" w:hAnsi="Arial" w:cs="Arial"/>
        </w:rPr>
        <w:t xml:space="preserve">.  </w:t>
      </w:r>
      <w:proofErr w:type="gramEnd"/>
      <w:r w:rsidRPr="00B03E75">
        <w:rPr>
          <w:rFonts w:ascii="Arial" w:hAnsi="Arial" w:cs="Arial"/>
        </w:rPr>
        <w:t xml:space="preserve">Top five producers account for 54 percent of the total capacity. Regional analysis indicates surplus in Northeast Asia, and deficit in Indian Sub-continent, Europe, South America, Middle </w:t>
      </w:r>
      <w:r w:rsidR="00CD321F" w:rsidRPr="00B03E75">
        <w:rPr>
          <w:rFonts w:ascii="Arial" w:hAnsi="Arial" w:cs="Arial"/>
        </w:rPr>
        <w:t>East,</w:t>
      </w:r>
      <w:r w:rsidRPr="00B03E75">
        <w:rPr>
          <w:rFonts w:ascii="Arial" w:hAnsi="Arial" w:cs="Arial"/>
        </w:rPr>
        <w:t xml:space="preserve"> and South America, resulting in heavy trade within the region as well as international trade. Overall Europe, Middle East &amp; Africa and South America will remain a deficit area throughout the study period. </w:t>
      </w:r>
    </w:p>
    <w:p w14:paraId="27811B3E" w14:textId="77777777" w:rsidR="00B03E75" w:rsidRPr="00B03E75" w:rsidRDefault="00B03E75" w:rsidP="00B03E75">
      <w:pPr>
        <w:pStyle w:val="Default"/>
        <w:spacing w:line="360" w:lineRule="auto"/>
        <w:jc w:val="both"/>
        <w:rPr>
          <w:rFonts w:ascii="Arial" w:hAnsi="Arial" w:cs="Arial"/>
        </w:rPr>
      </w:pPr>
    </w:p>
    <w:p w14:paraId="1EFEDBB0"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Indian Scenario: </w:t>
      </w:r>
      <w:r w:rsidRPr="00B03E75">
        <w:rPr>
          <w:rFonts w:ascii="Arial" w:hAnsi="Arial" w:cs="Arial"/>
        </w:rPr>
        <w:t xml:space="preserve">Present capacity in the country is 4.84 thousand </w:t>
      </w:r>
      <w:proofErr w:type="spellStart"/>
      <w:r w:rsidRPr="00B03E75">
        <w:rPr>
          <w:rFonts w:ascii="Arial" w:hAnsi="Arial" w:cs="Arial"/>
        </w:rPr>
        <w:t>tonnes</w:t>
      </w:r>
      <w:proofErr w:type="spellEnd"/>
      <w:r w:rsidRPr="00B03E75">
        <w:rPr>
          <w:rFonts w:ascii="Arial" w:hAnsi="Arial" w:cs="Arial"/>
        </w:rPr>
        <w:t xml:space="preserve"> and production are totally project based. These companies produce all the major grades conforming with global standards. It is expected that, based on individual end-use sector growth, consumption of vinyl ester resin will register an overall growth of about 11.70 percent per annum average growth over the next ten years’ period.</w:t>
      </w:r>
    </w:p>
    <w:p w14:paraId="323EB153" w14:textId="77777777" w:rsidR="00B03E75" w:rsidRPr="00B03E75" w:rsidRDefault="00B03E75" w:rsidP="00B03E75">
      <w:pPr>
        <w:pStyle w:val="Default"/>
        <w:spacing w:line="360" w:lineRule="auto"/>
        <w:jc w:val="both"/>
        <w:rPr>
          <w:rFonts w:ascii="Arial" w:hAnsi="Arial" w:cs="Arial"/>
        </w:rPr>
      </w:pPr>
    </w:p>
    <w:p w14:paraId="2A259472" w14:textId="38DEA95C" w:rsidR="00B03E75" w:rsidRPr="00B03E75" w:rsidRDefault="00B03E75" w:rsidP="00B03E75">
      <w:pPr>
        <w:pStyle w:val="Default"/>
        <w:spacing w:line="360" w:lineRule="auto"/>
        <w:jc w:val="both"/>
        <w:rPr>
          <w:rFonts w:ascii="Arial" w:hAnsi="Arial" w:cs="Arial"/>
        </w:rPr>
      </w:pPr>
      <w:r w:rsidRPr="00B03E75">
        <w:rPr>
          <w:rFonts w:ascii="Arial" w:hAnsi="Arial" w:cs="Arial"/>
        </w:rPr>
        <w:t>India is expected to remain a deficit area and likely to increase from present level of 7.</w:t>
      </w:r>
      <w:r w:rsidR="00824362">
        <w:rPr>
          <w:rFonts w:ascii="Arial" w:hAnsi="Arial" w:cs="Arial"/>
        </w:rPr>
        <w:t>4</w:t>
      </w:r>
      <w:r w:rsidRPr="00B03E75">
        <w:rPr>
          <w:rFonts w:ascii="Arial" w:hAnsi="Arial" w:cs="Arial"/>
        </w:rPr>
        <w:t xml:space="preserve">6 thousand </w:t>
      </w:r>
      <w:proofErr w:type="spellStart"/>
      <w:r w:rsidRPr="00B03E75">
        <w:rPr>
          <w:rFonts w:ascii="Arial" w:hAnsi="Arial" w:cs="Arial"/>
        </w:rPr>
        <w:t>tonnes</w:t>
      </w:r>
      <w:proofErr w:type="spellEnd"/>
      <w:r w:rsidRPr="00B03E75">
        <w:rPr>
          <w:rFonts w:ascii="Arial" w:hAnsi="Arial" w:cs="Arial"/>
        </w:rPr>
        <w:t xml:space="preserve"> per annum to 2</w:t>
      </w:r>
      <w:r w:rsidR="00824362">
        <w:rPr>
          <w:rFonts w:ascii="Arial" w:hAnsi="Arial" w:cs="Arial"/>
        </w:rPr>
        <w:t>5.55</w:t>
      </w:r>
      <w:r w:rsidRPr="00B03E75">
        <w:rPr>
          <w:rFonts w:ascii="Arial" w:hAnsi="Arial" w:cs="Arial"/>
        </w:rPr>
        <w:t xml:space="preserve"> thousand </w:t>
      </w:r>
      <w:proofErr w:type="spellStart"/>
      <w:r w:rsidRPr="00B03E75">
        <w:rPr>
          <w:rFonts w:ascii="Arial" w:hAnsi="Arial" w:cs="Arial"/>
        </w:rPr>
        <w:t>tonnes</w:t>
      </w:r>
      <w:proofErr w:type="spellEnd"/>
      <w:r w:rsidRPr="00B03E75">
        <w:rPr>
          <w:rFonts w:ascii="Arial" w:hAnsi="Arial" w:cs="Arial"/>
        </w:rPr>
        <w:t xml:space="preserve"> per annum by 2030.</w:t>
      </w:r>
    </w:p>
    <w:p w14:paraId="7EBCA457" w14:textId="77777777" w:rsidR="00B03E75" w:rsidRPr="00B03E75" w:rsidRDefault="00B03E75" w:rsidP="00B03E75">
      <w:pPr>
        <w:pStyle w:val="Default"/>
        <w:spacing w:line="360" w:lineRule="auto"/>
        <w:jc w:val="both"/>
        <w:rPr>
          <w:rFonts w:ascii="Arial" w:hAnsi="Arial" w:cs="Arial"/>
        </w:rPr>
      </w:pPr>
    </w:p>
    <w:p w14:paraId="25F99006" w14:textId="26434950" w:rsidR="00B03E75" w:rsidRPr="00B03E75" w:rsidRDefault="00B03E75" w:rsidP="00B03E75">
      <w:pPr>
        <w:pStyle w:val="Default"/>
        <w:spacing w:line="360" w:lineRule="auto"/>
        <w:jc w:val="both"/>
        <w:rPr>
          <w:rFonts w:ascii="Arial" w:hAnsi="Arial" w:cs="Arial"/>
        </w:rPr>
      </w:pPr>
      <w:r w:rsidRPr="00B03E75">
        <w:rPr>
          <w:rFonts w:ascii="Arial" w:hAnsi="Arial" w:cs="Arial"/>
        </w:rPr>
        <w:t xml:space="preserve">Considering demand – supply situation and export market, enough scope exists in the country for a 30 thousand </w:t>
      </w:r>
      <w:proofErr w:type="spellStart"/>
      <w:r w:rsidRPr="00B03E75">
        <w:rPr>
          <w:rFonts w:ascii="Arial" w:hAnsi="Arial" w:cs="Arial"/>
        </w:rPr>
        <w:t>tonnes</w:t>
      </w:r>
      <w:proofErr w:type="spellEnd"/>
      <w:r w:rsidRPr="00B03E75">
        <w:rPr>
          <w:rFonts w:ascii="Arial" w:hAnsi="Arial" w:cs="Arial"/>
        </w:rPr>
        <w:t xml:space="preserve"> per annum vinyl ester resin unit by 2023. Moreover, there is latent demand of the product due to anticipated growth in telecom, chemicals &amp; petrochemicals, and renewable sector. </w:t>
      </w:r>
    </w:p>
    <w:p w14:paraId="7216F7BD" w14:textId="77777777" w:rsidR="00B03E75" w:rsidRPr="00B03E75" w:rsidRDefault="00B03E75" w:rsidP="00B03E75">
      <w:pPr>
        <w:pStyle w:val="Default"/>
        <w:spacing w:line="360" w:lineRule="auto"/>
        <w:jc w:val="both"/>
        <w:rPr>
          <w:rFonts w:ascii="Arial" w:hAnsi="Arial" w:cs="Arial"/>
        </w:rPr>
      </w:pPr>
    </w:p>
    <w:p w14:paraId="762B0B63" w14:textId="77777777" w:rsidR="00B03E75" w:rsidRPr="00B03E75" w:rsidRDefault="00B03E75" w:rsidP="00B03E75">
      <w:pPr>
        <w:pStyle w:val="Default"/>
        <w:spacing w:line="360" w:lineRule="auto"/>
        <w:jc w:val="both"/>
        <w:rPr>
          <w:rFonts w:ascii="Arial" w:hAnsi="Arial" w:cs="Arial"/>
          <w:b/>
        </w:rPr>
      </w:pPr>
      <w:r w:rsidRPr="00B03E75">
        <w:rPr>
          <w:rFonts w:ascii="Arial" w:hAnsi="Arial" w:cs="Arial"/>
          <w:b/>
        </w:rPr>
        <w:t>Recommendations</w:t>
      </w:r>
    </w:p>
    <w:p w14:paraId="6C60CD5F" w14:textId="77777777" w:rsidR="00B03E75" w:rsidRPr="00B03E75" w:rsidRDefault="00B03E75" w:rsidP="00B03E75">
      <w:pPr>
        <w:pStyle w:val="Default"/>
        <w:spacing w:line="360" w:lineRule="auto"/>
        <w:jc w:val="both"/>
        <w:rPr>
          <w:rFonts w:ascii="Arial" w:hAnsi="Arial" w:cs="Arial"/>
        </w:rPr>
      </w:pPr>
    </w:p>
    <w:p w14:paraId="58B3B1D1" w14:textId="72D6B89B"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RIL may consider setting-up a 30 thousand </w:t>
      </w:r>
      <w:proofErr w:type="spellStart"/>
      <w:r w:rsidRPr="00B03E75">
        <w:rPr>
          <w:rFonts w:ascii="Arial" w:hAnsi="Arial" w:cs="Arial"/>
        </w:rPr>
        <w:t>tonnes</w:t>
      </w:r>
      <w:proofErr w:type="spellEnd"/>
      <w:r w:rsidRPr="00B03E75">
        <w:rPr>
          <w:rFonts w:ascii="Arial" w:hAnsi="Arial" w:cs="Arial"/>
        </w:rPr>
        <w:t xml:space="preserve"> vinyl ester resin </w:t>
      </w:r>
      <w:r w:rsidR="009B2E78" w:rsidRPr="00B03E75">
        <w:rPr>
          <w:rFonts w:ascii="Arial" w:hAnsi="Arial" w:cs="Arial"/>
        </w:rPr>
        <w:t>unit as</w:t>
      </w:r>
      <w:r w:rsidRPr="00B03E75">
        <w:rPr>
          <w:rFonts w:ascii="Arial" w:hAnsi="Arial" w:cs="Arial"/>
        </w:rPr>
        <w:t xml:space="preserve"> enough scope exists from demand – supply point of view</w:t>
      </w:r>
      <w:proofErr w:type="gramStart"/>
      <w:r w:rsidRPr="00B03E75">
        <w:rPr>
          <w:rFonts w:ascii="Arial" w:hAnsi="Arial" w:cs="Arial"/>
        </w:rPr>
        <w:t xml:space="preserve">.  </w:t>
      </w:r>
      <w:proofErr w:type="gramEnd"/>
      <w:r w:rsidRPr="00B03E75">
        <w:rPr>
          <w:rFonts w:ascii="Arial" w:hAnsi="Arial" w:cs="Arial"/>
        </w:rPr>
        <w:t>However, before taking up this decision,</w:t>
      </w:r>
      <w:r w:rsidR="009B2E78">
        <w:rPr>
          <w:rFonts w:ascii="Arial" w:hAnsi="Arial" w:cs="Arial"/>
        </w:rPr>
        <w:t xml:space="preserve"> </w:t>
      </w:r>
      <w:r w:rsidRPr="00B03E75">
        <w:rPr>
          <w:rFonts w:ascii="Arial" w:hAnsi="Arial" w:cs="Arial"/>
        </w:rPr>
        <w:t>should also consider the project from economic viability point of view.</w:t>
      </w:r>
    </w:p>
    <w:p w14:paraId="00B985F5" w14:textId="77777777" w:rsidR="00B03E75" w:rsidRPr="00B03E75" w:rsidRDefault="00B03E75" w:rsidP="00B03E75">
      <w:pPr>
        <w:pStyle w:val="Default"/>
        <w:spacing w:line="360" w:lineRule="auto"/>
        <w:ind w:left="1440"/>
        <w:jc w:val="both"/>
        <w:rPr>
          <w:rFonts w:ascii="Arial" w:hAnsi="Arial" w:cs="Arial"/>
        </w:rPr>
      </w:pPr>
    </w:p>
    <w:p w14:paraId="6854B21D" w14:textId="6DD767E9"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lastRenderedPageBreak/>
        <w:t xml:space="preserve">Considering capacity utilization of </w:t>
      </w:r>
      <w:r w:rsidR="00621E3E">
        <w:rPr>
          <w:rFonts w:ascii="Arial" w:hAnsi="Arial" w:cs="Arial"/>
        </w:rPr>
        <w:t>30</w:t>
      </w:r>
      <w:r w:rsidRPr="00B03E75">
        <w:rPr>
          <w:rFonts w:ascii="Arial" w:hAnsi="Arial" w:cs="Arial"/>
        </w:rPr>
        <w:t xml:space="preserve"> percent in first year and </w:t>
      </w:r>
      <w:r w:rsidR="00621E3E">
        <w:rPr>
          <w:rFonts w:ascii="Arial" w:hAnsi="Arial" w:cs="Arial"/>
        </w:rPr>
        <w:t>40</w:t>
      </w:r>
      <w:r w:rsidRPr="00B03E75">
        <w:rPr>
          <w:rFonts w:ascii="Arial" w:hAnsi="Arial" w:cs="Arial"/>
        </w:rPr>
        <w:t xml:space="preserve"> percent in second year onwards, entire quantity is likely to be absorbed within the country itself by 2030.</w:t>
      </w:r>
    </w:p>
    <w:p w14:paraId="1441DF86" w14:textId="77777777" w:rsidR="00B03E75" w:rsidRPr="00B03E75" w:rsidRDefault="00B03E75" w:rsidP="00B03E75">
      <w:pPr>
        <w:pStyle w:val="Default"/>
        <w:spacing w:line="360" w:lineRule="auto"/>
        <w:jc w:val="both"/>
        <w:rPr>
          <w:rFonts w:ascii="Arial" w:hAnsi="Arial" w:cs="Arial"/>
        </w:rPr>
      </w:pPr>
    </w:p>
    <w:p w14:paraId="3E28E694" w14:textId="7CEFA85B" w:rsid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Although as per demand – supply position, substantial gap in international markets is expected, exploring export is also advisable from realization angle</w:t>
      </w:r>
      <w:proofErr w:type="gramStart"/>
      <w:r w:rsidRPr="00B03E75">
        <w:rPr>
          <w:rFonts w:ascii="Arial" w:hAnsi="Arial" w:cs="Arial"/>
        </w:rPr>
        <w:t xml:space="preserve">.  </w:t>
      </w:r>
      <w:proofErr w:type="gramEnd"/>
    </w:p>
    <w:p w14:paraId="45405112" w14:textId="77777777" w:rsidR="00B03E75" w:rsidRDefault="00B03E75" w:rsidP="00B03E75">
      <w:pPr>
        <w:pStyle w:val="ListParagraph"/>
      </w:pPr>
    </w:p>
    <w:p w14:paraId="111A9E87" w14:textId="12340E08" w:rsidR="00B03E75" w:rsidRPr="00B03E75" w:rsidRDefault="00B03E75" w:rsidP="00F14E20">
      <w:pPr>
        <w:pStyle w:val="Default"/>
        <w:numPr>
          <w:ilvl w:val="0"/>
          <w:numId w:val="19"/>
        </w:numPr>
        <w:spacing w:line="360" w:lineRule="auto"/>
        <w:jc w:val="both"/>
        <w:rPr>
          <w:rFonts w:ascii="Arial" w:hAnsi="Arial" w:cs="Arial"/>
        </w:rPr>
      </w:pPr>
      <w:r>
        <w:rPr>
          <w:rFonts w:ascii="Arial" w:hAnsi="Arial" w:cs="Arial"/>
        </w:rPr>
        <w:t>R</w:t>
      </w:r>
      <w:r w:rsidR="00561428">
        <w:rPr>
          <w:rFonts w:ascii="Arial" w:hAnsi="Arial" w:cs="Arial"/>
        </w:rPr>
        <w:t>eliance Industries Ltd</w:t>
      </w:r>
      <w:r>
        <w:rPr>
          <w:rFonts w:ascii="Arial" w:hAnsi="Arial" w:cs="Arial"/>
        </w:rPr>
        <w:t xml:space="preserve"> should also have 100 percent captive epoxy resin unit for better margin and assured supply of critical raw materials.</w:t>
      </w:r>
    </w:p>
    <w:p w14:paraId="42229FDF" w14:textId="77777777" w:rsidR="00B03E75" w:rsidRPr="00B03E75" w:rsidRDefault="00B03E75" w:rsidP="00B03E75">
      <w:pPr>
        <w:pStyle w:val="Default"/>
        <w:spacing w:line="360" w:lineRule="auto"/>
        <w:jc w:val="both"/>
        <w:rPr>
          <w:rFonts w:ascii="Arial" w:hAnsi="Arial" w:cs="Arial"/>
        </w:rPr>
      </w:pPr>
    </w:p>
    <w:tbl>
      <w:tblPr>
        <w:tblW w:w="10218" w:type="dxa"/>
        <w:tblLook w:val="0420" w:firstRow="1" w:lastRow="0" w:firstColumn="0" w:lastColumn="0" w:noHBand="0" w:noVBand="1"/>
      </w:tblPr>
      <w:tblGrid>
        <w:gridCol w:w="2333"/>
        <w:gridCol w:w="2186"/>
        <w:gridCol w:w="2544"/>
        <w:gridCol w:w="3155"/>
      </w:tblGrid>
      <w:tr w:rsidR="00561428" w:rsidRPr="00561428" w14:paraId="2B291A85" w14:textId="77777777" w:rsidTr="00561428">
        <w:trPr>
          <w:trHeight w:val="900"/>
        </w:trPr>
        <w:tc>
          <w:tcPr>
            <w:tcW w:w="2333"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3C19B13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Name of the Product (KTPA)</w:t>
            </w:r>
          </w:p>
        </w:tc>
        <w:tc>
          <w:tcPr>
            <w:tcW w:w="2186" w:type="dxa"/>
            <w:tcBorders>
              <w:top w:val="single" w:sz="8" w:space="0" w:color="FFC000"/>
              <w:left w:val="nil"/>
              <w:bottom w:val="single" w:sz="12" w:space="0" w:color="FFC000"/>
              <w:right w:val="single" w:sz="8" w:space="0" w:color="FFC000"/>
            </w:tcBorders>
            <w:shd w:val="clear" w:color="auto" w:fill="auto"/>
            <w:vAlign w:val="center"/>
            <w:hideMark/>
          </w:tcPr>
          <w:p w14:paraId="40AF8C94"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2023</w:t>
            </w:r>
          </w:p>
        </w:tc>
        <w:tc>
          <w:tcPr>
            <w:tcW w:w="2544" w:type="dxa"/>
            <w:tcBorders>
              <w:top w:val="single" w:sz="8" w:space="0" w:color="FFC000"/>
              <w:left w:val="nil"/>
              <w:bottom w:val="single" w:sz="12" w:space="0" w:color="FFC000"/>
              <w:right w:val="single" w:sz="8" w:space="0" w:color="FFC000"/>
            </w:tcBorders>
            <w:shd w:val="clear" w:color="auto" w:fill="auto"/>
            <w:vAlign w:val="center"/>
            <w:hideMark/>
          </w:tcPr>
          <w:p w14:paraId="29B0D332"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2027</w:t>
            </w:r>
          </w:p>
        </w:tc>
        <w:tc>
          <w:tcPr>
            <w:tcW w:w="3155" w:type="dxa"/>
            <w:tcBorders>
              <w:top w:val="single" w:sz="8" w:space="0" w:color="FFC000"/>
              <w:left w:val="nil"/>
              <w:bottom w:val="single" w:sz="12" w:space="0" w:color="FFC000"/>
              <w:right w:val="single" w:sz="8" w:space="0" w:color="FFC000"/>
            </w:tcBorders>
            <w:shd w:val="clear" w:color="auto" w:fill="auto"/>
            <w:vAlign w:val="center"/>
            <w:hideMark/>
          </w:tcPr>
          <w:p w14:paraId="7FA2FF4D"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Total</w:t>
            </w:r>
          </w:p>
        </w:tc>
      </w:tr>
      <w:tr w:rsidR="00561428" w:rsidRPr="00561428" w14:paraId="530B4E92" w14:textId="77777777" w:rsidTr="00561428">
        <w:trPr>
          <w:trHeight w:val="908"/>
        </w:trPr>
        <w:tc>
          <w:tcPr>
            <w:tcW w:w="2333" w:type="dxa"/>
            <w:tcBorders>
              <w:top w:val="nil"/>
              <w:left w:val="single" w:sz="8" w:space="0" w:color="FFC000"/>
              <w:bottom w:val="single" w:sz="8" w:space="0" w:color="FFC000"/>
              <w:right w:val="single" w:sz="8" w:space="0" w:color="FFC000"/>
            </w:tcBorders>
            <w:shd w:val="clear" w:color="000000" w:fill="FFF4E7"/>
            <w:vAlign w:val="center"/>
            <w:hideMark/>
          </w:tcPr>
          <w:p w14:paraId="62EB295F"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Unsaturated Polyester Resin</w:t>
            </w:r>
          </w:p>
        </w:tc>
        <w:tc>
          <w:tcPr>
            <w:tcW w:w="2186" w:type="dxa"/>
            <w:tcBorders>
              <w:top w:val="nil"/>
              <w:left w:val="nil"/>
              <w:bottom w:val="single" w:sz="8" w:space="0" w:color="FFC000"/>
              <w:right w:val="single" w:sz="8" w:space="0" w:color="FFC000"/>
            </w:tcBorders>
            <w:shd w:val="clear" w:color="000000" w:fill="FFF4E7"/>
            <w:vAlign w:val="center"/>
            <w:hideMark/>
          </w:tcPr>
          <w:p w14:paraId="729EFF2B"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2544" w:type="dxa"/>
            <w:tcBorders>
              <w:top w:val="nil"/>
              <w:left w:val="nil"/>
              <w:bottom w:val="single" w:sz="8" w:space="0" w:color="FFC000"/>
              <w:right w:val="single" w:sz="8" w:space="0" w:color="FFC000"/>
            </w:tcBorders>
            <w:shd w:val="clear" w:color="000000" w:fill="FFF4E7"/>
            <w:vAlign w:val="center"/>
            <w:hideMark/>
          </w:tcPr>
          <w:p w14:paraId="58B016C5"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3155" w:type="dxa"/>
            <w:tcBorders>
              <w:top w:val="nil"/>
              <w:left w:val="nil"/>
              <w:bottom w:val="single" w:sz="8" w:space="0" w:color="FFC000"/>
              <w:right w:val="single" w:sz="8" w:space="0" w:color="FFC000"/>
            </w:tcBorders>
            <w:shd w:val="clear" w:color="000000" w:fill="FFF4E7"/>
            <w:vAlign w:val="center"/>
            <w:hideMark/>
          </w:tcPr>
          <w:p w14:paraId="76667109"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50</w:t>
            </w:r>
          </w:p>
        </w:tc>
      </w:tr>
      <w:tr w:rsidR="00561428" w:rsidRPr="00561428" w14:paraId="228823A7" w14:textId="77777777" w:rsidTr="00561428">
        <w:trPr>
          <w:trHeight w:val="543"/>
        </w:trPr>
        <w:tc>
          <w:tcPr>
            <w:tcW w:w="2333" w:type="dxa"/>
            <w:tcBorders>
              <w:top w:val="nil"/>
              <w:left w:val="single" w:sz="8" w:space="0" w:color="FFC000"/>
              <w:bottom w:val="single" w:sz="8" w:space="0" w:color="FFC000"/>
              <w:right w:val="single" w:sz="8" w:space="0" w:color="FFC000"/>
            </w:tcBorders>
            <w:shd w:val="clear" w:color="auto" w:fill="auto"/>
            <w:vAlign w:val="center"/>
            <w:hideMark/>
          </w:tcPr>
          <w:p w14:paraId="73D20AE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Vinyl Ester Resin</w:t>
            </w:r>
          </w:p>
        </w:tc>
        <w:tc>
          <w:tcPr>
            <w:tcW w:w="2186" w:type="dxa"/>
            <w:tcBorders>
              <w:top w:val="nil"/>
              <w:left w:val="nil"/>
              <w:bottom w:val="single" w:sz="8" w:space="0" w:color="FFC000"/>
              <w:right w:val="single" w:sz="8" w:space="0" w:color="FFC000"/>
            </w:tcBorders>
            <w:shd w:val="clear" w:color="auto" w:fill="auto"/>
            <w:vAlign w:val="center"/>
            <w:hideMark/>
          </w:tcPr>
          <w:p w14:paraId="5BF863C1"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2544" w:type="dxa"/>
            <w:tcBorders>
              <w:top w:val="nil"/>
              <w:left w:val="nil"/>
              <w:bottom w:val="single" w:sz="8" w:space="0" w:color="FFC000"/>
              <w:right w:val="single" w:sz="8" w:space="0" w:color="FFC000"/>
            </w:tcBorders>
            <w:shd w:val="clear" w:color="auto" w:fill="auto"/>
            <w:vAlign w:val="center"/>
            <w:hideMark/>
          </w:tcPr>
          <w:p w14:paraId="6317D36E"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3155" w:type="dxa"/>
            <w:tcBorders>
              <w:top w:val="nil"/>
              <w:left w:val="nil"/>
              <w:bottom w:val="single" w:sz="8" w:space="0" w:color="FFC000"/>
              <w:right w:val="single" w:sz="8" w:space="0" w:color="FFC000"/>
            </w:tcBorders>
            <w:shd w:val="clear" w:color="auto" w:fill="auto"/>
            <w:vAlign w:val="center"/>
            <w:hideMark/>
          </w:tcPr>
          <w:p w14:paraId="24170784"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30</w:t>
            </w:r>
          </w:p>
        </w:tc>
      </w:tr>
    </w:tbl>
    <w:p w14:paraId="15CC5166" w14:textId="4FF16348" w:rsidR="00B03E75" w:rsidRDefault="00B03E75" w:rsidP="005B76D3">
      <w:pPr>
        <w:tabs>
          <w:tab w:val="left" w:pos="1365"/>
        </w:tabs>
        <w:spacing w:line="360" w:lineRule="auto"/>
        <w:jc w:val="both"/>
        <w:rPr>
          <w:rFonts w:ascii="Arial" w:hAnsi="Arial" w:cs="Arial"/>
          <w:sz w:val="24"/>
          <w:szCs w:val="24"/>
        </w:rPr>
      </w:pPr>
    </w:p>
    <w:p w14:paraId="31B35025" w14:textId="7B7DE129" w:rsidR="00D16404" w:rsidRDefault="00713327" w:rsidP="00713327">
      <w:pPr>
        <w:tabs>
          <w:tab w:val="left" w:pos="1365"/>
        </w:tabs>
        <w:spacing w:line="360" w:lineRule="auto"/>
        <w:jc w:val="both"/>
        <w:rPr>
          <w:rFonts w:ascii="Arial" w:hAnsi="Arial" w:cs="Arial"/>
          <w:b/>
          <w:bCs/>
          <w:sz w:val="24"/>
          <w:szCs w:val="24"/>
        </w:rPr>
      </w:pPr>
      <w:r w:rsidRPr="00713327">
        <w:rPr>
          <w:rFonts w:ascii="Arial" w:hAnsi="Arial" w:cs="Arial"/>
          <w:b/>
          <w:bCs/>
          <w:sz w:val="24"/>
          <w:szCs w:val="24"/>
        </w:rPr>
        <w:t>Basis for Suggested Capacity</w:t>
      </w:r>
    </w:p>
    <w:tbl>
      <w:tblPr>
        <w:tblW w:w="10200" w:type="dxa"/>
        <w:tblLook w:val="04A0" w:firstRow="1" w:lastRow="0" w:firstColumn="1" w:lastColumn="0" w:noHBand="0" w:noVBand="1"/>
      </w:tblPr>
      <w:tblGrid>
        <w:gridCol w:w="2218"/>
        <w:gridCol w:w="2816"/>
        <w:gridCol w:w="1722"/>
        <w:gridCol w:w="1722"/>
        <w:gridCol w:w="1722"/>
      </w:tblGrid>
      <w:tr w:rsidR="00B9392B" w:rsidRPr="00B9392B" w14:paraId="6103949B" w14:textId="77777777" w:rsidTr="00B9392B">
        <w:trPr>
          <w:trHeight w:val="322"/>
        </w:trPr>
        <w:tc>
          <w:tcPr>
            <w:tcW w:w="5034" w:type="dxa"/>
            <w:gridSpan w:val="2"/>
            <w:vMerge w:val="restart"/>
            <w:tcBorders>
              <w:top w:val="single" w:sz="8" w:space="0" w:color="auto"/>
              <w:left w:val="single" w:sz="8" w:space="0" w:color="auto"/>
              <w:bottom w:val="single" w:sz="8" w:space="0" w:color="000000"/>
              <w:right w:val="single" w:sz="8" w:space="0" w:color="000000"/>
            </w:tcBorders>
            <w:shd w:val="clear" w:color="000000" w:fill="305496"/>
            <w:noWrap/>
            <w:vAlign w:val="center"/>
            <w:hideMark/>
          </w:tcPr>
          <w:p w14:paraId="6559F2CA"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68" w:author="Hardik Malhotra" w:date="2021-12-02T20:31:00Z">
              <w:r w:rsidRPr="00B9392B">
                <w:rPr>
                  <w:rFonts w:ascii="Arial" w:eastAsia="Times New Roman" w:hAnsi="Arial" w:cs="Arial"/>
                  <w:b/>
                  <w:bCs/>
                  <w:color w:val="FFFFFF"/>
                  <w:sz w:val="20"/>
                  <w:szCs w:val="20"/>
                  <w:lang w:eastAsia="en-IN"/>
                </w:rPr>
                <w:t>Suggested Capacity Tonne</w:t>
              </w:r>
            </w:ins>
          </w:p>
        </w:tc>
        <w:tc>
          <w:tcPr>
            <w:tcW w:w="1722" w:type="dxa"/>
            <w:tcBorders>
              <w:top w:val="single" w:sz="8" w:space="0" w:color="auto"/>
              <w:left w:val="nil"/>
              <w:bottom w:val="single" w:sz="8" w:space="0" w:color="auto"/>
              <w:right w:val="single" w:sz="8" w:space="0" w:color="auto"/>
            </w:tcBorders>
            <w:shd w:val="clear" w:color="000000" w:fill="305496"/>
            <w:noWrap/>
            <w:vAlign w:val="center"/>
            <w:hideMark/>
          </w:tcPr>
          <w:p w14:paraId="46C41C07"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r w:rsidRPr="00B9392B">
              <w:rPr>
                <w:rFonts w:ascii="Arial" w:eastAsia="Times New Roman" w:hAnsi="Arial" w:cs="Arial"/>
                <w:b/>
                <w:bCs/>
                <w:color w:val="FFFFFF"/>
                <w:sz w:val="20"/>
                <w:szCs w:val="20"/>
                <w:lang w:eastAsia="en-IN"/>
              </w:rPr>
              <w:t> </w:t>
            </w:r>
          </w:p>
        </w:tc>
        <w:tc>
          <w:tcPr>
            <w:tcW w:w="1722" w:type="dxa"/>
            <w:tcBorders>
              <w:top w:val="single" w:sz="8" w:space="0" w:color="auto"/>
              <w:left w:val="nil"/>
              <w:bottom w:val="single" w:sz="8" w:space="0" w:color="auto"/>
              <w:right w:val="single" w:sz="8" w:space="0" w:color="auto"/>
            </w:tcBorders>
            <w:shd w:val="clear" w:color="000000" w:fill="305496"/>
            <w:noWrap/>
            <w:vAlign w:val="center"/>
            <w:hideMark/>
          </w:tcPr>
          <w:p w14:paraId="6C7420EA"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r w:rsidRPr="00B9392B">
              <w:rPr>
                <w:rFonts w:ascii="Arial" w:eastAsia="Times New Roman" w:hAnsi="Arial" w:cs="Arial"/>
                <w:b/>
                <w:bCs/>
                <w:color w:val="FFFFFF"/>
                <w:sz w:val="20"/>
                <w:szCs w:val="20"/>
                <w:lang w:eastAsia="en-IN"/>
              </w:rPr>
              <w:t> </w:t>
            </w:r>
          </w:p>
        </w:tc>
        <w:tc>
          <w:tcPr>
            <w:tcW w:w="1722" w:type="dxa"/>
            <w:tcBorders>
              <w:top w:val="single" w:sz="8" w:space="0" w:color="auto"/>
              <w:left w:val="nil"/>
              <w:bottom w:val="single" w:sz="8" w:space="0" w:color="auto"/>
              <w:right w:val="single" w:sz="8" w:space="0" w:color="auto"/>
            </w:tcBorders>
            <w:shd w:val="clear" w:color="000000" w:fill="305496"/>
            <w:noWrap/>
            <w:vAlign w:val="center"/>
            <w:hideMark/>
          </w:tcPr>
          <w:p w14:paraId="3E1FB22F"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69" w:author="Hardik Malhotra" w:date="2021-12-02T20:31:00Z">
              <w:r w:rsidRPr="00B9392B">
                <w:rPr>
                  <w:rFonts w:ascii="Arial" w:eastAsia="Times New Roman" w:hAnsi="Arial" w:cs="Arial"/>
                  <w:b/>
                  <w:bCs/>
                  <w:color w:val="FFFFFF"/>
                  <w:sz w:val="20"/>
                  <w:szCs w:val="20"/>
                  <w:lang w:eastAsia="en-IN"/>
                </w:rPr>
                <w:t> </w:t>
              </w:r>
            </w:ins>
          </w:p>
        </w:tc>
      </w:tr>
      <w:tr w:rsidR="00B9392B" w:rsidRPr="00B9392B" w14:paraId="5602F887" w14:textId="77777777" w:rsidTr="00B9392B">
        <w:trPr>
          <w:trHeight w:val="322"/>
        </w:trPr>
        <w:tc>
          <w:tcPr>
            <w:tcW w:w="5034" w:type="dxa"/>
            <w:gridSpan w:val="2"/>
            <w:vMerge/>
            <w:tcBorders>
              <w:top w:val="single" w:sz="8" w:space="0" w:color="auto"/>
              <w:left w:val="single" w:sz="8" w:space="0" w:color="auto"/>
              <w:bottom w:val="single" w:sz="8" w:space="0" w:color="000000"/>
              <w:right w:val="single" w:sz="8" w:space="0" w:color="000000"/>
            </w:tcBorders>
            <w:vAlign w:val="center"/>
            <w:hideMark/>
          </w:tcPr>
          <w:p w14:paraId="6168EED9" w14:textId="77777777" w:rsidR="00B9392B" w:rsidRPr="00B9392B" w:rsidRDefault="00B9392B" w:rsidP="00B9392B">
            <w:pPr>
              <w:spacing w:after="0" w:line="240" w:lineRule="auto"/>
              <w:rPr>
                <w:rFonts w:ascii="Arial" w:eastAsia="Times New Roman" w:hAnsi="Arial" w:cs="Arial"/>
                <w:b/>
                <w:bCs/>
                <w:color w:val="FFFFFF"/>
                <w:sz w:val="20"/>
                <w:szCs w:val="20"/>
                <w:lang w:eastAsia="en-IN"/>
              </w:rPr>
            </w:pPr>
          </w:p>
        </w:tc>
        <w:tc>
          <w:tcPr>
            <w:tcW w:w="1722" w:type="dxa"/>
            <w:tcBorders>
              <w:top w:val="nil"/>
              <w:left w:val="nil"/>
              <w:bottom w:val="single" w:sz="8" w:space="0" w:color="auto"/>
              <w:right w:val="single" w:sz="8" w:space="0" w:color="auto"/>
            </w:tcBorders>
            <w:shd w:val="clear" w:color="000000" w:fill="305496"/>
            <w:noWrap/>
            <w:vAlign w:val="center"/>
            <w:hideMark/>
          </w:tcPr>
          <w:p w14:paraId="119FF44B"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70" w:author="Hardik Malhotra" w:date="2021-12-02T20:31:00Z">
              <w:r w:rsidRPr="00B9392B">
                <w:rPr>
                  <w:rFonts w:ascii="Arial" w:eastAsia="Times New Roman" w:hAnsi="Arial" w:cs="Arial"/>
                  <w:b/>
                  <w:bCs/>
                  <w:color w:val="FFFFFF"/>
                  <w:sz w:val="20"/>
                  <w:szCs w:val="20"/>
                  <w:lang w:eastAsia="en-IN"/>
                </w:rPr>
                <w:t>2023</w:t>
              </w:r>
            </w:ins>
          </w:p>
        </w:tc>
        <w:tc>
          <w:tcPr>
            <w:tcW w:w="1722" w:type="dxa"/>
            <w:tcBorders>
              <w:top w:val="nil"/>
              <w:left w:val="nil"/>
              <w:bottom w:val="single" w:sz="8" w:space="0" w:color="auto"/>
              <w:right w:val="single" w:sz="8" w:space="0" w:color="auto"/>
            </w:tcBorders>
            <w:shd w:val="clear" w:color="000000" w:fill="305496"/>
            <w:noWrap/>
            <w:vAlign w:val="center"/>
            <w:hideMark/>
          </w:tcPr>
          <w:p w14:paraId="406BA595"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71" w:author="Hardik Malhotra" w:date="2021-12-02T20:31:00Z">
              <w:r w:rsidRPr="00B9392B">
                <w:rPr>
                  <w:rFonts w:ascii="Arial" w:eastAsia="Times New Roman" w:hAnsi="Arial" w:cs="Arial"/>
                  <w:b/>
                  <w:bCs/>
                  <w:color w:val="FFFFFF"/>
                  <w:sz w:val="20"/>
                  <w:szCs w:val="20"/>
                  <w:lang w:eastAsia="en-IN"/>
                </w:rPr>
                <w:t>2025</w:t>
              </w:r>
            </w:ins>
          </w:p>
        </w:tc>
        <w:tc>
          <w:tcPr>
            <w:tcW w:w="1722" w:type="dxa"/>
            <w:tcBorders>
              <w:top w:val="nil"/>
              <w:left w:val="nil"/>
              <w:bottom w:val="single" w:sz="8" w:space="0" w:color="auto"/>
              <w:right w:val="single" w:sz="8" w:space="0" w:color="auto"/>
            </w:tcBorders>
            <w:shd w:val="clear" w:color="000000" w:fill="305496"/>
            <w:noWrap/>
            <w:vAlign w:val="center"/>
            <w:hideMark/>
          </w:tcPr>
          <w:p w14:paraId="7CBC11C7"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72" w:author="Hardik Malhotra" w:date="2021-12-02T20:31:00Z">
              <w:r w:rsidRPr="00B9392B">
                <w:rPr>
                  <w:rFonts w:ascii="Arial" w:eastAsia="Times New Roman" w:hAnsi="Arial" w:cs="Arial"/>
                  <w:b/>
                  <w:bCs/>
                  <w:color w:val="FFFFFF"/>
                  <w:sz w:val="20"/>
                  <w:szCs w:val="20"/>
                  <w:lang w:eastAsia="en-IN"/>
                </w:rPr>
                <w:t>2030</w:t>
              </w:r>
            </w:ins>
          </w:p>
        </w:tc>
      </w:tr>
      <w:tr w:rsidR="00B9392B" w:rsidRPr="00B9392B" w14:paraId="4CF2E319" w14:textId="77777777" w:rsidTr="00B9392B">
        <w:trPr>
          <w:trHeight w:val="322"/>
        </w:trPr>
        <w:tc>
          <w:tcPr>
            <w:tcW w:w="2218" w:type="dxa"/>
            <w:tcBorders>
              <w:top w:val="nil"/>
              <w:left w:val="single" w:sz="8" w:space="0" w:color="auto"/>
              <w:bottom w:val="single" w:sz="8" w:space="0" w:color="auto"/>
              <w:right w:val="single" w:sz="8" w:space="0" w:color="auto"/>
            </w:tcBorders>
            <w:shd w:val="clear" w:color="auto" w:fill="auto"/>
            <w:noWrap/>
            <w:vAlign w:val="center"/>
            <w:hideMark/>
          </w:tcPr>
          <w:p w14:paraId="4B0528FC" w14:textId="77777777" w:rsidR="00B9392B" w:rsidRPr="00B9392B" w:rsidRDefault="00B9392B" w:rsidP="00B9392B">
            <w:pPr>
              <w:spacing w:after="0" w:line="240" w:lineRule="auto"/>
              <w:rPr>
                <w:rFonts w:ascii="Arial" w:eastAsia="Times New Roman" w:hAnsi="Arial" w:cs="Arial"/>
                <w:b/>
                <w:bCs/>
                <w:sz w:val="20"/>
                <w:szCs w:val="20"/>
                <w:lang w:eastAsia="en-IN"/>
              </w:rPr>
            </w:pPr>
            <w:ins w:id="173" w:author="Hardik Malhotra" w:date="2021-12-02T20:31:00Z">
              <w:r w:rsidRPr="00B9392B">
                <w:rPr>
                  <w:rFonts w:ascii="Arial" w:eastAsia="Times New Roman" w:hAnsi="Arial" w:cs="Arial"/>
                  <w:b/>
                  <w:bCs/>
                  <w:sz w:val="20"/>
                  <w:szCs w:val="20"/>
                  <w:lang w:eastAsia="en-IN"/>
                </w:rPr>
                <w:t>Upstream</w:t>
              </w:r>
            </w:ins>
          </w:p>
        </w:tc>
        <w:tc>
          <w:tcPr>
            <w:tcW w:w="2815" w:type="dxa"/>
            <w:tcBorders>
              <w:top w:val="nil"/>
              <w:left w:val="nil"/>
              <w:bottom w:val="single" w:sz="8" w:space="0" w:color="auto"/>
              <w:right w:val="single" w:sz="8" w:space="0" w:color="auto"/>
            </w:tcBorders>
            <w:shd w:val="clear" w:color="auto" w:fill="auto"/>
            <w:noWrap/>
            <w:vAlign w:val="center"/>
            <w:hideMark/>
          </w:tcPr>
          <w:p w14:paraId="2002328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74" w:author="Hardik Malhotra" w:date="2021-12-02T20:31:00Z">
              <w:r w:rsidRPr="00B9392B">
                <w:rPr>
                  <w:rFonts w:ascii="Arial" w:eastAsia="Times New Roman" w:hAnsi="Arial" w:cs="Arial"/>
                  <w:sz w:val="20"/>
                  <w:szCs w:val="20"/>
                  <w:lang w:eastAsia="en-IN"/>
                </w:rPr>
                <w:t>Bis -</w:t>
              </w:r>
              <w:proofErr w:type="gramStart"/>
              <w:r w:rsidRPr="00B9392B">
                <w:rPr>
                  <w:rFonts w:ascii="Arial" w:eastAsia="Times New Roman" w:hAnsi="Arial" w:cs="Arial"/>
                  <w:sz w:val="20"/>
                  <w:szCs w:val="20"/>
                  <w:lang w:eastAsia="en-IN"/>
                </w:rPr>
                <w:t>A,F</w:t>
              </w:r>
              <w:proofErr w:type="gramEnd"/>
              <w:r w:rsidRPr="00B9392B">
                <w:rPr>
                  <w:rFonts w:ascii="Arial" w:eastAsia="Times New Roman" w:hAnsi="Arial" w:cs="Arial"/>
                  <w:sz w:val="20"/>
                  <w:szCs w:val="20"/>
                  <w:lang w:eastAsia="en-IN"/>
                </w:rPr>
                <w:t>,S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0F582202"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75" w:author="Hardik Malhotra" w:date="2021-12-02T20:31:00Z">
              <w:r w:rsidRPr="00B9392B">
                <w:rPr>
                  <w:rFonts w:ascii="Arial" w:eastAsia="Times New Roman" w:hAnsi="Arial" w:cs="Arial"/>
                  <w:sz w:val="20"/>
                  <w:szCs w:val="20"/>
                  <w:lang w:eastAsia="en-IN"/>
                </w:rPr>
                <w:t>16000</w:t>
              </w:r>
            </w:ins>
          </w:p>
        </w:tc>
        <w:tc>
          <w:tcPr>
            <w:tcW w:w="1722" w:type="dxa"/>
            <w:tcBorders>
              <w:top w:val="nil"/>
              <w:left w:val="nil"/>
              <w:bottom w:val="single" w:sz="8" w:space="0" w:color="auto"/>
              <w:right w:val="single" w:sz="8" w:space="0" w:color="auto"/>
            </w:tcBorders>
            <w:shd w:val="clear" w:color="auto" w:fill="auto"/>
            <w:noWrap/>
            <w:vAlign w:val="center"/>
            <w:hideMark/>
          </w:tcPr>
          <w:p w14:paraId="431D6178"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76" w:author="Hardik Malhotra" w:date="2021-12-02T20:31:00Z">
              <w:r w:rsidRPr="00B9392B">
                <w:rPr>
                  <w:rFonts w:ascii="Arial" w:eastAsia="Times New Roman" w:hAnsi="Arial" w:cs="Arial"/>
                  <w:sz w:val="20"/>
                  <w:szCs w:val="20"/>
                  <w:lang w:eastAsia="en-IN"/>
                </w:rPr>
                <w:t>16000</w:t>
              </w:r>
            </w:ins>
          </w:p>
        </w:tc>
        <w:tc>
          <w:tcPr>
            <w:tcW w:w="1722" w:type="dxa"/>
            <w:tcBorders>
              <w:top w:val="nil"/>
              <w:left w:val="nil"/>
              <w:bottom w:val="single" w:sz="8" w:space="0" w:color="auto"/>
              <w:right w:val="single" w:sz="8" w:space="0" w:color="auto"/>
            </w:tcBorders>
            <w:shd w:val="clear" w:color="auto" w:fill="auto"/>
            <w:noWrap/>
            <w:vAlign w:val="center"/>
            <w:hideMark/>
          </w:tcPr>
          <w:p w14:paraId="59312204"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77" w:author="Hardik Malhotra" w:date="2021-12-02T20:31:00Z">
              <w:r w:rsidRPr="00B9392B">
                <w:rPr>
                  <w:rFonts w:ascii="Arial" w:eastAsia="Times New Roman" w:hAnsi="Arial" w:cs="Arial"/>
                  <w:sz w:val="20"/>
                  <w:szCs w:val="20"/>
                  <w:lang w:eastAsia="en-IN"/>
                </w:rPr>
                <w:t>16000</w:t>
              </w:r>
            </w:ins>
          </w:p>
        </w:tc>
      </w:tr>
      <w:tr w:rsidR="00B9392B" w:rsidRPr="00B9392B" w14:paraId="392CBB48" w14:textId="77777777" w:rsidTr="00B9392B">
        <w:trPr>
          <w:trHeight w:val="322"/>
        </w:trPr>
        <w:tc>
          <w:tcPr>
            <w:tcW w:w="2218" w:type="dxa"/>
            <w:tcBorders>
              <w:top w:val="nil"/>
              <w:left w:val="single" w:sz="8" w:space="0" w:color="auto"/>
              <w:bottom w:val="single" w:sz="8" w:space="0" w:color="auto"/>
              <w:right w:val="single" w:sz="8" w:space="0" w:color="auto"/>
            </w:tcBorders>
            <w:shd w:val="clear" w:color="auto" w:fill="auto"/>
            <w:noWrap/>
            <w:vAlign w:val="center"/>
            <w:hideMark/>
          </w:tcPr>
          <w:p w14:paraId="1CFF0249" w14:textId="77777777" w:rsidR="00B9392B" w:rsidRPr="00B9392B" w:rsidRDefault="00B9392B" w:rsidP="00B9392B">
            <w:pPr>
              <w:spacing w:after="0" w:line="240" w:lineRule="auto"/>
              <w:rPr>
                <w:rFonts w:ascii="Arial" w:eastAsia="Times New Roman" w:hAnsi="Arial" w:cs="Arial"/>
                <w:b/>
                <w:bCs/>
                <w:sz w:val="20"/>
                <w:szCs w:val="20"/>
                <w:lang w:eastAsia="en-IN"/>
              </w:rPr>
            </w:pPr>
            <w:ins w:id="178" w:author="Hardik Malhotra" w:date="2021-12-02T20:31:00Z">
              <w:r w:rsidRPr="00B9392B">
                <w:rPr>
                  <w:rFonts w:ascii="Arial" w:eastAsia="Times New Roman" w:hAnsi="Arial" w:cs="Arial"/>
                  <w:b/>
                  <w:bCs/>
                  <w:sz w:val="20"/>
                  <w:szCs w:val="20"/>
                  <w:lang w:eastAsia="en-IN"/>
                </w:rPr>
                <w:t> </w:t>
              </w:r>
            </w:ins>
          </w:p>
        </w:tc>
        <w:tc>
          <w:tcPr>
            <w:tcW w:w="2815" w:type="dxa"/>
            <w:tcBorders>
              <w:top w:val="nil"/>
              <w:left w:val="nil"/>
              <w:bottom w:val="single" w:sz="8" w:space="0" w:color="auto"/>
              <w:right w:val="single" w:sz="8" w:space="0" w:color="auto"/>
            </w:tcBorders>
            <w:shd w:val="clear" w:color="auto" w:fill="auto"/>
            <w:noWrap/>
            <w:vAlign w:val="center"/>
            <w:hideMark/>
          </w:tcPr>
          <w:p w14:paraId="7E0779F1" w14:textId="77777777" w:rsidR="00B9392B" w:rsidRPr="00B9392B" w:rsidRDefault="00B9392B" w:rsidP="00B9392B">
            <w:pPr>
              <w:spacing w:after="0" w:line="240" w:lineRule="auto"/>
              <w:jc w:val="center"/>
              <w:rPr>
                <w:rFonts w:ascii="Arial" w:eastAsia="Times New Roman" w:hAnsi="Arial" w:cs="Arial"/>
                <w:sz w:val="20"/>
                <w:szCs w:val="20"/>
                <w:lang w:eastAsia="en-IN"/>
              </w:rPr>
            </w:pPr>
            <w:proofErr w:type="spellStart"/>
            <w:ins w:id="179" w:author="Hardik Malhotra" w:date="2021-12-02T20:31:00Z">
              <w:r w:rsidRPr="00B9392B">
                <w:rPr>
                  <w:rFonts w:ascii="Arial" w:eastAsia="Times New Roman" w:hAnsi="Arial" w:cs="Arial"/>
                  <w:sz w:val="20"/>
                  <w:szCs w:val="20"/>
                  <w:lang w:eastAsia="en-IN"/>
                </w:rPr>
                <w:t>Novolac</w:t>
              </w:r>
              <w:proofErr w:type="spellEnd"/>
              <w:r w:rsidRPr="00B9392B">
                <w:rPr>
                  <w:rFonts w:ascii="Arial" w:eastAsia="Times New Roman" w:hAnsi="Arial" w:cs="Arial"/>
                  <w:sz w:val="20"/>
                  <w:szCs w:val="20"/>
                  <w:lang w:eastAsia="en-IN"/>
                </w:rPr>
                <w:t xml:space="preserve">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7FDE0111"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0" w:author="Hardik Malhotra" w:date="2021-12-02T20:31:00Z">
              <w:r w:rsidRPr="00B9392B">
                <w:rPr>
                  <w:rFonts w:ascii="Arial" w:eastAsia="Times New Roman" w:hAnsi="Arial" w:cs="Arial"/>
                  <w:sz w:val="20"/>
                  <w:szCs w:val="20"/>
                  <w:lang w:eastAsia="en-IN"/>
                </w:rPr>
                <w:t>10000</w:t>
              </w:r>
            </w:ins>
          </w:p>
        </w:tc>
        <w:tc>
          <w:tcPr>
            <w:tcW w:w="1722" w:type="dxa"/>
            <w:tcBorders>
              <w:top w:val="nil"/>
              <w:left w:val="nil"/>
              <w:bottom w:val="single" w:sz="8" w:space="0" w:color="auto"/>
              <w:right w:val="single" w:sz="8" w:space="0" w:color="auto"/>
            </w:tcBorders>
            <w:shd w:val="clear" w:color="auto" w:fill="auto"/>
            <w:noWrap/>
            <w:vAlign w:val="center"/>
            <w:hideMark/>
          </w:tcPr>
          <w:p w14:paraId="02DBE663"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1" w:author="Hardik Malhotra" w:date="2021-12-02T20:31:00Z">
              <w:r w:rsidRPr="00B9392B">
                <w:rPr>
                  <w:rFonts w:ascii="Arial" w:eastAsia="Times New Roman" w:hAnsi="Arial" w:cs="Arial"/>
                  <w:sz w:val="20"/>
                  <w:szCs w:val="20"/>
                  <w:lang w:eastAsia="en-IN"/>
                </w:rPr>
                <w:t>10000</w:t>
              </w:r>
            </w:ins>
          </w:p>
        </w:tc>
        <w:tc>
          <w:tcPr>
            <w:tcW w:w="1722" w:type="dxa"/>
            <w:tcBorders>
              <w:top w:val="nil"/>
              <w:left w:val="nil"/>
              <w:bottom w:val="single" w:sz="8" w:space="0" w:color="auto"/>
              <w:right w:val="single" w:sz="8" w:space="0" w:color="auto"/>
            </w:tcBorders>
            <w:shd w:val="clear" w:color="auto" w:fill="auto"/>
            <w:noWrap/>
            <w:vAlign w:val="center"/>
            <w:hideMark/>
          </w:tcPr>
          <w:p w14:paraId="49220528"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2" w:author="Hardik Malhotra" w:date="2021-12-02T20:31:00Z">
              <w:r w:rsidRPr="00B9392B">
                <w:rPr>
                  <w:rFonts w:ascii="Arial" w:eastAsia="Times New Roman" w:hAnsi="Arial" w:cs="Arial"/>
                  <w:sz w:val="20"/>
                  <w:szCs w:val="20"/>
                  <w:lang w:eastAsia="en-IN"/>
                </w:rPr>
                <w:t>10000</w:t>
              </w:r>
            </w:ins>
          </w:p>
        </w:tc>
      </w:tr>
      <w:tr w:rsidR="00B9392B" w:rsidRPr="00B9392B" w14:paraId="782963B6" w14:textId="77777777" w:rsidTr="00B9392B">
        <w:trPr>
          <w:trHeight w:val="322"/>
        </w:trPr>
        <w:tc>
          <w:tcPr>
            <w:tcW w:w="2218" w:type="dxa"/>
            <w:tcBorders>
              <w:top w:val="nil"/>
              <w:left w:val="single" w:sz="8" w:space="0" w:color="auto"/>
              <w:bottom w:val="single" w:sz="8" w:space="0" w:color="auto"/>
              <w:right w:val="single" w:sz="8" w:space="0" w:color="auto"/>
            </w:tcBorders>
            <w:shd w:val="clear" w:color="auto" w:fill="auto"/>
            <w:noWrap/>
            <w:vAlign w:val="center"/>
            <w:hideMark/>
          </w:tcPr>
          <w:p w14:paraId="04198B48" w14:textId="77777777" w:rsidR="00B9392B" w:rsidRPr="00B9392B" w:rsidRDefault="00B9392B" w:rsidP="00B9392B">
            <w:pPr>
              <w:spacing w:after="0" w:line="240" w:lineRule="auto"/>
              <w:rPr>
                <w:rFonts w:ascii="Arial" w:eastAsia="Times New Roman" w:hAnsi="Arial" w:cs="Arial"/>
                <w:b/>
                <w:bCs/>
                <w:sz w:val="20"/>
                <w:szCs w:val="20"/>
                <w:lang w:eastAsia="en-IN"/>
              </w:rPr>
            </w:pPr>
            <w:ins w:id="183" w:author="Hardik Malhotra" w:date="2021-12-02T20:31:00Z">
              <w:r w:rsidRPr="00B9392B">
                <w:rPr>
                  <w:rFonts w:ascii="Arial" w:eastAsia="Times New Roman" w:hAnsi="Arial" w:cs="Arial"/>
                  <w:b/>
                  <w:bCs/>
                  <w:sz w:val="20"/>
                  <w:szCs w:val="20"/>
                  <w:lang w:eastAsia="en-IN"/>
                </w:rPr>
                <w:t> </w:t>
              </w:r>
            </w:ins>
          </w:p>
        </w:tc>
        <w:tc>
          <w:tcPr>
            <w:tcW w:w="2815" w:type="dxa"/>
            <w:tcBorders>
              <w:top w:val="nil"/>
              <w:left w:val="nil"/>
              <w:bottom w:val="single" w:sz="8" w:space="0" w:color="auto"/>
              <w:right w:val="single" w:sz="8" w:space="0" w:color="auto"/>
            </w:tcBorders>
            <w:shd w:val="clear" w:color="auto" w:fill="auto"/>
            <w:noWrap/>
            <w:vAlign w:val="center"/>
            <w:hideMark/>
          </w:tcPr>
          <w:p w14:paraId="6300FFA1"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4" w:author="Hardik Malhotra" w:date="2021-12-02T20:31:00Z">
              <w:r w:rsidRPr="00B9392B">
                <w:rPr>
                  <w:rFonts w:ascii="Arial" w:eastAsia="Times New Roman" w:hAnsi="Arial" w:cs="Arial"/>
                  <w:sz w:val="20"/>
                  <w:szCs w:val="20"/>
                  <w:lang w:eastAsia="en-IN"/>
                </w:rPr>
                <w:t>Brominated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385B9F5A"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5" w:author="Hardik Malhotra" w:date="2021-12-02T20:31:00Z">
              <w:r w:rsidRPr="00B9392B">
                <w:rPr>
                  <w:rFonts w:ascii="Arial" w:eastAsia="Times New Roman" w:hAnsi="Arial" w:cs="Arial"/>
                  <w:sz w:val="20"/>
                  <w:szCs w:val="20"/>
                  <w:lang w:eastAsia="en-IN"/>
                </w:rPr>
                <w:t>4000</w:t>
              </w:r>
            </w:ins>
          </w:p>
        </w:tc>
        <w:tc>
          <w:tcPr>
            <w:tcW w:w="1722" w:type="dxa"/>
            <w:tcBorders>
              <w:top w:val="nil"/>
              <w:left w:val="nil"/>
              <w:bottom w:val="single" w:sz="8" w:space="0" w:color="auto"/>
              <w:right w:val="single" w:sz="8" w:space="0" w:color="auto"/>
            </w:tcBorders>
            <w:shd w:val="clear" w:color="auto" w:fill="auto"/>
            <w:noWrap/>
            <w:vAlign w:val="center"/>
            <w:hideMark/>
          </w:tcPr>
          <w:p w14:paraId="2DFD0DB2"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6" w:author="Hardik Malhotra" w:date="2021-12-02T20:31:00Z">
              <w:r w:rsidRPr="00B9392B">
                <w:rPr>
                  <w:rFonts w:ascii="Arial" w:eastAsia="Times New Roman" w:hAnsi="Arial" w:cs="Arial"/>
                  <w:sz w:val="20"/>
                  <w:szCs w:val="20"/>
                  <w:lang w:eastAsia="en-IN"/>
                </w:rPr>
                <w:t>4000</w:t>
              </w:r>
            </w:ins>
          </w:p>
        </w:tc>
        <w:tc>
          <w:tcPr>
            <w:tcW w:w="1722" w:type="dxa"/>
            <w:tcBorders>
              <w:top w:val="nil"/>
              <w:left w:val="nil"/>
              <w:bottom w:val="single" w:sz="8" w:space="0" w:color="auto"/>
              <w:right w:val="single" w:sz="8" w:space="0" w:color="auto"/>
            </w:tcBorders>
            <w:shd w:val="clear" w:color="auto" w:fill="auto"/>
            <w:noWrap/>
            <w:vAlign w:val="center"/>
            <w:hideMark/>
          </w:tcPr>
          <w:p w14:paraId="600342E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87" w:author="Hardik Malhotra" w:date="2021-12-02T20:31:00Z">
              <w:r w:rsidRPr="00B9392B">
                <w:rPr>
                  <w:rFonts w:ascii="Arial" w:eastAsia="Times New Roman" w:hAnsi="Arial" w:cs="Arial"/>
                  <w:sz w:val="20"/>
                  <w:szCs w:val="20"/>
                  <w:lang w:eastAsia="en-IN"/>
                </w:rPr>
                <w:t>4000</w:t>
              </w:r>
            </w:ins>
          </w:p>
        </w:tc>
      </w:tr>
      <w:tr w:rsidR="00B9392B" w:rsidRPr="00B9392B" w14:paraId="63504644" w14:textId="77777777" w:rsidTr="00B9392B">
        <w:trPr>
          <w:trHeight w:val="322"/>
        </w:trPr>
        <w:tc>
          <w:tcPr>
            <w:tcW w:w="2218" w:type="dxa"/>
            <w:tcBorders>
              <w:top w:val="nil"/>
              <w:left w:val="single" w:sz="8" w:space="0" w:color="auto"/>
              <w:bottom w:val="single" w:sz="8" w:space="0" w:color="auto"/>
              <w:right w:val="nil"/>
            </w:tcBorders>
            <w:shd w:val="clear" w:color="000000" w:fill="305496"/>
            <w:noWrap/>
            <w:vAlign w:val="center"/>
            <w:hideMark/>
          </w:tcPr>
          <w:p w14:paraId="66E3433D" w14:textId="77777777" w:rsidR="00B9392B" w:rsidRPr="00B9392B" w:rsidRDefault="00B9392B" w:rsidP="00B9392B">
            <w:pPr>
              <w:spacing w:after="0" w:line="240" w:lineRule="auto"/>
              <w:rPr>
                <w:rFonts w:ascii="Arial" w:eastAsia="Times New Roman" w:hAnsi="Arial" w:cs="Arial"/>
                <w:b/>
                <w:bCs/>
                <w:color w:val="FFFFFF"/>
                <w:sz w:val="20"/>
                <w:szCs w:val="20"/>
                <w:lang w:eastAsia="en-IN"/>
              </w:rPr>
            </w:pPr>
            <w:ins w:id="188" w:author="Hardik Malhotra" w:date="2021-12-02T20:31:00Z">
              <w:r w:rsidRPr="00B9392B">
                <w:rPr>
                  <w:rFonts w:ascii="Arial" w:eastAsia="Times New Roman" w:hAnsi="Arial" w:cs="Arial"/>
                  <w:b/>
                  <w:bCs/>
                  <w:color w:val="FFFFFF"/>
                  <w:sz w:val="20"/>
                  <w:szCs w:val="20"/>
                  <w:lang w:eastAsia="en-IN"/>
                </w:rPr>
                <w:t>Total Capacity (India)</w:t>
              </w:r>
            </w:ins>
          </w:p>
        </w:tc>
        <w:tc>
          <w:tcPr>
            <w:tcW w:w="2815" w:type="dxa"/>
            <w:tcBorders>
              <w:top w:val="nil"/>
              <w:left w:val="nil"/>
              <w:bottom w:val="single" w:sz="8" w:space="0" w:color="auto"/>
              <w:right w:val="single" w:sz="8" w:space="0" w:color="auto"/>
            </w:tcBorders>
            <w:shd w:val="clear" w:color="000000" w:fill="305496"/>
            <w:noWrap/>
            <w:vAlign w:val="center"/>
            <w:hideMark/>
          </w:tcPr>
          <w:p w14:paraId="37975A65"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189" w:author="Hardik Malhotra" w:date="2021-12-02T20:31:00Z">
              <w:r w:rsidRPr="00B9392B">
                <w:rPr>
                  <w:rFonts w:ascii="Arial" w:eastAsia="Times New Roman" w:hAnsi="Arial" w:cs="Arial"/>
                  <w:color w:val="FFFFFF"/>
                  <w:sz w:val="20"/>
                  <w:szCs w:val="20"/>
                  <w:lang w:eastAsia="en-IN"/>
                </w:rPr>
                <w:t> </w:t>
              </w:r>
            </w:ins>
          </w:p>
        </w:tc>
        <w:tc>
          <w:tcPr>
            <w:tcW w:w="1722" w:type="dxa"/>
            <w:tcBorders>
              <w:top w:val="nil"/>
              <w:left w:val="nil"/>
              <w:bottom w:val="single" w:sz="8" w:space="0" w:color="auto"/>
              <w:right w:val="single" w:sz="8" w:space="0" w:color="auto"/>
            </w:tcBorders>
            <w:shd w:val="clear" w:color="000000" w:fill="305496"/>
            <w:noWrap/>
            <w:vAlign w:val="center"/>
            <w:hideMark/>
          </w:tcPr>
          <w:p w14:paraId="4473A95C"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190" w:author="Hardik Malhotra" w:date="2021-12-02T20:31:00Z">
              <w:r w:rsidRPr="00B9392B">
                <w:rPr>
                  <w:rFonts w:ascii="Arial" w:eastAsia="Times New Roman" w:hAnsi="Arial" w:cs="Arial"/>
                  <w:color w:val="FFFFFF"/>
                  <w:sz w:val="20"/>
                  <w:szCs w:val="20"/>
                  <w:lang w:eastAsia="en-IN"/>
                </w:rPr>
                <w:t>30000</w:t>
              </w:r>
            </w:ins>
          </w:p>
        </w:tc>
        <w:tc>
          <w:tcPr>
            <w:tcW w:w="1722" w:type="dxa"/>
            <w:tcBorders>
              <w:top w:val="nil"/>
              <w:left w:val="nil"/>
              <w:bottom w:val="single" w:sz="8" w:space="0" w:color="auto"/>
              <w:right w:val="single" w:sz="8" w:space="0" w:color="auto"/>
            </w:tcBorders>
            <w:shd w:val="clear" w:color="000000" w:fill="305496"/>
            <w:noWrap/>
            <w:vAlign w:val="center"/>
            <w:hideMark/>
          </w:tcPr>
          <w:p w14:paraId="24351201"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191" w:author="Hardik Malhotra" w:date="2021-12-02T20:31:00Z">
              <w:r w:rsidRPr="00B9392B">
                <w:rPr>
                  <w:rFonts w:ascii="Arial" w:eastAsia="Times New Roman" w:hAnsi="Arial" w:cs="Arial"/>
                  <w:color w:val="FFFFFF"/>
                  <w:sz w:val="20"/>
                  <w:szCs w:val="20"/>
                  <w:lang w:eastAsia="en-IN"/>
                </w:rPr>
                <w:t>30000</w:t>
              </w:r>
            </w:ins>
          </w:p>
        </w:tc>
        <w:tc>
          <w:tcPr>
            <w:tcW w:w="1722" w:type="dxa"/>
            <w:tcBorders>
              <w:top w:val="nil"/>
              <w:left w:val="nil"/>
              <w:bottom w:val="single" w:sz="8" w:space="0" w:color="auto"/>
              <w:right w:val="single" w:sz="8" w:space="0" w:color="auto"/>
            </w:tcBorders>
            <w:shd w:val="clear" w:color="000000" w:fill="305496"/>
            <w:noWrap/>
            <w:vAlign w:val="center"/>
            <w:hideMark/>
          </w:tcPr>
          <w:p w14:paraId="23007334"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192" w:author="Hardik Malhotra" w:date="2021-12-02T20:31:00Z">
              <w:r w:rsidRPr="00B9392B">
                <w:rPr>
                  <w:rFonts w:ascii="Arial" w:eastAsia="Times New Roman" w:hAnsi="Arial" w:cs="Arial"/>
                  <w:color w:val="FFFFFF"/>
                  <w:sz w:val="20"/>
                  <w:szCs w:val="20"/>
                  <w:lang w:eastAsia="en-IN"/>
                </w:rPr>
                <w:t>30000</w:t>
              </w:r>
            </w:ins>
          </w:p>
        </w:tc>
      </w:tr>
      <w:tr w:rsidR="00B9392B" w:rsidRPr="00B9392B" w14:paraId="2A4C57E8" w14:textId="77777777" w:rsidTr="00B9392B">
        <w:trPr>
          <w:trHeight w:val="322"/>
        </w:trPr>
        <w:tc>
          <w:tcPr>
            <w:tcW w:w="5034" w:type="dxa"/>
            <w:gridSpan w:val="2"/>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19A47745" w14:textId="77777777" w:rsidR="00B9392B" w:rsidRPr="00B9392B" w:rsidRDefault="00B9392B" w:rsidP="00B9392B">
            <w:pPr>
              <w:spacing w:after="0" w:line="240" w:lineRule="auto"/>
              <w:rPr>
                <w:rFonts w:ascii="Arial" w:eastAsia="Times New Roman" w:hAnsi="Arial" w:cs="Arial"/>
                <w:b/>
                <w:bCs/>
                <w:sz w:val="20"/>
                <w:szCs w:val="20"/>
                <w:lang w:eastAsia="en-IN"/>
              </w:rPr>
            </w:pPr>
            <w:ins w:id="193" w:author="Hardik Malhotra" w:date="2021-12-02T20:31:00Z">
              <w:r w:rsidRPr="00B9392B">
                <w:rPr>
                  <w:rFonts w:ascii="Arial" w:eastAsia="Times New Roman" w:hAnsi="Arial" w:cs="Arial"/>
                  <w:b/>
                  <w:bCs/>
                  <w:sz w:val="20"/>
                  <w:szCs w:val="20"/>
                  <w:lang w:eastAsia="en-IN"/>
                </w:rPr>
                <w:t>Operating Rate (India)</w:t>
              </w:r>
            </w:ins>
          </w:p>
        </w:tc>
        <w:tc>
          <w:tcPr>
            <w:tcW w:w="1722" w:type="dxa"/>
            <w:tcBorders>
              <w:top w:val="nil"/>
              <w:left w:val="nil"/>
              <w:bottom w:val="single" w:sz="8" w:space="0" w:color="auto"/>
              <w:right w:val="single" w:sz="8" w:space="0" w:color="auto"/>
            </w:tcBorders>
            <w:shd w:val="clear" w:color="auto" w:fill="auto"/>
            <w:noWrap/>
            <w:vAlign w:val="center"/>
            <w:hideMark/>
          </w:tcPr>
          <w:p w14:paraId="5580605E"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4" w:author="Hardik Malhotra" w:date="2021-12-02T20:31:00Z">
              <w:r w:rsidRPr="00B9392B">
                <w:rPr>
                  <w:rFonts w:ascii="Arial" w:eastAsia="Times New Roman" w:hAnsi="Arial" w:cs="Arial"/>
                  <w:sz w:val="20"/>
                  <w:szCs w:val="20"/>
                  <w:lang w:eastAsia="en-IN"/>
                </w:rPr>
                <w:t>30.00%</w:t>
              </w:r>
            </w:ins>
          </w:p>
        </w:tc>
        <w:tc>
          <w:tcPr>
            <w:tcW w:w="1722" w:type="dxa"/>
            <w:tcBorders>
              <w:top w:val="nil"/>
              <w:left w:val="nil"/>
              <w:bottom w:val="single" w:sz="8" w:space="0" w:color="auto"/>
              <w:right w:val="single" w:sz="8" w:space="0" w:color="auto"/>
            </w:tcBorders>
            <w:shd w:val="clear" w:color="auto" w:fill="auto"/>
            <w:noWrap/>
            <w:vAlign w:val="center"/>
            <w:hideMark/>
          </w:tcPr>
          <w:p w14:paraId="38FDC8DF"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5" w:author="Hardik Malhotra" w:date="2021-12-02T20:31:00Z">
              <w:r w:rsidRPr="00B9392B">
                <w:rPr>
                  <w:rFonts w:ascii="Arial" w:eastAsia="Times New Roman" w:hAnsi="Arial" w:cs="Arial"/>
                  <w:sz w:val="20"/>
                  <w:szCs w:val="20"/>
                  <w:lang w:eastAsia="en-IN"/>
                </w:rPr>
                <w:t>45.00%</w:t>
              </w:r>
            </w:ins>
          </w:p>
        </w:tc>
        <w:tc>
          <w:tcPr>
            <w:tcW w:w="1722" w:type="dxa"/>
            <w:tcBorders>
              <w:top w:val="nil"/>
              <w:left w:val="nil"/>
              <w:bottom w:val="single" w:sz="8" w:space="0" w:color="auto"/>
              <w:right w:val="single" w:sz="8" w:space="0" w:color="auto"/>
            </w:tcBorders>
            <w:shd w:val="clear" w:color="auto" w:fill="auto"/>
            <w:noWrap/>
            <w:vAlign w:val="center"/>
            <w:hideMark/>
          </w:tcPr>
          <w:p w14:paraId="7B0FDADD"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6" w:author="Hardik Malhotra" w:date="2021-12-02T20:31:00Z">
              <w:r w:rsidRPr="00B9392B">
                <w:rPr>
                  <w:rFonts w:ascii="Arial" w:eastAsia="Times New Roman" w:hAnsi="Arial" w:cs="Arial"/>
                  <w:sz w:val="20"/>
                  <w:szCs w:val="20"/>
                  <w:lang w:eastAsia="en-IN"/>
                </w:rPr>
                <w:t>70.00%</w:t>
              </w:r>
            </w:ins>
          </w:p>
        </w:tc>
      </w:tr>
      <w:tr w:rsidR="00B9392B" w:rsidRPr="00B9392B" w14:paraId="657049A1" w14:textId="77777777" w:rsidTr="00B9392B">
        <w:trPr>
          <w:trHeight w:val="322"/>
        </w:trPr>
        <w:tc>
          <w:tcPr>
            <w:tcW w:w="2218" w:type="dxa"/>
            <w:vMerge w:val="restart"/>
            <w:tcBorders>
              <w:top w:val="nil"/>
              <w:left w:val="single" w:sz="8" w:space="0" w:color="auto"/>
              <w:bottom w:val="nil"/>
              <w:right w:val="single" w:sz="8" w:space="0" w:color="auto"/>
            </w:tcBorders>
            <w:shd w:val="clear" w:color="000000" w:fill="D9E1F2"/>
            <w:noWrap/>
            <w:vAlign w:val="center"/>
            <w:hideMark/>
          </w:tcPr>
          <w:p w14:paraId="4DD5306E" w14:textId="77777777" w:rsidR="00B9392B" w:rsidRPr="00B9392B" w:rsidRDefault="00B9392B" w:rsidP="00B9392B">
            <w:pPr>
              <w:spacing w:after="0" w:line="240" w:lineRule="auto"/>
              <w:jc w:val="center"/>
              <w:rPr>
                <w:rFonts w:ascii="Arial" w:eastAsia="Times New Roman" w:hAnsi="Arial" w:cs="Arial"/>
                <w:b/>
                <w:bCs/>
                <w:sz w:val="20"/>
                <w:szCs w:val="20"/>
                <w:lang w:eastAsia="en-IN"/>
              </w:rPr>
            </w:pPr>
            <w:ins w:id="197" w:author="Hardik Malhotra" w:date="2021-12-02T20:31:00Z">
              <w:r w:rsidRPr="00B9392B">
                <w:rPr>
                  <w:rFonts w:ascii="Arial" w:eastAsia="Times New Roman" w:hAnsi="Arial" w:cs="Arial"/>
                  <w:b/>
                  <w:bCs/>
                  <w:sz w:val="20"/>
                  <w:szCs w:val="20"/>
                  <w:lang w:eastAsia="en-IN"/>
                </w:rPr>
                <w:t>Production (By Grade)</w:t>
              </w:r>
            </w:ins>
          </w:p>
        </w:tc>
        <w:tc>
          <w:tcPr>
            <w:tcW w:w="2815" w:type="dxa"/>
            <w:tcBorders>
              <w:top w:val="nil"/>
              <w:left w:val="nil"/>
              <w:bottom w:val="single" w:sz="8" w:space="0" w:color="auto"/>
              <w:right w:val="single" w:sz="8" w:space="0" w:color="auto"/>
            </w:tcBorders>
            <w:shd w:val="clear" w:color="auto" w:fill="auto"/>
            <w:noWrap/>
            <w:vAlign w:val="center"/>
            <w:hideMark/>
          </w:tcPr>
          <w:p w14:paraId="06AFBAF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8" w:author="Hardik Malhotra" w:date="2021-12-02T20:31:00Z">
              <w:r w:rsidRPr="00B9392B">
                <w:rPr>
                  <w:rFonts w:ascii="Arial" w:eastAsia="Times New Roman" w:hAnsi="Arial" w:cs="Arial"/>
                  <w:sz w:val="20"/>
                  <w:szCs w:val="20"/>
                  <w:lang w:eastAsia="en-IN"/>
                </w:rPr>
                <w:t>Bis -</w:t>
              </w:r>
              <w:proofErr w:type="gramStart"/>
              <w:r w:rsidRPr="00B9392B">
                <w:rPr>
                  <w:rFonts w:ascii="Arial" w:eastAsia="Times New Roman" w:hAnsi="Arial" w:cs="Arial"/>
                  <w:sz w:val="20"/>
                  <w:szCs w:val="20"/>
                  <w:lang w:eastAsia="en-IN"/>
                </w:rPr>
                <w:t>A,F</w:t>
              </w:r>
              <w:proofErr w:type="gramEnd"/>
              <w:r w:rsidRPr="00B9392B">
                <w:rPr>
                  <w:rFonts w:ascii="Arial" w:eastAsia="Times New Roman" w:hAnsi="Arial" w:cs="Arial"/>
                  <w:sz w:val="20"/>
                  <w:szCs w:val="20"/>
                  <w:lang w:eastAsia="en-IN"/>
                </w:rPr>
                <w:t>,S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1EA34DE6"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9" w:author="Hardik Malhotra" w:date="2021-12-02T20:31:00Z">
              <w:r w:rsidRPr="00B9392B">
                <w:rPr>
                  <w:rFonts w:ascii="Arial" w:eastAsia="Times New Roman" w:hAnsi="Arial" w:cs="Arial"/>
                  <w:sz w:val="20"/>
                  <w:szCs w:val="20"/>
                  <w:lang w:eastAsia="en-IN"/>
                </w:rPr>
                <w:t>4800</w:t>
              </w:r>
            </w:ins>
          </w:p>
        </w:tc>
        <w:tc>
          <w:tcPr>
            <w:tcW w:w="1722" w:type="dxa"/>
            <w:tcBorders>
              <w:top w:val="nil"/>
              <w:left w:val="nil"/>
              <w:bottom w:val="single" w:sz="8" w:space="0" w:color="auto"/>
              <w:right w:val="single" w:sz="8" w:space="0" w:color="auto"/>
            </w:tcBorders>
            <w:shd w:val="clear" w:color="auto" w:fill="auto"/>
            <w:noWrap/>
            <w:vAlign w:val="center"/>
            <w:hideMark/>
          </w:tcPr>
          <w:p w14:paraId="79F039AE"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0" w:author="Hardik Malhotra" w:date="2021-12-02T20:31:00Z">
              <w:r w:rsidRPr="00B9392B">
                <w:rPr>
                  <w:rFonts w:ascii="Arial" w:eastAsia="Times New Roman" w:hAnsi="Arial" w:cs="Arial"/>
                  <w:sz w:val="20"/>
                  <w:szCs w:val="20"/>
                  <w:lang w:eastAsia="en-IN"/>
                </w:rPr>
                <w:t>7200</w:t>
              </w:r>
            </w:ins>
          </w:p>
        </w:tc>
        <w:tc>
          <w:tcPr>
            <w:tcW w:w="1722" w:type="dxa"/>
            <w:tcBorders>
              <w:top w:val="nil"/>
              <w:left w:val="nil"/>
              <w:bottom w:val="single" w:sz="8" w:space="0" w:color="auto"/>
              <w:right w:val="single" w:sz="8" w:space="0" w:color="auto"/>
            </w:tcBorders>
            <w:shd w:val="clear" w:color="auto" w:fill="auto"/>
            <w:noWrap/>
            <w:vAlign w:val="center"/>
            <w:hideMark/>
          </w:tcPr>
          <w:p w14:paraId="0FE1D335"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1" w:author="Hardik Malhotra" w:date="2021-12-02T20:31:00Z">
              <w:r w:rsidRPr="00B9392B">
                <w:rPr>
                  <w:rFonts w:ascii="Arial" w:eastAsia="Times New Roman" w:hAnsi="Arial" w:cs="Arial"/>
                  <w:sz w:val="20"/>
                  <w:szCs w:val="20"/>
                  <w:lang w:eastAsia="en-IN"/>
                </w:rPr>
                <w:t>11200</w:t>
              </w:r>
            </w:ins>
          </w:p>
        </w:tc>
      </w:tr>
      <w:tr w:rsidR="00B9392B" w:rsidRPr="00B9392B" w14:paraId="3734592F" w14:textId="77777777" w:rsidTr="00B9392B">
        <w:trPr>
          <w:trHeight w:val="322"/>
        </w:trPr>
        <w:tc>
          <w:tcPr>
            <w:tcW w:w="2218" w:type="dxa"/>
            <w:vMerge/>
            <w:tcBorders>
              <w:top w:val="nil"/>
              <w:left w:val="single" w:sz="8" w:space="0" w:color="auto"/>
              <w:bottom w:val="nil"/>
              <w:right w:val="single" w:sz="8" w:space="0" w:color="auto"/>
            </w:tcBorders>
            <w:vAlign w:val="center"/>
            <w:hideMark/>
          </w:tcPr>
          <w:p w14:paraId="1FC59A3B" w14:textId="77777777" w:rsidR="00B9392B" w:rsidRPr="00B9392B" w:rsidRDefault="00B9392B" w:rsidP="00B9392B">
            <w:pPr>
              <w:spacing w:after="0" w:line="240" w:lineRule="auto"/>
              <w:rPr>
                <w:rFonts w:ascii="Arial" w:eastAsia="Times New Roman" w:hAnsi="Arial" w:cs="Arial"/>
                <w:b/>
                <w:bCs/>
                <w:sz w:val="20"/>
                <w:szCs w:val="20"/>
                <w:lang w:eastAsia="en-IN"/>
              </w:rPr>
            </w:pPr>
          </w:p>
        </w:tc>
        <w:tc>
          <w:tcPr>
            <w:tcW w:w="2815" w:type="dxa"/>
            <w:tcBorders>
              <w:top w:val="nil"/>
              <w:left w:val="nil"/>
              <w:bottom w:val="single" w:sz="8" w:space="0" w:color="auto"/>
              <w:right w:val="single" w:sz="8" w:space="0" w:color="auto"/>
            </w:tcBorders>
            <w:shd w:val="clear" w:color="auto" w:fill="auto"/>
            <w:noWrap/>
            <w:vAlign w:val="center"/>
            <w:hideMark/>
          </w:tcPr>
          <w:p w14:paraId="7ABA7CC2" w14:textId="77777777" w:rsidR="00B9392B" w:rsidRPr="00B9392B" w:rsidRDefault="00B9392B" w:rsidP="00B9392B">
            <w:pPr>
              <w:spacing w:after="0" w:line="240" w:lineRule="auto"/>
              <w:jc w:val="center"/>
              <w:rPr>
                <w:rFonts w:ascii="Arial" w:eastAsia="Times New Roman" w:hAnsi="Arial" w:cs="Arial"/>
                <w:sz w:val="20"/>
                <w:szCs w:val="20"/>
                <w:lang w:eastAsia="en-IN"/>
              </w:rPr>
            </w:pPr>
            <w:proofErr w:type="spellStart"/>
            <w:ins w:id="202" w:author="Hardik Malhotra" w:date="2021-12-02T20:31:00Z">
              <w:r w:rsidRPr="00B9392B">
                <w:rPr>
                  <w:rFonts w:ascii="Arial" w:eastAsia="Times New Roman" w:hAnsi="Arial" w:cs="Arial"/>
                  <w:sz w:val="20"/>
                  <w:szCs w:val="20"/>
                  <w:lang w:eastAsia="en-IN"/>
                </w:rPr>
                <w:t>Novolac</w:t>
              </w:r>
              <w:proofErr w:type="spellEnd"/>
              <w:r w:rsidRPr="00B9392B">
                <w:rPr>
                  <w:rFonts w:ascii="Arial" w:eastAsia="Times New Roman" w:hAnsi="Arial" w:cs="Arial"/>
                  <w:sz w:val="20"/>
                  <w:szCs w:val="20"/>
                  <w:lang w:eastAsia="en-IN"/>
                </w:rPr>
                <w:t xml:space="preserve">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5F510893" w14:textId="77777777" w:rsidR="00B9392B" w:rsidRPr="00B9392B" w:rsidRDefault="00B9392B" w:rsidP="00B9392B">
            <w:pPr>
              <w:spacing w:after="0" w:line="240" w:lineRule="auto"/>
              <w:jc w:val="center"/>
              <w:rPr>
                <w:rFonts w:ascii="Arial" w:eastAsia="Times New Roman" w:hAnsi="Arial" w:cs="Arial"/>
                <w:sz w:val="20"/>
                <w:szCs w:val="20"/>
                <w:lang w:eastAsia="en-IN"/>
              </w:rPr>
            </w:pPr>
            <w:r w:rsidRPr="00B9392B">
              <w:rPr>
                <w:rFonts w:ascii="Arial" w:eastAsia="Times New Roman" w:hAnsi="Arial" w:cs="Arial"/>
                <w:sz w:val="20"/>
                <w:szCs w:val="20"/>
                <w:lang w:eastAsia="en-IN"/>
              </w:rPr>
              <w:t>3000</w:t>
            </w:r>
          </w:p>
        </w:tc>
        <w:tc>
          <w:tcPr>
            <w:tcW w:w="1722" w:type="dxa"/>
            <w:tcBorders>
              <w:top w:val="nil"/>
              <w:left w:val="nil"/>
              <w:bottom w:val="single" w:sz="8" w:space="0" w:color="auto"/>
              <w:right w:val="single" w:sz="8" w:space="0" w:color="auto"/>
            </w:tcBorders>
            <w:shd w:val="clear" w:color="auto" w:fill="auto"/>
            <w:noWrap/>
            <w:vAlign w:val="center"/>
            <w:hideMark/>
          </w:tcPr>
          <w:p w14:paraId="42C2D109"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3" w:author="Hardik Malhotra" w:date="2021-12-02T20:31:00Z">
              <w:r w:rsidRPr="00B9392B">
                <w:rPr>
                  <w:rFonts w:ascii="Arial" w:eastAsia="Times New Roman" w:hAnsi="Arial" w:cs="Arial"/>
                  <w:sz w:val="20"/>
                  <w:szCs w:val="20"/>
                  <w:lang w:eastAsia="en-IN"/>
                </w:rPr>
                <w:t>4500</w:t>
              </w:r>
            </w:ins>
          </w:p>
        </w:tc>
        <w:tc>
          <w:tcPr>
            <w:tcW w:w="1722" w:type="dxa"/>
            <w:tcBorders>
              <w:top w:val="nil"/>
              <w:left w:val="nil"/>
              <w:bottom w:val="single" w:sz="8" w:space="0" w:color="auto"/>
              <w:right w:val="single" w:sz="8" w:space="0" w:color="auto"/>
            </w:tcBorders>
            <w:shd w:val="clear" w:color="auto" w:fill="auto"/>
            <w:noWrap/>
            <w:vAlign w:val="center"/>
            <w:hideMark/>
          </w:tcPr>
          <w:p w14:paraId="46DA13BF"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4" w:author="Hardik Malhotra" w:date="2021-12-02T20:31:00Z">
              <w:r w:rsidRPr="00B9392B">
                <w:rPr>
                  <w:rFonts w:ascii="Arial" w:eastAsia="Times New Roman" w:hAnsi="Arial" w:cs="Arial"/>
                  <w:sz w:val="20"/>
                  <w:szCs w:val="20"/>
                  <w:lang w:eastAsia="en-IN"/>
                </w:rPr>
                <w:t>7000</w:t>
              </w:r>
            </w:ins>
          </w:p>
        </w:tc>
      </w:tr>
      <w:tr w:rsidR="00B9392B" w:rsidRPr="00B9392B" w14:paraId="25EF4F98" w14:textId="77777777" w:rsidTr="00B9392B">
        <w:trPr>
          <w:trHeight w:val="322"/>
        </w:trPr>
        <w:tc>
          <w:tcPr>
            <w:tcW w:w="2218" w:type="dxa"/>
            <w:vMerge/>
            <w:tcBorders>
              <w:top w:val="nil"/>
              <w:left w:val="single" w:sz="8" w:space="0" w:color="auto"/>
              <w:bottom w:val="nil"/>
              <w:right w:val="single" w:sz="8" w:space="0" w:color="auto"/>
            </w:tcBorders>
            <w:vAlign w:val="center"/>
            <w:hideMark/>
          </w:tcPr>
          <w:p w14:paraId="6E4E2EE5" w14:textId="77777777" w:rsidR="00B9392B" w:rsidRPr="00B9392B" w:rsidRDefault="00B9392B" w:rsidP="00B9392B">
            <w:pPr>
              <w:spacing w:after="0" w:line="240" w:lineRule="auto"/>
              <w:rPr>
                <w:rFonts w:ascii="Arial" w:eastAsia="Times New Roman" w:hAnsi="Arial" w:cs="Arial"/>
                <w:b/>
                <w:bCs/>
                <w:sz w:val="20"/>
                <w:szCs w:val="20"/>
                <w:lang w:eastAsia="en-IN"/>
              </w:rPr>
            </w:pPr>
          </w:p>
        </w:tc>
        <w:tc>
          <w:tcPr>
            <w:tcW w:w="2815" w:type="dxa"/>
            <w:tcBorders>
              <w:top w:val="nil"/>
              <w:left w:val="nil"/>
              <w:bottom w:val="single" w:sz="8" w:space="0" w:color="auto"/>
              <w:right w:val="single" w:sz="8" w:space="0" w:color="auto"/>
            </w:tcBorders>
            <w:shd w:val="clear" w:color="auto" w:fill="auto"/>
            <w:noWrap/>
            <w:vAlign w:val="center"/>
            <w:hideMark/>
          </w:tcPr>
          <w:p w14:paraId="486A0AB1"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5" w:author="Hardik Malhotra" w:date="2021-12-02T20:31:00Z">
              <w:r w:rsidRPr="00B9392B">
                <w:rPr>
                  <w:rFonts w:ascii="Arial" w:eastAsia="Times New Roman" w:hAnsi="Arial" w:cs="Arial"/>
                  <w:sz w:val="20"/>
                  <w:szCs w:val="20"/>
                  <w:lang w:eastAsia="en-IN"/>
                </w:rPr>
                <w:t>Brominated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2728F9C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6" w:author="Hardik Malhotra" w:date="2021-12-02T20:31:00Z">
              <w:r w:rsidRPr="00B9392B">
                <w:rPr>
                  <w:rFonts w:ascii="Arial" w:eastAsia="Times New Roman" w:hAnsi="Arial" w:cs="Arial"/>
                  <w:sz w:val="20"/>
                  <w:szCs w:val="20"/>
                  <w:lang w:eastAsia="en-IN"/>
                </w:rPr>
                <w:t>1200</w:t>
              </w:r>
            </w:ins>
          </w:p>
        </w:tc>
        <w:tc>
          <w:tcPr>
            <w:tcW w:w="1722" w:type="dxa"/>
            <w:tcBorders>
              <w:top w:val="nil"/>
              <w:left w:val="nil"/>
              <w:bottom w:val="single" w:sz="8" w:space="0" w:color="auto"/>
              <w:right w:val="single" w:sz="8" w:space="0" w:color="auto"/>
            </w:tcBorders>
            <w:shd w:val="clear" w:color="auto" w:fill="auto"/>
            <w:noWrap/>
            <w:vAlign w:val="center"/>
            <w:hideMark/>
          </w:tcPr>
          <w:p w14:paraId="6A01FF3B"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7" w:author="Hardik Malhotra" w:date="2021-12-02T20:31:00Z">
              <w:r w:rsidRPr="00B9392B">
                <w:rPr>
                  <w:rFonts w:ascii="Arial" w:eastAsia="Times New Roman" w:hAnsi="Arial" w:cs="Arial"/>
                  <w:sz w:val="20"/>
                  <w:szCs w:val="20"/>
                  <w:lang w:eastAsia="en-IN"/>
                </w:rPr>
                <w:t>1800</w:t>
              </w:r>
            </w:ins>
          </w:p>
        </w:tc>
        <w:tc>
          <w:tcPr>
            <w:tcW w:w="1722" w:type="dxa"/>
            <w:tcBorders>
              <w:top w:val="nil"/>
              <w:left w:val="nil"/>
              <w:bottom w:val="single" w:sz="8" w:space="0" w:color="auto"/>
              <w:right w:val="single" w:sz="8" w:space="0" w:color="auto"/>
            </w:tcBorders>
            <w:shd w:val="clear" w:color="auto" w:fill="auto"/>
            <w:noWrap/>
            <w:vAlign w:val="center"/>
            <w:hideMark/>
          </w:tcPr>
          <w:p w14:paraId="69A97B62"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8" w:author="Hardik Malhotra" w:date="2021-12-02T20:31:00Z">
              <w:r w:rsidRPr="00B9392B">
                <w:rPr>
                  <w:rFonts w:ascii="Arial" w:eastAsia="Times New Roman" w:hAnsi="Arial" w:cs="Arial"/>
                  <w:sz w:val="20"/>
                  <w:szCs w:val="20"/>
                  <w:lang w:eastAsia="en-IN"/>
                </w:rPr>
                <w:t>2800</w:t>
              </w:r>
            </w:ins>
          </w:p>
        </w:tc>
      </w:tr>
      <w:tr w:rsidR="00B9392B" w:rsidRPr="00B9392B" w14:paraId="1A82F3B6" w14:textId="77777777" w:rsidTr="00B9392B">
        <w:trPr>
          <w:trHeight w:val="322"/>
        </w:trPr>
        <w:tc>
          <w:tcPr>
            <w:tcW w:w="5034" w:type="dxa"/>
            <w:gridSpan w:val="2"/>
            <w:tcBorders>
              <w:top w:val="nil"/>
              <w:left w:val="single" w:sz="8" w:space="0" w:color="auto"/>
              <w:bottom w:val="single" w:sz="8" w:space="0" w:color="auto"/>
              <w:right w:val="single" w:sz="8" w:space="0" w:color="000000"/>
            </w:tcBorders>
            <w:shd w:val="clear" w:color="000000" w:fill="D9E1F2"/>
            <w:noWrap/>
            <w:vAlign w:val="center"/>
            <w:hideMark/>
          </w:tcPr>
          <w:p w14:paraId="68CD50C2" w14:textId="77777777" w:rsidR="00B9392B" w:rsidRPr="00B9392B" w:rsidRDefault="00B9392B" w:rsidP="00B9392B">
            <w:pPr>
              <w:spacing w:after="0" w:line="240" w:lineRule="auto"/>
              <w:jc w:val="center"/>
              <w:rPr>
                <w:rFonts w:ascii="Arial" w:eastAsia="Times New Roman" w:hAnsi="Arial" w:cs="Arial"/>
                <w:b/>
                <w:bCs/>
                <w:sz w:val="20"/>
                <w:szCs w:val="20"/>
                <w:lang w:eastAsia="en-IN"/>
              </w:rPr>
            </w:pPr>
            <w:ins w:id="209" w:author="Hardik Malhotra" w:date="2021-12-02T20:31:00Z">
              <w:r w:rsidRPr="00B9392B">
                <w:rPr>
                  <w:rFonts w:ascii="Arial" w:eastAsia="Times New Roman" w:hAnsi="Arial" w:cs="Arial"/>
                  <w:b/>
                  <w:bCs/>
                  <w:sz w:val="20"/>
                  <w:szCs w:val="20"/>
                  <w:lang w:eastAsia="en-IN"/>
                </w:rPr>
                <w:t>Total Production (India)</w:t>
              </w:r>
            </w:ins>
          </w:p>
        </w:tc>
        <w:tc>
          <w:tcPr>
            <w:tcW w:w="1722" w:type="dxa"/>
            <w:tcBorders>
              <w:top w:val="nil"/>
              <w:left w:val="nil"/>
              <w:bottom w:val="single" w:sz="8" w:space="0" w:color="auto"/>
              <w:right w:val="single" w:sz="8" w:space="0" w:color="auto"/>
            </w:tcBorders>
            <w:shd w:val="clear" w:color="auto" w:fill="auto"/>
            <w:noWrap/>
            <w:vAlign w:val="center"/>
            <w:hideMark/>
          </w:tcPr>
          <w:p w14:paraId="27A01AD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0" w:author="Hardik Malhotra" w:date="2021-12-02T20:31:00Z">
              <w:r w:rsidRPr="00B9392B">
                <w:rPr>
                  <w:rFonts w:ascii="Arial" w:eastAsia="Times New Roman" w:hAnsi="Arial" w:cs="Arial"/>
                  <w:sz w:val="20"/>
                  <w:szCs w:val="20"/>
                  <w:lang w:eastAsia="en-IN"/>
                </w:rPr>
                <w:t>9000</w:t>
              </w:r>
            </w:ins>
          </w:p>
        </w:tc>
        <w:tc>
          <w:tcPr>
            <w:tcW w:w="1722" w:type="dxa"/>
            <w:tcBorders>
              <w:top w:val="nil"/>
              <w:left w:val="nil"/>
              <w:bottom w:val="single" w:sz="8" w:space="0" w:color="auto"/>
              <w:right w:val="single" w:sz="8" w:space="0" w:color="auto"/>
            </w:tcBorders>
            <w:shd w:val="clear" w:color="auto" w:fill="auto"/>
            <w:noWrap/>
            <w:vAlign w:val="center"/>
            <w:hideMark/>
          </w:tcPr>
          <w:p w14:paraId="44316C76"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1" w:author="Hardik Malhotra" w:date="2021-12-02T20:31:00Z">
              <w:r w:rsidRPr="00B9392B">
                <w:rPr>
                  <w:rFonts w:ascii="Arial" w:eastAsia="Times New Roman" w:hAnsi="Arial" w:cs="Arial"/>
                  <w:sz w:val="20"/>
                  <w:szCs w:val="20"/>
                  <w:lang w:eastAsia="en-IN"/>
                </w:rPr>
                <w:t>13500</w:t>
              </w:r>
            </w:ins>
          </w:p>
        </w:tc>
        <w:tc>
          <w:tcPr>
            <w:tcW w:w="1722" w:type="dxa"/>
            <w:tcBorders>
              <w:top w:val="nil"/>
              <w:left w:val="nil"/>
              <w:bottom w:val="single" w:sz="8" w:space="0" w:color="auto"/>
              <w:right w:val="single" w:sz="8" w:space="0" w:color="auto"/>
            </w:tcBorders>
            <w:shd w:val="clear" w:color="auto" w:fill="auto"/>
            <w:noWrap/>
            <w:vAlign w:val="center"/>
            <w:hideMark/>
          </w:tcPr>
          <w:p w14:paraId="371ACEF9"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2" w:author="Hardik Malhotra" w:date="2021-12-02T20:31:00Z">
              <w:r w:rsidRPr="00B9392B">
                <w:rPr>
                  <w:rFonts w:ascii="Arial" w:eastAsia="Times New Roman" w:hAnsi="Arial" w:cs="Arial"/>
                  <w:sz w:val="20"/>
                  <w:szCs w:val="20"/>
                  <w:lang w:eastAsia="en-IN"/>
                </w:rPr>
                <w:t>21000</w:t>
              </w:r>
            </w:ins>
          </w:p>
        </w:tc>
      </w:tr>
      <w:tr w:rsidR="00B9392B" w:rsidRPr="00B9392B" w14:paraId="19672316" w14:textId="77777777" w:rsidTr="00B9392B">
        <w:trPr>
          <w:trHeight w:val="322"/>
        </w:trPr>
        <w:tc>
          <w:tcPr>
            <w:tcW w:w="5034" w:type="dxa"/>
            <w:gridSpan w:val="2"/>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2CCC4B02" w14:textId="77777777" w:rsidR="00B9392B" w:rsidRPr="00B9392B" w:rsidRDefault="00B9392B" w:rsidP="00B9392B">
            <w:pPr>
              <w:spacing w:after="0" w:line="240" w:lineRule="auto"/>
              <w:jc w:val="center"/>
              <w:rPr>
                <w:rFonts w:ascii="Arial" w:eastAsia="Times New Roman" w:hAnsi="Arial" w:cs="Arial"/>
                <w:b/>
                <w:bCs/>
                <w:sz w:val="20"/>
                <w:szCs w:val="20"/>
                <w:lang w:eastAsia="en-IN"/>
              </w:rPr>
            </w:pPr>
            <w:ins w:id="213" w:author="Hardik Malhotra" w:date="2021-12-02T20:31:00Z">
              <w:r w:rsidRPr="00B9392B">
                <w:rPr>
                  <w:rFonts w:ascii="Arial" w:eastAsia="Times New Roman" w:hAnsi="Arial" w:cs="Arial"/>
                  <w:b/>
                  <w:bCs/>
                  <w:sz w:val="20"/>
                  <w:szCs w:val="20"/>
                  <w:lang w:eastAsia="en-IN"/>
                </w:rPr>
                <w:t>Demand-Supply Gap (Optimistic) (India)</w:t>
              </w:r>
            </w:ins>
          </w:p>
        </w:tc>
        <w:tc>
          <w:tcPr>
            <w:tcW w:w="1722" w:type="dxa"/>
            <w:tcBorders>
              <w:top w:val="nil"/>
              <w:left w:val="nil"/>
              <w:bottom w:val="single" w:sz="8" w:space="0" w:color="auto"/>
              <w:right w:val="single" w:sz="8" w:space="0" w:color="auto"/>
            </w:tcBorders>
            <w:shd w:val="clear" w:color="auto" w:fill="auto"/>
            <w:noWrap/>
            <w:vAlign w:val="center"/>
            <w:hideMark/>
          </w:tcPr>
          <w:p w14:paraId="346666EA" w14:textId="77777777" w:rsidR="00B9392B" w:rsidRPr="00B9392B" w:rsidRDefault="00B9392B" w:rsidP="00B9392B">
            <w:pPr>
              <w:spacing w:after="0" w:line="240" w:lineRule="auto"/>
              <w:jc w:val="center"/>
              <w:rPr>
                <w:rFonts w:ascii="Arial" w:eastAsia="Times New Roman" w:hAnsi="Arial" w:cs="Arial"/>
                <w:sz w:val="20"/>
                <w:szCs w:val="20"/>
                <w:lang w:eastAsia="en-IN"/>
              </w:rPr>
            </w:pPr>
            <w:r w:rsidRPr="00B9392B">
              <w:rPr>
                <w:rFonts w:ascii="Arial" w:eastAsia="Times New Roman" w:hAnsi="Arial" w:cs="Arial"/>
                <w:sz w:val="20"/>
                <w:szCs w:val="20"/>
                <w:lang w:eastAsia="en-IN"/>
              </w:rPr>
              <w:t>(-9840)</w:t>
            </w:r>
          </w:p>
        </w:tc>
        <w:tc>
          <w:tcPr>
            <w:tcW w:w="1722" w:type="dxa"/>
            <w:tcBorders>
              <w:top w:val="nil"/>
              <w:left w:val="nil"/>
              <w:bottom w:val="single" w:sz="8" w:space="0" w:color="auto"/>
              <w:right w:val="single" w:sz="8" w:space="0" w:color="auto"/>
            </w:tcBorders>
            <w:shd w:val="clear" w:color="auto" w:fill="auto"/>
            <w:noWrap/>
            <w:vAlign w:val="center"/>
            <w:hideMark/>
          </w:tcPr>
          <w:p w14:paraId="5786FB05"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4" w:author="Hardik Malhotra" w:date="2021-12-02T20:31:00Z">
              <w:r w:rsidRPr="00B9392B">
                <w:rPr>
                  <w:rFonts w:ascii="Arial" w:eastAsia="Times New Roman" w:hAnsi="Arial" w:cs="Arial"/>
                  <w:sz w:val="20"/>
                  <w:szCs w:val="20"/>
                  <w:lang w:eastAsia="en-IN"/>
                </w:rPr>
                <w:t>(-12760)</w:t>
              </w:r>
            </w:ins>
          </w:p>
        </w:tc>
        <w:tc>
          <w:tcPr>
            <w:tcW w:w="1722" w:type="dxa"/>
            <w:tcBorders>
              <w:top w:val="nil"/>
              <w:left w:val="nil"/>
              <w:bottom w:val="single" w:sz="8" w:space="0" w:color="auto"/>
              <w:right w:val="single" w:sz="8" w:space="0" w:color="auto"/>
            </w:tcBorders>
            <w:shd w:val="clear" w:color="auto" w:fill="auto"/>
            <w:noWrap/>
            <w:vAlign w:val="center"/>
            <w:hideMark/>
          </w:tcPr>
          <w:p w14:paraId="7058CAC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5" w:author="Hardik Malhotra" w:date="2021-12-02T20:31:00Z">
              <w:r w:rsidRPr="00B9392B">
                <w:rPr>
                  <w:rFonts w:ascii="Arial" w:eastAsia="Times New Roman" w:hAnsi="Arial" w:cs="Arial"/>
                  <w:sz w:val="20"/>
                  <w:szCs w:val="20"/>
                  <w:lang w:eastAsia="en-IN"/>
                </w:rPr>
                <w:t>(-25550)</w:t>
              </w:r>
            </w:ins>
          </w:p>
        </w:tc>
      </w:tr>
    </w:tbl>
    <w:p w14:paraId="2733CEC4" w14:textId="122CC400" w:rsidR="00B9392B" w:rsidRDefault="00B9392B" w:rsidP="00713327">
      <w:pPr>
        <w:tabs>
          <w:tab w:val="left" w:pos="1365"/>
        </w:tabs>
        <w:spacing w:line="360" w:lineRule="auto"/>
        <w:jc w:val="both"/>
        <w:rPr>
          <w:rFonts w:ascii="Arial" w:hAnsi="Arial" w:cs="Arial"/>
          <w:b/>
          <w:bCs/>
          <w:sz w:val="24"/>
          <w:szCs w:val="24"/>
        </w:rPr>
      </w:pPr>
    </w:p>
    <w:p w14:paraId="5A67EBD2" w14:textId="5FCEBD7D" w:rsidR="00B9392B" w:rsidRDefault="00B9392B" w:rsidP="00713327">
      <w:pPr>
        <w:tabs>
          <w:tab w:val="left" w:pos="1365"/>
        </w:tabs>
        <w:spacing w:line="360" w:lineRule="auto"/>
        <w:jc w:val="both"/>
        <w:rPr>
          <w:rFonts w:ascii="Arial" w:hAnsi="Arial" w:cs="Arial"/>
          <w:b/>
          <w:bCs/>
          <w:sz w:val="24"/>
          <w:szCs w:val="24"/>
        </w:rPr>
      </w:pPr>
    </w:p>
    <w:p w14:paraId="19485B53" w14:textId="07E43CBF" w:rsidR="00B9392B" w:rsidRDefault="00B9392B" w:rsidP="00713327">
      <w:pPr>
        <w:tabs>
          <w:tab w:val="left" w:pos="1365"/>
        </w:tabs>
        <w:spacing w:line="360" w:lineRule="auto"/>
        <w:jc w:val="both"/>
        <w:rPr>
          <w:rFonts w:ascii="Arial" w:hAnsi="Arial" w:cs="Arial"/>
          <w:b/>
          <w:bCs/>
          <w:sz w:val="24"/>
          <w:szCs w:val="24"/>
        </w:rPr>
      </w:pPr>
    </w:p>
    <w:tbl>
      <w:tblPr>
        <w:tblW w:w="10230" w:type="dxa"/>
        <w:tblLook w:val="04A0" w:firstRow="1" w:lastRow="0" w:firstColumn="1" w:lastColumn="0" w:noHBand="0" w:noVBand="1"/>
      </w:tblPr>
      <w:tblGrid>
        <w:gridCol w:w="1875"/>
        <w:gridCol w:w="5253"/>
        <w:gridCol w:w="959"/>
        <w:gridCol w:w="959"/>
        <w:gridCol w:w="1184"/>
      </w:tblGrid>
      <w:tr w:rsidR="000B1C4D" w:rsidRPr="000B1C4D" w14:paraId="67F78E03" w14:textId="77777777" w:rsidTr="000B1C4D">
        <w:trPr>
          <w:trHeight w:val="321"/>
        </w:trPr>
        <w:tc>
          <w:tcPr>
            <w:tcW w:w="10230" w:type="dxa"/>
            <w:gridSpan w:val="5"/>
            <w:tcBorders>
              <w:top w:val="single" w:sz="8" w:space="0" w:color="auto"/>
              <w:left w:val="single" w:sz="8" w:space="0" w:color="auto"/>
              <w:bottom w:val="single" w:sz="8" w:space="0" w:color="auto"/>
              <w:right w:val="single" w:sz="8" w:space="0" w:color="000000"/>
            </w:tcBorders>
            <w:shd w:val="clear" w:color="000000" w:fill="305496"/>
            <w:noWrap/>
            <w:vAlign w:val="center"/>
            <w:hideMark/>
          </w:tcPr>
          <w:p w14:paraId="48EA84DA" w14:textId="2E290E2E"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16" w:author="Hardik Malhotra" w:date="2021-12-02T20:31:00Z">
              <w:r w:rsidRPr="000B1C4D">
                <w:rPr>
                  <w:rFonts w:ascii="Arial" w:eastAsia="Times New Roman" w:hAnsi="Arial" w:cs="Arial"/>
                  <w:b/>
                  <w:bCs/>
                  <w:color w:val="FFFFFF"/>
                  <w:sz w:val="20"/>
                  <w:szCs w:val="20"/>
                  <w:lang w:eastAsia="en-IN"/>
                </w:rPr>
                <w:t xml:space="preserve">RIL Production Meant </w:t>
              </w:r>
            </w:ins>
            <w:r w:rsidRPr="000B1C4D">
              <w:rPr>
                <w:rFonts w:ascii="Arial" w:eastAsia="Times New Roman" w:hAnsi="Arial" w:cs="Arial"/>
                <w:b/>
                <w:bCs/>
                <w:color w:val="FFFFFF"/>
                <w:sz w:val="20"/>
                <w:szCs w:val="20"/>
                <w:lang w:eastAsia="en-IN"/>
              </w:rPr>
              <w:t>for</w:t>
            </w:r>
            <w:ins w:id="217" w:author="Hardik Malhotra" w:date="2021-12-02T20:31:00Z">
              <w:r w:rsidRPr="000B1C4D">
                <w:rPr>
                  <w:rFonts w:ascii="Arial" w:eastAsia="Times New Roman" w:hAnsi="Arial" w:cs="Arial"/>
                  <w:b/>
                  <w:bCs/>
                  <w:color w:val="FFFFFF"/>
                  <w:sz w:val="20"/>
                  <w:szCs w:val="20"/>
                  <w:lang w:eastAsia="en-IN"/>
                </w:rPr>
                <w:t xml:space="preserve"> Sale (In Tonnes)</w:t>
              </w:r>
            </w:ins>
          </w:p>
        </w:tc>
      </w:tr>
      <w:tr w:rsidR="000B1C4D" w:rsidRPr="000B1C4D" w14:paraId="11B7353F" w14:textId="77777777" w:rsidTr="000B1C4D">
        <w:trPr>
          <w:trHeight w:val="321"/>
        </w:trPr>
        <w:tc>
          <w:tcPr>
            <w:tcW w:w="1875" w:type="dxa"/>
            <w:tcBorders>
              <w:top w:val="nil"/>
              <w:left w:val="single" w:sz="8" w:space="0" w:color="auto"/>
              <w:bottom w:val="single" w:sz="8" w:space="0" w:color="auto"/>
              <w:right w:val="single" w:sz="8" w:space="0" w:color="auto"/>
            </w:tcBorders>
            <w:shd w:val="clear" w:color="auto" w:fill="auto"/>
            <w:noWrap/>
            <w:vAlign w:val="center"/>
            <w:hideMark/>
          </w:tcPr>
          <w:p w14:paraId="1F0FFBBC" w14:textId="77777777" w:rsidR="000B1C4D" w:rsidRPr="000B1C4D" w:rsidRDefault="000B1C4D" w:rsidP="000B1C4D">
            <w:pPr>
              <w:spacing w:after="0" w:line="240" w:lineRule="auto"/>
              <w:rPr>
                <w:rFonts w:ascii="Arial" w:eastAsia="Times New Roman" w:hAnsi="Arial" w:cs="Arial"/>
                <w:b/>
                <w:bCs/>
                <w:sz w:val="20"/>
                <w:szCs w:val="20"/>
                <w:lang w:eastAsia="en-IN"/>
              </w:rPr>
            </w:pPr>
            <w:ins w:id="218" w:author="Hardik Malhotra" w:date="2021-12-02T20:31:00Z">
              <w:r w:rsidRPr="000B1C4D">
                <w:rPr>
                  <w:rFonts w:ascii="Arial" w:eastAsia="Times New Roman" w:hAnsi="Arial" w:cs="Arial"/>
                  <w:b/>
                  <w:bCs/>
                  <w:sz w:val="20"/>
                  <w:szCs w:val="20"/>
                  <w:lang w:eastAsia="en-IN"/>
                </w:rPr>
                <w:t> </w:t>
              </w:r>
            </w:ins>
          </w:p>
        </w:tc>
        <w:tc>
          <w:tcPr>
            <w:tcW w:w="5253" w:type="dxa"/>
            <w:tcBorders>
              <w:top w:val="nil"/>
              <w:left w:val="nil"/>
              <w:bottom w:val="single" w:sz="8" w:space="0" w:color="auto"/>
              <w:right w:val="nil"/>
            </w:tcBorders>
            <w:shd w:val="clear" w:color="auto" w:fill="auto"/>
            <w:noWrap/>
            <w:vAlign w:val="center"/>
            <w:hideMark/>
          </w:tcPr>
          <w:p w14:paraId="43390B5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19" w:author="Hardik Malhotra" w:date="2021-12-02T20:31:00Z">
              <w:r w:rsidRPr="000B1C4D">
                <w:rPr>
                  <w:rFonts w:ascii="Arial" w:eastAsia="Times New Roman" w:hAnsi="Arial" w:cs="Arial"/>
                  <w:sz w:val="20"/>
                  <w:szCs w:val="20"/>
                  <w:lang w:eastAsia="en-IN"/>
                </w:rPr>
                <w:t>India</w:t>
              </w:r>
            </w:ins>
          </w:p>
        </w:tc>
        <w:tc>
          <w:tcPr>
            <w:tcW w:w="959" w:type="dxa"/>
            <w:tcBorders>
              <w:top w:val="nil"/>
              <w:left w:val="single" w:sz="8" w:space="0" w:color="auto"/>
              <w:bottom w:val="single" w:sz="8" w:space="0" w:color="auto"/>
              <w:right w:val="single" w:sz="8" w:space="0" w:color="auto"/>
            </w:tcBorders>
            <w:shd w:val="clear" w:color="000000" w:fill="305496"/>
            <w:noWrap/>
            <w:vAlign w:val="center"/>
            <w:hideMark/>
          </w:tcPr>
          <w:p w14:paraId="7E74598C"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20" w:author="Hardik Malhotra" w:date="2021-12-02T20:31:00Z">
              <w:r w:rsidRPr="000B1C4D">
                <w:rPr>
                  <w:rFonts w:ascii="Arial" w:eastAsia="Times New Roman" w:hAnsi="Arial" w:cs="Arial"/>
                  <w:b/>
                  <w:bCs/>
                  <w:color w:val="FFFFFF"/>
                  <w:sz w:val="20"/>
                  <w:szCs w:val="20"/>
                  <w:lang w:eastAsia="en-IN"/>
                </w:rPr>
                <w:t>2023</w:t>
              </w:r>
            </w:ins>
          </w:p>
        </w:tc>
        <w:tc>
          <w:tcPr>
            <w:tcW w:w="959" w:type="dxa"/>
            <w:tcBorders>
              <w:top w:val="nil"/>
              <w:left w:val="nil"/>
              <w:bottom w:val="single" w:sz="8" w:space="0" w:color="auto"/>
              <w:right w:val="single" w:sz="8" w:space="0" w:color="auto"/>
            </w:tcBorders>
            <w:shd w:val="clear" w:color="000000" w:fill="305496"/>
            <w:noWrap/>
            <w:vAlign w:val="center"/>
            <w:hideMark/>
          </w:tcPr>
          <w:p w14:paraId="509C4D5D"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21" w:author="Hardik Malhotra" w:date="2021-12-02T20:31:00Z">
              <w:r w:rsidRPr="000B1C4D">
                <w:rPr>
                  <w:rFonts w:ascii="Arial" w:eastAsia="Times New Roman" w:hAnsi="Arial" w:cs="Arial"/>
                  <w:b/>
                  <w:bCs/>
                  <w:color w:val="FFFFFF"/>
                  <w:sz w:val="20"/>
                  <w:szCs w:val="20"/>
                  <w:lang w:eastAsia="en-IN"/>
                </w:rPr>
                <w:t>2025</w:t>
              </w:r>
            </w:ins>
          </w:p>
        </w:tc>
        <w:tc>
          <w:tcPr>
            <w:tcW w:w="1182" w:type="dxa"/>
            <w:tcBorders>
              <w:top w:val="nil"/>
              <w:left w:val="nil"/>
              <w:bottom w:val="single" w:sz="8" w:space="0" w:color="auto"/>
              <w:right w:val="single" w:sz="8" w:space="0" w:color="auto"/>
            </w:tcBorders>
            <w:shd w:val="clear" w:color="000000" w:fill="305496"/>
            <w:noWrap/>
            <w:vAlign w:val="center"/>
            <w:hideMark/>
          </w:tcPr>
          <w:p w14:paraId="1750CC38"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22" w:author="Hardik Malhotra" w:date="2021-12-02T20:31:00Z">
              <w:r w:rsidRPr="000B1C4D">
                <w:rPr>
                  <w:rFonts w:ascii="Arial" w:eastAsia="Times New Roman" w:hAnsi="Arial" w:cs="Arial"/>
                  <w:b/>
                  <w:bCs/>
                  <w:color w:val="FFFFFF"/>
                  <w:sz w:val="20"/>
                  <w:szCs w:val="20"/>
                  <w:lang w:eastAsia="en-IN"/>
                </w:rPr>
                <w:t>2030</w:t>
              </w:r>
            </w:ins>
          </w:p>
        </w:tc>
      </w:tr>
      <w:tr w:rsidR="000B1C4D" w:rsidRPr="000B1C4D" w14:paraId="15BC6495" w14:textId="77777777" w:rsidTr="000B1C4D">
        <w:trPr>
          <w:trHeight w:val="321"/>
        </w:trPr>
        <w:tc>
          <w:tcPr>
            <w:tcW w:w="1875" w:type="dxa"/>
            <w:vMerge w:val="restart"/>
            <w:tcBorders>
              <w:top w:val="nil"/>
              <w:left w:val="single" w:sz="8" w:space="0" w:color="auto"/>
              <w:bottom w:val="single" w:sz="8" w:space="0" w:color="000000"/>
              <w:right w:val="single" w:sz="8" w:space="0" w:color="auto"/>
            </w:tcBorders>
            <w:shd w:val="clear" w:color="000000" w:fill="D9E1F2"/>
            <w:noWrap/>
            <w:vAlign w:val="center"/>
            <w:hideMark/>
          </w:tcPr>
          <w:p w14:paraId="3C826E81" w14:textId="77777777" w:rsidR="000B1C4D" w:rsidRPr="000B1C4D" w:rsidRDefault="000B1C4D" w:rsidP="000B1C4D">
            <w:pPr>
              <w:spacing w:after="0" w:line="240" w:lineRule="auto"/>
              <w:jc w:val="center"/>
              <w:rPr>
                <w:rFonts w:ascii="Arial" w:eastAsia="Times New Roman" w:hAnsi="Arial" w:cs="Arial"/>
                <w:b/>
                <w:bCs/>
                <w:sz w:val="20"/>
                <w:szCs w:val="20"/>
                <w:lang w:eastAsia="en-IN"/>
              </w:rPr>
            </w:pPr>
            <w:ins w:id="223" w:author="Hardik Malhotra" w:date="2021-12-02T20:31:00Z">
              <w:r w:rsidRPr="000B1C4D">
                <w:rPr>
                  <w:rFonts w:ascii="Arial" w:eastAsia="Times New Roman" w:hAnsi="Arial" w:cs="Arial"/>
                  <w:b/>
                  <w:bCs/>
                  <w:sz w:val="20"/>
                  <w:szCs w:val="20"/>
                  <w:lang w:eastAsia="en-IN"/>
                </w:rPr>
                <w:t>Upstream</w:t>
              </w:r>
            </w:ins>
          </w:p>
        </w:tc>
        <w:tc>
          <w:tcPr>
            <w:tcW w:w="5253" w:type="dxa"/>
            <w:tcBorders>
              <w:top w:val="nil"/>
              <w:left w:val="nil"/>
              <w:bottom w:val="single" w:sz="8" w:space="0" w:color="auto"/>
              <w:right w:val="single" w:sz="8" w:space="0" w:color="auto"/>
            </w:tcBorders>
            <w:shd w:val="clear" w:color="auto" w:fill="auto"/>
            <w:noWrap/>
            <w:vAlign w:val="center"/>
            <w:hideMark/>
          </w:tcPr>
          <w:p w14:paraId="72D622AD"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24" w:author="Hardik Malhotra" w:date="2021-12-02T20:31:00Z">
              <w:r w:rsidRPr="000B1C4D">
                <w:rPr>
                  <w:rFonts w:ascii="Arial" w:eastAsia="Times New Roman" w:hAnsi="Arial" w:cs="Arial"/>
                  <w:sz w:val="20"/>
                  <w:szCs w:val="20"/>
                  <w:lang w:eastAsia="en-IN"/>
                </w:rPr>
                <w:t>Bis -</w:t>
              </w:r>
              <w:proofErr w:type="gramStart"/>
              <w:r w:rsidRPr="000B1C4D">
                <w:rPr>
                  <w:rFonts w:ascii="Arial" w:eastAsia="Times New Roman" w:hAnsi="Arial" w:cs="Arial"/>
                  <w:sz w:val="20"/>
                  <w:szCs w:val="20"/>
                  <w:lang w:eastAsia="en-IN"/>
                </w:rPr>
                <w:t>A,F</w:t>
              </w:r>
              <w:proofErr w:type="gramEnd"/>
              <w:r w:rsidRPr="000B1C4D">
                <w:rPr>
                  <w:rFonts w:ascii="Arial" w:eastAsia="Times New Roman" w:hAnsi="Arial" w:cs="Arial"/>
                  <w:sz w:val="20"/>
                  <w:szCs w:val="20"/>
                  <w:lang w:eastAsia="en-IN"/>
                </w:rPr>
                <w:t>,S Vinyl Ester Resin</w:t>
              </w:r>
            </w:ins>
          </w:p>
        </w:tc>
        <w:tc>
          <w:tcPr>
            <w:tcW w:w="959" w:type="dxa"/>
            <w:tcBorders>
              <w:top w:val="nil"/>
              <w:left w:val="nil"/>
              <w:bottom w:val="single" w:sz="8" w:space="0" w:color="auto"/>
              <w:right w:val="single" w:sz="8" w:space="0" w:color="auto"/>
            </w:tcBorders>
            <w:shd w:val="clear" w:color="auto" w:fill="auto"/>
            <w:noWrap/>
            <w:vAlign w:val="center"/>
            <w:hideMark/>
          </w:tcPr>
          <w:p w14:paraId="1BFD428F"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25" w:author="Hardik Malhotra" w:date="2021-12-02T20:31:00Z">
              <w:r w:rsidRPr="000B1C4D">
                <w:rPr>
                  <w:rFonts w:ascii="Arial" w:eastAsia="Times New Roman" w:hAnsi="Arial" w:cs="Arial"/>
                  <w:sz w:val="20"/>
                  <w:szCs w:val="20"/>
                  <w:lang w:eastAsia="en-IN"/>
                </w:rPr>
                <w:t>4800</w:t>
              </w:r>
            </w:ins>
          </w:p>
        </w:tc>
        <w:tc>
          <w:tcPr>
            <w:tcW w:w="959" w:type="dxa"/>
            <w:tcBorders>
              <w:top w:val="nil"/>
              <w:left w:val="nil"/>
              <w:bottom w:val="single" w:sz="8" w:space="0" w:color="auto"/>
              <w:right w:val="single" w:sz="8" w:space="0" w:color="auto"/>
            </w:tcBorders>
            <w:shd w:val="clear" w:color="auto" w:fill="auto"/>
            <w:noWrap/>
            <w:vAlign w:val="center"/>
            <w:hideMark/>
          </w:tcPr>
          <w:p w14:paraId="5DEF173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26" w:author="Hardik Malhotra" w:date="2021-12-02T20:31:00Z">
              <w:r w:rsidRPr="000B1C4D">
                <w:rPr>
                  <w:rFonts w:ascii="Arial" w:eastAsia="Times New Roman" w:hAnsi="Arial" w:cs="Arial"/>
                  <w:sz w:val="20"/>
                  <w:szCs w:val="20"/>
                  <w:lang w:eastAsia="en-IN"/>
                </w:rPr>
                <w:t>7200</w:t>
              </w:r>
            </w:ins>
          </w:p>
        </w:tc>
        <w:tc>
          <w:tcPr>
            <w:tcW w:w="1182" w:type="dxa"/>
            <w:tcBorders>
              <w:top w:val="nil"/>
              <w:left w:val="nil"/>
              <w:bottom w:val="single" w:sz="8" w:space="0" w:color="auto"/>
              <w:right w:val="single" w:sz="8" w:space="0" w:color="auto"/>
            </w:tcBorders>
            <w:shd w:val="clear" w:color="auto" w:fill="auto"/>
            <w:noWrap/>
            <w:vAlign w:val="center"/>
            <w:hideMark/>
          </w:tcPr>
          <w:p w14:paraId="385AFD8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27" w:author="Hardik Malhotra" w:date="2021-12-02T20:31:00Z">
              <w:r w:rsidRPr="000B1C4D">
                <w:rPr>
                  <w:rFonts w:ascii="Arial" w:eastAsia="Times New Roman" w:hAnsi="Arial" w:cs="Arial"/>
                  <w:sz w:val="20"/>
                  <w:szCs w:val="20"/>
                  <w:lang w:eastAsia="en-IN"/>
                </w:rPr>
                <w:t>11200</w:t>
              </w:r>
            </w:ins>
          </w:p>
        </w:tc>
      </w:tr>
      <w:tr w:rsidR="000B1C4D" w:rsidRPr="000B1C4D" w14:paraId="19B47165"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776B615F"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6D837105"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28" w:author="Hardik Malhotra" w:date="2021-12-02T20:31:00Z">
              <w:r w:rsidRPr="000B1C4D">
                <w:rPr>
                  <w:rFonts w:ascii="Arial" w:eastAsia="Times New Roman" w:hAnsi="Arial" w:cs="Arial"/>
                  <w:sz w:val="20"/>
                  <w:szCs w:val="20"/>
                  <w:lang w:eastAsia="en-IN"/>
                </w:rPr>
                <w:t xml:space="preserve">                -Captive</w:t>
              </w:r>
            </w:ins>
          </w:p>
        </w:tc>
        <w:tc>
          <w:tcPr>
            <w:tcW w:w="959" w:type="dxa"/>
            <w:tcBorders>
              <w:top w:val="nil"/>
              <w:left w:val="nil"/>
              <w:bottom w:val="single" w:sz="8" w:space="0" w:color="auto"/>
              <w:right w:val="single" w:sz="8" w:space="0" w:color="auto"/>
            </w:tcBorders>
            <w:shd w:val="clear" w:color="auto" w:fill="auto"/>
            <w:noWrap/>
            <w:vAlign w:val="center"/>
            <w:hideMark/>
          </w:tcPr>
          <w:p w14:paraId="6693C23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29" w:author="Hardik Malhotra" w:date="2021-12-02T20:31:00Z">
              <w:r w:rsidRPr="000B1C4D">
                <w:rPr>
                  <w:rFonts w:ascii="Arial" w:eastAsia="Times New Roman" w:hAnsi="Arial" w:cs="Arial"/>
                  <w:sz w:val="20"/>
                  <w:szCs w:val="20"/>
                  <w:lang w:eastAsia="en-IN"/>
                </w:rPr>
                <w:t>500</w:t>
              </w:r>
            </w:ins>
          </w:p>
        </w:tc>
        <w:tc>
          <w:tcPr>
            <w:tcW w:w="959" w:type="dxa"/>
            <w:tcBorders>
              <w:top w:val="nil"/>
              <w:left w:val="nil"/>
              <w:bottom w:val="single" w:sz="8" w:space="0" w:color="auto"/>
              <w:right w:val="single" w:sz="8" w:space="0" w:color="auto"/>
            </w:tcBorders>
            <w:shd w:val="clear" w:color="auto" w:fill="auto"/>
            <w:noWrap/>
            <w:vAlign w:val="center"/>
            <w:hideMark/>
          </w:tcPr>
          <w:p w14:paraId="4D8F1D3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0" w:author="Hardik Malhotra" w:date="2021-12-02T20:31:00Z">
              <w:r w:rsidRPr="000B1C4D">
                <w:rPr>
                  <w:rFonts w:ascii="Arial" w:eastAsia="Times New Roman" w:hAnsi="Arial" w:cs="Arial"/>
                  <w:sz w:val="20"/>
                  <w:szCs w:val="20"/>
                  <w:lang w:eastAsia="en-IN"/>
                </w:rPr>
                <w:t>600</w:t>
              </w:r>
            </w:ins>
          </w:p>
        </w:tc>
        <w:tc>
          <w:tcPr>
            <w:tcW w:w="1182" w:type="dxa"/>
            <w:tcBorders>
              <w:top w:val="nil"/>
              <w:left w:val="nil"/>
              <w:bottom w:val="single" w:sz="8" w:space="0" w:color="auto"/>
              <w:right w:val="single" w:sz="8" w:space="0" w:color="auto"/>
            </w:tcBorders>
            <w:shd w:val="clear" w:color="auto" w:fill="auto"/>
            <w:noWrap/>
            <w:vAlign w:val="center"/>
            <w:hideMark/>
          </w:tcPr>
          <w:p w14:paraId="065F866B"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1" w:author="Hardik Malhotra" w:date="2021-12-02T20:31:00Z">
              <w:r w:rsidRPr="000B1C4D">
                <w:rPr>
                  <w:rFonts w:ascii="Arial" w:eastAsia="Times New Roman" w:hAnsi="Arial" w:cs="Arial"/>
                  <w:sz w:val="20"/>
                  <w:szCs w:val="20"/>
                  <w:lang w:eastAsia="en-IN"/>
                </w:rPr>
                <w:t>1000</w:t>
              </w:r>
            </w:ins>
          </w:p>
        </w:tc>
      </w:tr>
      <w:tr w:rsidR="000B1C4D" w:rsidRPr="000B1C4D" w14:paraId="22B54975"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3A6EDDD9"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4A41A37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2" w:author="Hardik Malhotra" w:date="2021-12-02T20:31:00Z">
              <w:r w:rsidRPr="000B1C4D">
                <w:rPr>
                  <w:rFonts w:ascii="Arial" w:eastAsia="Times New Roman" w:hAnsi="Arial" w:cs="Arial"/>
                  <w:sz w:val="20"/>
                  <w:szCs w:val="20"/>
                  <w:lang w:eastAsia="en-IN"/>
                </w:rPr>
                <w:t xml:space="preserve">                - Domestic</w:t>
              </w:r>
            </w:ins>
          </w:p>
        </w:tc>
        <w:tc>
          <w:tcPr>
            <w:tcW w:w="959" w:type="dxa"/>
            <w:tcBorders>
              <w:top w:val="nil"/>
              <w:left w:val="nil"/>
              <w:bottom w:val="single" w:sz="8" w:space="0" w:color="auto"/>
              <w:right w:val="single" w:sz="8" w:space="0" w:color="auto"/>
            </w:tcBorders>
            <w:shd w:val="clear" w:color="auto" w:fill="auto"/>
            <w:noWrap/>
            <w:vAlign w:val="center"/>
            <w:hideMark/>
          </w:tcPr>
          <w:p w14:paraId="53294A66"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3" w:author="Hardik Malhotra" w:date="2021-12-02T20:31:00Z">
              <w:r w:rsidRPr="000B1C4D">
                <w:rPr>
                  <w:rFonts w:ascii="Arial" w:eastAsia="Times New Roman" w:hAnsi="Arial" w:cs="Arial"/>
                  <w:sz w:val="20"/>
                  <w:szCs w:val="20"/>
                  <w:lang w:eastAsia="en-IN"/>
                </w:rPr>
                <w:t>2400</w:t>
              </w:r>
            </w:ins>
          </w:p>
        </w:tc>
        <w:tc>
          <w:tcPr>
            <w:tcW w:w="959" w:type="dxa"/>
            <w:tcBorders>
              <w:top w:val="nil"/>
              <w:left w:val="nil"/>
              <w:bottom w:val="single" w:sz="8" w:space="0" w:color="auto"/>
              <w:right w:val="single" w:sz="8" w:space="0" w:color="auto"/>
            </w:tcBorders>
            <w:shd w:val="clear" w:color="auto" w:fill="auto"/>
            <w:noWrap/>
            <w:vAlign w:val="center"/>
            <w:hideMark/>
          </w:tcPr>
          <w:p w14:paraId="7218050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4" w:author="Hardik Malhotra" w:date="2021-12-02T20:31:00Z">
              <w:r w:rsidRPr="000B1C4D">
                <w:rPr>
                  <w:rFonts w:ascii="Arial" w:eastAsia="Times New Roman" w:hAnsi="Arial" w:cs="Arial"/>
                  <w:sz w:val="20"/>
                  <w:szCs w:val="20"/>
                  <w:lang w:eastAsia="en-IN"/>
                </w:rPr>
                <w:t>3600</w:t>
              </w:r>
            </w:ins>
          </w:p>
        </w:tc>
        <w:tc>
          <w:tcPr>
            <w:tcW w:w="1182" w:type="dxa"/>
            <w:tcBorders>
              <w:top w:val="nil"/>
              <w:left w:val="nil"/>
              <w:bottom w:val="single" w:sz="8" w:space="0" w:color="auto"/>
              <w:right w:val="single" w:sz="8" w:space="0" w:color="auto"/>
            </w:tcBorders>
            <w:shd w:val="clear" w:color="auto" w:fill="auto"/>
            <w:noWrap/>
            <w:vAlign w:val="center"/>
            <w:hideMark/>
          </w:tcPr>
          <w:p w14:paraId="1E86569B"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5" w:author="Hardik Malhotra" w:date="2021-12-02T20:31:00Z">
              <w:r w:rsidRPr="000B1C4D">
                <w:rPr>
                  <w:rFonts w:ascii="Arial" w:eastAsia="Times New Roman" w:hAnsi="Arial" w:cs="Arial"/>
                  <w:sz w:val="20"/>
                  <w:szCs w:val="20"/>
                  <w:lang w:eastAsia="en-IN"/>
                </w:rPr>
                <w:t>5600</w:t>
              </w:r>
            </w:ins>
          </w:p>
        </w:tc>
      </w:tr>
      <w:tr w:rsidR="000B1C4D" w:rsidRPr="000B1C4D" w14:paraId="129DDC0B"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FCFDC7B"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044A1F66"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6" w:author="Hardik Malhotra" w:date="2021-12-02T20:31:00Z">
              <w:r w:rsidRPr="000B1C4D">
                <w:rPr>
                  <w:rFonts w:ascii="Arial" w:eastAsia="Times New Roman" w:hAnsi="Arial" w:cs="Arial"/>
                  <w:sz w:val="20"/>
                  <w:szCs w:val="20"/>
                  <w:lang w:eastAsia="en-IN"/>
                </w:rPr>
                <w:t xml:space="preserve">                - Export</w:t>
              </w:r>
            </w:ins>
          </w:p>
        </w:tc>
        <w:tc>
          <w:tcPr>
            <w:tcW w:w="959" w:type="dxa"/>
            <w:tcBorders>
              <w:top w:val="nil"/>
              <w:left w:val="nil"/>
              <w:bottom w:val="single" w:sz="8" w:space="0" w:color="auto"/>
              <w:right w:val="single" w:sz="8" w:space="0" w:color="auto"/>
            </w:tcBorders>
            <w:shd w:val="clear" w:color="auto" w:fill="auto"/>
            <w:noWrap/>
            <w:vAlign w:val="center"/>
            <w:hideMark/>
          </w:tcPr>
          <w:p w14:paraId="2AA32ED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7" w:author="Hardik Malhotra" w:date="2021-12-02T20:31:00Z">
              <w:r w:rsidRPr="000B1C4D">
                <w:rPr>
                  <w:rFonts w:ascii="Arial" w:eastAsia="Times New Roman" w:hAnsi="Arial" w:cs="Arial"/>
                  <w:sz w:val="20"/>
                  <w:szCs w:val="20"/>
                  <w:lang w:eastAsia="en-IN"/>
                </w:rPr>
                <w:t>1900</w:t>
              </w:r>
            </w:ins>
          </w:p>
        </w:tc>
        <w:tc>
          <w:tcPr>
            <w:tcW w:w="959" w:type="dxa"/>
            <w:tcBorders>
              <w:top w:val="nil"/>
              <w:left w:val="nil"/>
              <w:bottom w:val="single" w:sz="8" w:space="0" w:color="auto"/>
              <w:right w:val="single" w:sz="8" w:space="0" w:color="auto"/>
            </w:tcBorders>
            <w:shd w:val="clear" w:color="auto" w:fill="auto"/>
            <w:noWrap/>
            <w:vAlign w:val="center"/>
            <w:hideMark/>
          </w:tcPr>
          <w:p w14:paraId="514812EB"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8" w:author="Hardik Malhotra" w:date="2021-12-02T20:31:00Z">
              <w:r w:rsidRPr="000B1C4D">
                <w:rPr>
                  <w:rFonts w:ascii="Arial" w:eastAsia="Times New Roman" w:hAnsi="Arial" w:cs="Arial"/>
                  <w:sz w:val="20"/>
                  <w:szCs w:val="20"/>
                  <w:lang w:eastAsia="en-IN"/>
                </w:rPr>
                <w:t>3000</w:t>
              </w:r>
            </w:ins>
          </w:p>
        </w:tc>
        <w:tc>
          <w:tcPr>
            <w:tcW w:w="1182" w:type="dxa"/>
            <w:tcBorders>
              <w:top w:val="nil"/>
              <w:left w:val="nil"/>
              <w:bottom w:val="single" w:sz="8" w:space="0" w:color="auto"/>
              <w:right w:val="single" w:sz="8" w:space="0" w:color="auto"/>
            </w:tcBorders>
            <w:shd w:val="clear" w:color="auto" w:fill="auto"/>
            <w:noWrap/>
            <w:vAlign w:val="center"/>
            <w:hideMark/>
          </w:tcPr>
          <w:p w14:paraId="550A990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39" w:author="Hardik Malhotra" w:date="2021-12-02T20:31:00Z">
              <w:r w:rsidRPr="000B1C4D">
                <w:rPr>
                  <w:rFonts w:ascii="Arial" w:eastAsia="Times New Roman" w:hAnsi="Arial" w:cs="Arial"/>
                  <w:sz w:val="20"/>
                  <w:szCs w:val="20"/>
                  <w:lang w:eastAsia="en-IN"/>
                </w:rPr>
                <w:t>4600</w:t>
              </w:r>
            </w:ins>
          </w:p>
        </w:tc>
      </w:tr>
      <w:tr w:rsidR="000B1C4D" w:rsidRPr="000B1C4D" w14:paraId="59EDFC10"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4D0F4971"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5E815DC6" w14:textId="77777777" w:rsidR="000B1C4D" w:rsidRPr="000B1C4D" w:rsidRDefault="000B1C4D" w:rsidP="000B1C4D">
            <w:pPr>
              <w:spacing w:after="0" w:line="240" w:lineRule="auto"/>
              <w:jc w:val="center"/>
              <w:rPr>
                <w:rFonts w:ascii="Arial" w:eastAsia="Times New Roman" w:hAnsi="Arial" w:cs="Arial"/>
                <w:sz w:val="20"/>
                <w:szCs w:val="20"/>
                <w:lang w:eastAsia="en-IN"/>
              </w:rPr>
            </w:pPr>
            <w:proofErr w:type="spellStart"/>
            <w:ins w:id="240" w:author="Hardik Malhotra" w:date="2021-12-02T20:31:00Z">
              <w:r w:rsidRPr="000B1C4D">
                <w:rPr>
                  <w:rFonts w:ascii="Arial" w:eastAsia="Times New Roman" w:hAnsi="Arial" w:cs="Arial"/>
                  <w:sz w:val="20"/>
                  <w:szCs w:val="20"/>
                  <w:lang w:eastAsia="en-IN"/>
                </w:rPr>
                <w:t>Novolac</w:t>
              </w:r>
              <w:proofErr w:type="spellEnd"/>
              <w:r w:rsidRPr="000B1C4D">
                <w:rPr>
                  <w:rFonts w:ascii="Arial" w:eastAsia="Times New Roman" w:hAnsi="Arial" w:cs="Arial"/>
                  <w:sz w:val="20"/>
                  <w:szCs w:val="20"/>
                  <w:lang w:eastAsia="en-IN"/>
                </w:rPr>
                <w:t xml:space="preserve"> Vinyl Ester Resin</w:t>
              </w:r>
            </w:ins>
          </w:p>
        </w:tc>
        <w:tc>
          <w:tcPr>
            <w:tcW w:w="959" w:type="dxa"/>
            <w:tcBorders>
              <w:top w:val="nil"/>
              <w:left w:val="nil"/>
              <w:bottom w:val="single" w:sz="8" w:space="0" w:color="auto"/>
              <w:right w:val="single" w:sz="8" w:space="0" w:color="auto"/>
            </w:tcBorders>
            <w:shd w:val="clear" w:color="auto" w:fill="auto"/>
            <w:noWrap/>
            <w:vAlign w:val="center"/>
            <w:hideMark/>
          </w:tcPr>
          <w:p w14:paraId="23F75A16"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3000</w:t>
            </w:r>
          </w:p>
        </w:tc>
        <w:tc>
          <w:tcPr>
            <w:tcW w:w="959" w:type="dxa"/>
            <w:tcBorders>
              <w:top w:val="nil"/>
              <w:left w:val="nil"/>
              <w:bottom w:val="single" w:sz="8" w:space="0" w:color="auto"/>
              <w:right w:val="single" w:sz="8" w:space="0" w:color="auto"/>
            </w:tcBorders>
            <w:shd w:val="clear" w:color="auto" w:fill="auto"/>
            <w:noWrap/>
            <w:vAlign w:val="center"/>
            <w:hideMark/>
          </w:tcPr>
          <w:p w14:paraId="6347B9B5"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1" w:author="Hardik Malhotra" w:date="2021-12-02T20:31:00Z">
              <w:r w:rsidRPr="000B1C4D">
                <w:rPr>
                  <w:rFonts w:ascii="Arial" w:eastAsia="Times New Roman" w:hAnsi="Arial" w:cs="Arial"/>
                  <w:sz w:val="20"/>
                  <w:szCs w:val="20"/>
                  <w:lang w:eastAsia="en-IN"/>
                </w:rPr>
                <w:t>4500</w:t>
              </w:r>
            </w:ins>
          </w:p>
        </w:tc>
        <w:tc>
          <w:tcPr>
            <w:tcW w:w="1182" w:type="dxa"/>
            <w:tcBorders>
              <w:top w:val="nil"/>
              <w:left w:val="nil"/>
              <w:bottom w:val="single" w:sz="8" w:space="0" w:color="auto"/>
              <w:right w:val="single" w:sz="8" w:space="0" w:color="auto"/>
            </w:tcBorders>
            <w:shd w:val="clear" w:color="auto" w:fill="auto"/>
            <w:noWrap/>
            <w:vAlign w:val="center"/>
            <w:hideMark/>
          </w:tcPr>
          <w:p w14:paraId="51AC4C0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2" w:author="Hardik Malhotra" w:date="2021-12-02T20:31:00Z">
              <w:r w:rsidRPr="000B1C4D">
                <w:rPr>
                  <w:rFonts w:ascii="Arial" w:eastAsia="Times New Roman" w:hAnsi="Arial" w:cs="Arial"/>
                  <w:sz w:val="20"/>
                  <w:szCs w:val="20"/>
                  <w:lang w:eastAsia="en-IN"/>
                </w:rPr>
                <w:t>7000</w:t>
              </w:r>
            </w:ins>
          </w:p>
        </w:tc>
      </w:tr>
      <w:tr w:rsidR="000B1C4D" w:rsidRPr="000B1C4D" w14:paraId="0E815EA8"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9EBE940"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0A600442"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3" w:author="Hardik Malhotra" w:date="2021-12-02T20:31:00Z">
              <w:r w:rsidRPr="000B1C4D">
                <w:rPr>
                  <w:rFonts w:ascii="Arial" w:eastAsia="Times New Roman" w:hAnsi="Arial" w:cs="Arial"/>
                  <w:sz w:val="20"/>
                  <w:szCs w:val="20"/>
                  <w:lang w:eastAsia="en-IN"/>
                </w:rPr>
                <w:t xml:space="preserve">                -Captive</w:t>
              </w:r>
            </w:ins>
          </w:p>
        </w:tc>
        <w:tc>
          <w:tcPr>
            <w:tcW w:w="959" w:type="dxa"/>
            <w:tcBorders>
              <w:top w:val="nil"/>
              <w:left w:val="nil"/>
              <w:bottom w:val="single" w:sz="8" w:space="0" w:color="auto"/>
              <w:right w:val="single" w:sz="8" w:space="0" w:color="auto"/>
            </w:tcBorders>
            <w:shd w:val="clear" w:color="auto" w:fill="auto"/>
            <w:noWrap/>
            <w:vAlign w:val="center"/>
            <w:hideMark/>
          </w:tcPr>
          <w:p w14:paraId="209020CF"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4" w:author="Hardik Malhotra" w:date="2021-12-02T20:31:00Z">
              <w:r w:rsidRPr="000B1C4D">
                <w:rPr>
                  <w:rFonts w:ascii="Arial" w:eastAsia="Times New Roman" w:hAnsi="Arial" w:cs="Arial"/>
                  <w:sz w:val="20"/>
                  <w:szCs w:val="20"/>
                  <w:lang w:eastAsia="en-IN"/>
                </w:rPr>
                <w:t>0</w:t>
              </w:r>
            </w:ins>
          </w:p>
        </w:tc>
        <w:tc>
          <w:tcPr>
            <w:tcW w:w="959" w:type="dxa"/>
            <w:tcBorders>
              <w:top w:val="nil"/>
              <w:left w:val="nil"/>
              <w:bottom w:val="single" w:sz="8" w:space="0" w:color="auto"/>
              <w:right w:val="single" w:sz="8" w:space="0" w:color="auto"/>
            </w:tcBorders>
            <w:shd w:val="clear" w:color="auto" w:fill="auto"/>
            <w:noWrap/>
            <w:vAlign w:val="center"/>
            <w:hideMark/>
          </w:tcPr>
          <w:p w14:paraId="54476DF4"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5" w:author="Hardik Malhotra" w:date="2021-12-02T20:31:00Z">
              <w:r w:rsidRPr="000B1C4D">
                <w:rPr>
                  <w:rFonts w:ascii="Arial" w:eastAsia="Times New Roman" w:hAnsi="Arial" w:cs="Arial"/>
                  <w:sz w:val="20"/>
                  <w:szCs w:val="20"/>
                  <w:lang w:eastAsia="en-IN"/>
                </w:rPr>
                <w:t>0</w:t>
              </w:r>
            </w:ins>
          </w:p>
        </w:tc>
        <w:tc>
          <w:tcPr>
            <w:tcW w:w="1182" w:type="dxa"/>
            <w:tcBorders>
              <w:top w:val="nil"/>
              <w:left w:val="nil"/>
              <w:bottom w:val="single" w:sz="8" w:space="0" w:color="auto"/>
              <w:right w:val="single" w:sz="8" w:space="0" w:color="auto"/>
            </w:tcBorders>
            <w:shd w:val="clear" w:color="auto" w:fill="auto"/>
            <w:noWrap/>
            <w:vAlign w:val="center"/>
            <w:hideMark/>
          </w:tcPr>
          <w:p w14:paraId="535211C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6" w:author="Hardik Malhotra" w:date="2021-12-02T20:31:00Z">
              <w:r w:rsidRPr="000B1C4D">
                <w:rPr>
                  <w:rFonts w:ascii="Arial" w:eastAsia="Times New Roman" w:hAnsi="Arial" w:cs="Arial"/>
                  <w:sz w:val="20"/>
                  <w:szCs w:val="20"/>
                  <w:lang w:eastAsia="en-IN"/>
                </w:rPr>
                <w:t>0</w:t>
              </w:r>
            </w:ins>
          </w:p>
        </w:tc>
      </w:tr>
      <w:tr w:rsidR="000B1C4D" w:rsidRPr="000B1C4D" w14:paraId="6FEF6FCE"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4191891"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21D03BBC"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7" w:author="Hardik Malhotra" w:date="2021-12-02T20:31:00Z">
              <w:r w:rsidRPr="000B1C4D">
                <w:rPr>
                  <w:rFonts w:ascii="Arial" w:eastAsia="Times New Roman" w:hAnsi="Arial" w:cs="Arial"/>
                  <w:sz w:val="20"/>
                  <w:szCs w:val="20"/>
                  <w:lang w:eastAsia="en-IN"/>
                </w:rPr>
                <w:t xml:space="preserve">                - Domestic</w:t>
              </w:r>
            </w:ins>
          </w:p>
        </w:tc>
        <w:tc>
          <w:tcPr>
            <w:tcW w:w="959" w:type="dxa"/>
            <w:tcBorders>
              <w:top w:val="nil"/>
              <w:left w:val="nil"/>
              <w:bottom w:val="single" w:sz="8" w:space="0" w:color="auto"/>
              <w:right w:val="single" w:sz="8" w:space="0" w:color="auto"/>
            </w:tcBorders>
            <w:shd w:val="clear" w:color="auto" w:fill="auto"/>
            <w:noWrap/>
            <w:vAlign w:val="center"/>
            <w:hideMark/>
          </w:tcPr>
          <w:p w14:paraId="4C905298"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8" w:author="Hardik Malhotra" w:date="2021-12-02T20:31:00Z">
              <w:r w:rsidRPr="000B1C4D">
                <w:rPr>
                  <w:rFonts w:ascii="Arial" w:eastAsia="Times New Roman" w:hAnsi="Arial" w:cs="Arial"/>
                  <w:sz w:val="20"/>
                  <w:szCs w:val="20"/>
                  <w:lang w:eastAsia="en-IN"/>
                </w:rPr>
                <w:t>1800</w:t>
              </w:r>
            </w:ins>
          </w:p>
        </w:tc>
        <w:tc>
          <w:tcPr>
            <w:tcW w:w="959" w:type="dxa"/>
            <w:tcBorders>
              <w:top w:val="nil"/>
              <w:left w:val="nil"/>
              <w:bottom w:val="single" w:sz="8" w:space="0" w:color="auto"/>
              <w:right w:val="single" w:sz="8" w:space="0" w:color="auto"/>
            </w:tcBorders>
            <w:shd w:val="clear" w:color="auto" w:fill="auto"/>
            <w:noWrap/>
            <w:vAlign w:val="center"/>
            <w:hideMark/>
          </w:tcPr>
          <w:p w14:paraId="57BD6D01"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9" w:author="Hardik Malhotra" w:date="2021-12-02T20:31:00Z">
              <w:r w:rsidRPr="000B1C4D">
                <w:rPr>
                  <w:rFonts w:ascii="Arial" w:eastAsia="Times New Roman" w:hAnsi="Arial" w:cs="Arial"/>
                  <w:sz w:val="20"/>
                  <w:szCs w:val="20"/>
                  <w:lang w:eastAsia="en-IN"/>
                </w:rPr>
                <w:t>2500</w:t>
              </w:r>
            </w:ins>
          </w:p>
        </w:tc>
        <w:tc>
          <w:tcPr>
            <w:tcW w:w="1182" w:type="dxa"/>
            <w:tcBorders>
              <w:top w:val="nil"/>
              <w:left w:val="nil"/>
              <w:bottom w:val="single" w:sz="8" w:space="0" w:color="auto"/>
              <w:right w:val="single" w:sz="8" w:space="0" w:color="auto"/>
            </w:tcBorders>
            <w:shd w:val="clear" w:color="auto" w:fill="auto"/>
            <w:noWrap/>
            <w:vAlign w:val="center"/>
            <w:hideMark/>
          </w:tcPr>
          <w:p w14:paraId="190BACC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0" w:author="Hardik Malhotra" w:date="2021-12-02T20:31:00Z">
              <w:r w:rsidRPr="000B1C4D">
                <w:rPr>
                  <w:rFonts w:ascii="Arial" w:eastAsia="Times New Roman" w:hAnsi="Arial" w:cs="Arial"/>
                  <w:sz w:val="20"/>
                  <w:szCs w:val="20"/>
                  <w:lang w:eastAsia="en-IN"/>
                </w:rPr>
                <w:t>4000</w:t>
              </w:r>
            </w:ins>
          </w:p>
        </w:tc>
      </w:tr>
      <w:tr w:rsidR="000B1C4D" w:rsidRPr="000B1C4D" w14:paraId="5AF49A1F"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4FA1302A"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75C19EAF"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1" w:author="Hardik Malhotra" w:date="2021-12-02T20:31:00Z">
              <w:r w:rsidRPr="000B1C4D">
                <w:rPr>
                  <w:rFonts w:ascii="Arial" w:eastAsia="Times New Roman" w:hAnsi="Arial" w:cs="Arial"/>
                  <w:sz w:val="20"/>
                  <w:szCs w:val="20"/>
                  <w:lang w:eastAsia="en-IN"/>
                </w:rPr>
                <w:t xml:space="preserve">                - Export</w:t>
              </w:r>
            </w:ins>
          </w:p>
        </w:tc>
        <w:tc>
          <w:tcPr>
            <w:tcW w:w="959" w:type="dxa"/>
            <w:tcBorders>
              <w:top w:val="nil"/>
              <w:left w:val="nil"/>
              <w:bottom w:val="single" w:sz="8" w:space="0" w:color="auto"/>
              <w:right w:val="single" w:sz="8" w:space="0" w:color="auto"/>
            </w:tcBorders>
            <w:shd w:val="clear" w:color="auto" w:fill="auto"/>
            <w:noWrap/>
            <w:vAlign w:val="center"/>
            <w:hideMark/>
          </w:tcPr>
          <w:p w14:paraId="1FF1A134"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1200</w:t>
            </w:r>
          </w:p>
        </w:tc>
        <w:tc>
          <w:tcPr>
            <w:tcW w:w="959" w:type="dxa"/>
            <w:tcBorders>
              <w:top w:val="nil"/>
              <w:left w:val="nil"/>
              <w:bottom w:val="single" w:sz="8" w:space="0" w:color="auto"/>
              <w:right w:val="single" w:sz="8" w:space="0" w:color="auto"/>
            </w:tcBorders>
            <w:shd w:val="clear" w:color="auto" w:fill="auto"/>
            <w:noWrap/>
            <w:vAlign w:val="center"/>
            <w:hideMark/>
          </w:tcPr>
          <w:p w14:paraId="13C204A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2" w:author="Hardik Malhotra" w:date="2021-12-02T20:31:00Z">
              <w:r w:rsidRPr="000B1C4D">
                <w:rPr>
                  <w:rFonts w:ascii="Arial" w:eastAsia="Times New Roman" w:hAnsi="Arial" w:cs="Arial"/>
                  <w:sz w:val="20"/>
                  <w:szCs w:val="20"/>
                  <w:lang w:eastAsia="en-IN"/>
                </w:rPr>
                <w:t>2000</w:t>
              </w:r>
            </w:ins>
          </w:p>
        </w:tc>
        <w:tc>
          <w:tcPr>
            <w:tcW w:w="1182" w:type="dxa"/>
            <w:tcBorders>
              <w:top w:val="nil"/>
              <w:left w:val="nil"/>
              <w:bottom w:val="single" w:sz="8" w:space="0" w:color="auto"/>
              <w:right w:val="single" w:sz="8" w:space="0" w:color="auto"/>
            </w:tcBorders>
            <w:shd w:val="clear" w:color="auto" w:fill="auto"/>
            <w:noWrap/>
            <w:vAlign w:val="center"/>
            <w:hideMark/>
          </w:tcPr>
          <w:p w14:paraId="153986C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3" w:author="Hardik Malhotra" w:date="2021-12-02T20:31:00Z">
              <w:r w:rsidRPr="000B1C4D">
                <w:rPr>
                  <w:rFonts w:ascii="Arial" w:eastAsia="Times New Roman" w:hAnsi="Arial" w:cs="Arial"/>
                  <w:sz w:val="20"/>
                  <w:szCs w:val="20"/>
                  <w:lang w:eastAsia="en-IN"/>
                </w:rPr>
                <w:t>3000</w:t>
              </w:r>
            </w:ins>
          </w:p>
        </w:tc>
      </w:tr>
      <w:tr w:rsidR="000B1C4D" w:rsidRPr="000B1C4D" w14:paraId="0B613392"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74C96D94"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6E7DAA31"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4" w:author="Hardik Malhotra" w:date="2021-12-02T20:31:00Z">
              <w:r w:rsidRPr="000B1C4D">
                <w:rPr>
                  <w:rFonts w:ascii="Arial" w:eastAsia="Times New Roman" w:hAnsi="Arial" w:cs="Arial"/>
                  <w:sz w:val="20"/>
                  <w:szCs w:val="20"/>
                  <w:lang w:eastAsia="en-IN"/>
                </w:rPr>
                <w:t>Brominated Vinyl Ester Resin</w:t>
              </w:r>
            </w:ins>
          </w:p>
        </w:tc>
        <w:tc>
          <w:tcPr>
            <w:tcW w:w="959" w:type="dxa"/>
            <w:tcBorders>
              <w:top w:val="nil"/>
              <w:left w:val="nil"/>
              <w:bottom w:val="single" w:sz="8" w:space="0" w:color="auto"/>
              <w:right w:val="single" w:sz="8" w:space="0" w:color="auto"/>
            </w:tcBorders>
            <w:shd w:val="clear" w:color="auto" w:fill="auto"/>
            <w:noWrap/>
            <w:vAlign w:val="center"/>
            <w:hideMark/>
          </w:tcPr>
          <w:p w14:paraId="65F71B8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5" w:author="Hardik Malhotra" w:date="2021-12-02T20:31:00Z">
              <w:r w:rsidRPr="000B1C4D">
                <w:rPr>
                  <w:rFonts w:ascii="Arial" w:eastAsia="Times New Roman" w:hAnsi="Arial" w:cs="Arial"/>
                  <w:sz w:val="20"/>
                  <w:szCs w:val="20"/>
                  <w:lang w:eastAsia="en-IN"/>
                </w:rPr>
                <w:t>1200</w:t>
              </w:r>
            </w:ins>
          </w:p>
        </w:tc>
        <w:tc>
          <w:tcPr>
            <w:tcW w:w="959" w:type="dxa"/>
            <w:tcBorders>
              <w:top w:val="nil"/>
              <w:left w:val="nil"/>
              <w:bottom w:val="single" w:sz="8" w:space="0" w:color="auto"/>
              <w:right w:val="single" w:sz="8" w:space="0" w:color="auto"/>
            </w:tcBorders>
            <w:shd w:val="clear" w:color="auto" w:fill="auto"/>
            <w:noWrap/>
            <w:vAlign w:val="center"/>
            <w:hideMark/>
          </w:tcPr>
          <w:p w14:paraId="53E6E786"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6" w:author="Hardik Malhotra" w:date="2021-12-02T20:31:00Z">
              <w:r w:rsidRPr="000B1C4D">
                <w:rPr>
                  <w:rFonts w:ascii="Arial" w:eastAsia="Times New Roman" w:hAnsi="Arial" w:cs="Arial"/>
                  <w:sz w:val="20"/>
                  <w:szCs w:val="20"/>
                  <w:lang w:eastAsia="en-IN"/>
                </w:rPr>
                <w:t>1800</w:t>
              </w:r>
            </w:ins>
          </w:p>
        </w:tc>
        <w:tc>
          <w:tcPr>
            <w:tcW w:w="1182" w:type="dxa"/>
            <w:tcBorders>
              <w:top w:val="nil"/>
              <w:left w:val="nil"/>
              <w:bottom w:val="single" w:sz="8" w:space="0" w:color="auto"/>
              <w:right w:val="single" w:sz="8" w:space="0" w:color="auto"/>
            </w:tcBorders>
            <w:shd w:val="clear" w:color="auto" w:fill="auto"/>
            <w:noWrap/>
            <w:vAlign w:val="center"/>
            <w:hideMark/>
          </w:tcPr>
          <w:p w14:paraId="5C4CDA57"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7" w:author="Hardik Malhotra" w:date="2021-12-02T20:31:00Z">
              <w:r w:rsidRPr="000B1C4D">
                <w:rPr>
                  <w:rFonts w:ascii="Arial" w:eastAsia="Times New Roman" w:hAnsi="Arial" w:cs="Arial"/>
                  <w:sz w:val="20"/>
                  <w:szCs w:val="20"/>
                  <w:lang w:eastAsia="en-IN"/>
                </w:rPr>
                <w:t>2800</w:t>
              </w:r>
            </w:ins>
          </w:p>
        </w:tc>
      </w:tr>
      <w:tr w:rsidR="000B1C4D" w:rsidRPr="000B1C4D" w14:paraId="6C8A7E78"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2B041419"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5683D56D"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8" w:author="Hardik Malhotra" w:date="2021-12-02T20:31:00Z">
              <w:r w:rsidRPr="000B1C4D">
                <w:rPr>
                  <w:rFonts w:ascii="Arial" w:eastAsia="Times New Roman" w:hAnsi="Arial" w:cs="Arial"/>
                  <w:sz w:val="20"/>
                  <w:szCs w:val="20"/>
                  <w:lang w:eastAsia="en-IN"/>
                </w:rPr>
                <w:t xml:space="preserve">                -Captive</w:t>
              </w:r>
            </w:ins>
          </w:p>
        </w:tc>
        <w:tc>
          <w:tcPr>
            <w:tcW w:w="959" w:type="dxa"/>
            <w:tcBorders>
              <w:top w:val="nil"/>
              <w:left w:val="nil"/>
              <w:bottom w:val="single" w:sz="8" w:space="0" w:color="auto"/>
              <w:right w:val="single" w:sz="8" w:space="0" w:color="auto"/>
            </w:tcBorders>
            <w:shd w:val="clear" w:color="auto" w:fill="auto"/>
            <w:noWrap/>
            <w:vAlign w:val="center"/>
            <w:hideMark/>
          </w:tcPr>
          <w:p w14:paraId="1A9FA857"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9" w:author="Hardik Malhotra" w:date="2021-12-02T20:31:00Z">
              <w:r w:rsidRPr="000B1C4D">
                <w:rPr>
                  <w:rFonts w:ascii="Arial" w:eastAsia="Times New Roman" w:hAnsi="Arial" w:cs="Arial"/>
                  <w:sz w:val="20"/>
                  <w:szCs w:val="20"/>
                  <w:lang w:eastAsia="en-IN"/>
                </w:rPr>
                <w:t>0</w:t>
              </w:r>
            </w:ins>
          </w:p>
        </w:tc>
        <w:tc>
          <w:tcPr>
            <w:tcW w:w="959" w:type="dxa"/>
            <w:tcBorders>
              <w:top w:val="nil"/>
              <w:left w:val="nil"/>
              <w:bottom w:val="single" w:sz="8" w:space="0" w:color="auto"/>
              <w:right w:val="single" w:sz="8" w:space="0" w:color="auto"/>
            </w:tcBorders>
            <w:shd w:val="clear" w:color="auto" w:fill="auto"/>
            <w:noWrap/>
            <w:vAlign w:val="center"/>
            <w:hideMark/>
          </w:tcPr>
          <w:p w14:paraId="7A09E11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0" w:author="Hardik Malhotra" w:date="2021-12-02T20:31:00Z">
              <w:r w:rsidRPr="000B1C4D">
                <w:rPr>
                  <w:rFonts w:ascii="Arial" w:eastAsia="Times New Roman" w:hAnsi="Arial" w:cs="Arial"/>
                  <w:sz w:val="20"/>
                  <w:szCs w:val="20"/>
                  <w:lang w:eastAsia="en-IN"/>
                </w:rPr>
                <w:t>0</w:t>
              </w:r>
            </w:ins>
          </w:p>
        </w:tc>
        <w:tc>
          <w:tcPr>
            <w:tcW w:w="1182" w:type="dxa"/>
            <w:tcBorders>
              <w:top w:val="nil"/>
              <w:left w:val="nil"/>
              <w:bottom w:val="single" w:sz="8" w:space="0" w:color="auto"/>
              <w:right w:val="single" w:sz="8" w:space="0" w:color="auto"/>
            </w:tcBorders>
            <w:shd w:val="clear" w:color="auto" w:fill="auto"/>
            <w:noWrap/>
            <w:vAlign w:val="center"/>
            <w:hideMark/>
          </w:tcPr>
          <w:p w14:paraId="680D97EE"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1" w:author="Hardik Malhotra" w:date="2021-12-02T20:31:00Z">
              <w:r w:rsidRPr="000B1C4D">
                <w:rPr>
                  <w:rFonts w:ascii="Arial" w:eastAsia="Times New Roman" w:hAnsi="Arial" w:cs="Arial"/>
                  <w:sz w:val="20"/>
                  <w:szCs w:val="20"/>
                  <w:lang w:eastAsia="en-IN"/>
                </w:rPr>
                <w:t>0</w:t>
              </w:r>
            </w:ins>
          </w:p>
        </w:tc>
      </w:tr>
      <w:tr w:rsidR="000B1C4D" w:rsidRPr="000B1C4D" w14:paraId="20BFD5C2"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822A8D9"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04B44C0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2" w:author="Hardik Malhotra" w:date="2021-12-02T20:31:00Z">
              <w:r w:rsidRPr="000B1C4D">
                <w:rPr>
                  <w:rFonts w:ascii="Arial" w:eastAsia="Times New Roman" w:hAnsi="Arial" w:cs="Arial"/>
                  <w:sz w:val="20"/>
                  <w:szCs w:val="20"/>
                  <w:lang w:eastAsia="en-IN"/>
                </w:rPr>
                <w:t xml:space="preserve">                - Domestic</w:t>
              </w:r>
            </w:ins>
          </w:p>
        </w:tc>
        <w:tc>
          <w:tcPr>
            <w:tcW w:w="959" w:type="dxa"/>
            <w:tcBorders>
              <w:top w:val="nil"/>
              <w:left w:val="nil"/>
              <w:bottom w:val="single" w:sz="8" w:space="0" w:color="auto"/>
              <w:right w:val="single" w:sz="8" w:space="0" w:color="auto"/>
            </w:tcBorders>
            <w:shd w:val="clear" w:color="auto" w:fill="auto"/>
            <w:noWrap/>
            <w:vAlign w:val="center"/>
            <w:hideMark/>
          </w:tcPr>
          <w:p w14:paraId="13D4543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3" w:author="Hardik Malhotra" w:date="2021-12-02T20:31:00Z">
              <w:r w:rsidRPr="000B1C4D">
                <w:rPr>
                  <w:rFonts w:ascii="Arial" w:eastAsia="Times New Roman" w:hAnsi="Arial" w:cs="Arial"/>
                  <w:sz w:val="20"/>
                  <w:szCs w:val="20"/>
                  <w:lang w:eastAsia="en-IN"/>
                </w:rPr>
                <w:t>700</w:t>
              </w:r>
            </w:ins>
          </w:p>
        </w:tc>
        <w:tc>
          <w:tcPr>
            <w:tcW w:w="959" w:type="dxa"/>
            <w:tcBorders>
              <w:top w:val="nil"/>
              <w:left w:val="nil"/>
              <w:bottom w:val="single" w:sz="8" w:space="0" w:color="auto"/>
              <w:right w:val="single" w:sz="8" w:space="0" w:color="auto"/>
            </w:tcBorders>
            <w:shd w:val="clear" w:color="auto" w:fill="auto"/>
            <w:noWrap/>
            <w:vAlign w:val="center"/>
            <w:hideMark/>
          </w:tcPr>
          <w:p w14:paraId="53AEE4D8"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1000</w:t>
            </w:r>
          </w:p>
        </w:tc>
        <w:tc>
          <w:tcPr>
            <w:tcW w:w="1182" w:type="dxa"/>
            <w:tcBorders>
              <w:top w:val="nil"/>
              <w:left w:val="nil"/>
              <w:bottom w:val="single" w:sz="8" w:space="0" w:color="auto"/>
              <w:right w:val="single" w:sz="8" w:space="0" w:color="auto"/>
            </w:tcBorders>
            <w:shd w:val="clear" w:color="auto" w:fill="auto"/>
            <w:noWrap/>
            <w:vAlign w:val="center"/>
            <w:hideMark/>
          </w:tcPr>
          <w:p w14:paraId="778E14C6"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1600</w:t>
            </w:r>
          </w:p>
        </w:tc>
      </w:tr>
      <w:tr w:rsidR="000B1C4D" w:rsidRPr="000B1C4D" w14:paraId="2C143267"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7A78479E"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736077EC"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4" w:author="Hardik Malhotra" w:date="2021-12-02T20:31:00Z">
              <w:r w:rsidRPr="000B1C4D">
                <w:rPr>
                  <w:rFonts w:ascii="Arial" w:eastAsia="Times New Roman" w:hAnsi="Arial" w:cs="Arial"/>
                  <w:sz w:val="20"/>
                  <w:szCs w:val="20"/>
                  <w:lang w:eastAsia="en-IN"/>
                </w:rPr>
                <w:t xml:space="preserve">                - Export</w:t>
              </w:r>
            </w:ins>
          </w:p>
        </w:tc>
        <w:tc>
          <w:tcPr>
            <w:tcW w:w="959" w:type="dxa"/>
            <w:tcBorders>
              <w:top w:val="nil"/>
              <w:left w:val="nil"/>
              <w:bottom w:val="single" w:sz="8" w:space="0" w:color="auto"/>
              <w:right w:val="single" w:sz="8" w:space="0" w:color="auto"/>
            </w:tcBorders>
            <w:shd w:val="clear" w:color="auto" w:fill="auto"/>
            <w:noWrap/>
            <w:vAlign w:val="center"/>
            <w:hideMark/>
          </w:tcPr>
          <w:p w14:paraId="56E59EEE"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5" w:author="Hardik Malhotra" w:date="2021-12-02T20:31:00Z">
              <w:r w:rsidRPr="000B1C4D">
                <w:rPr>
                  <w:rFonts w:ascii="Arial" w:eastAsia="Times New Roman" w:hAnsi="Arial" w:cs="Arial"/>
                  <w:sz w:val="20"/>
                  <w:szCs w:val="20"/>
                  <w:lang w:eastAsia="en-IN"/>
                </w:rPr>
                <w:t>500</w:t>
              </w:r>
            </w:ins>
          </w:p>
        </w:tc>
        <w:tc>
          <w:tcPr>
            <w:tcW w:w="959" w:type="dxa"/>
            <w:tcBorders>
              <w:top w:val="nil"/>
              <w:left w:val="nil"/>
              <w:bottom w:val="single" w:sz="8" w:space="0" w:color="auto"/>
              <w:right w:val="single" w:sz="8" w:space="0" w:color="auto"/>
            </w:tcBorders>
            <w:shd w:val="clear" w:color="auto" w:fill="auto"/>
            <w:noWrap/>
            <w:vAlign w:val="center"/>
            <w:hideMark/>
          </w:tcPr>
          <w:p w14:paraId="420EF697"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800</w:t>
            </w:r>
          </w:p>
        </w:tc>
        <w:tc>
          <w:tcPr>
            <w:tcW w:w="1182" w:type="dxa"/>
            <w:tcBorders>
              <w:top w:val="nil"/>
              <w:left w:val="nil"/>
              <w:bottom w:val="single" w:sz="8" w:space="0" w:color="auto"/>
              <w:right w:val="single" w:sz="8" w:space="0" w:color="auto"/>
            </w:tcBorders>
            <w:shd w:val="clear" w:color="auto" w:fill="auto"/>
            <w:noWrap/>
            <w:vAlign w:val="center"/>
            <w:hideMark/>
          </w:tcPr>
          <w:p w14:paraId="5316C86F"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1200</w:t>
            </w:r>
          </w:p>
        </w:tc>
      </w:tr>
    </w:tbl>
    <w:p w14:paraId="59FB2AB3" w14:textId="3B99E25F" w:rsidR="00B9392B" w:rsidRDefault="00B9392B" w:rsidP="00713327">
      <w:pPr>
        <w:tabs>
          <w:tab w:val="left" w:pos="1365"/>
        </w:tabs>
        <w:spacing w:line="360" w:lineRule="auto"/>
        <w:jc w:val="both"/>
        <w:rPr>
          <w:rFonts w:ascii="Arial" w:hAnsi="Arial" w:cs="Arial"/>
          <w:b/>
          <w:bCs/>
          <w:sz w:val="24"/>
          <w:szCs w:val="24"/>
        </w:rPr>
      </w:pPr>
    </w:p>
    <w:tbl>
      <w:tblPr>
        <w:tblW w:w="10263" w:type="dxa"/>
        <w:tblLook w:val="04A0" w:firstRow="1" w:lastRow="0" w:firstColumn="1" w:lastColumn="0" w:noHBand="0" w:noVBand="1"/>
      </w:tblPr>
      <w:tblGrid>
        <w:gridCol w:w="6121"/>
        <w:gridCol w:w="1281"/>
        <w:gridCol w:w="1281"/>
        <w:gridCol w:w="1580"/>
      </w:tblGrid>
      <w:tr w:rsidR="000B1C4D" w:rsidRPr="000B1C4D" w14:paraId="75765F02" w14:textId="77777777" w:rsidTr="000B1C4D">
        <w:trPr>
          <w:trHeight w:val="325"/>
        </w:trPr>
        <w:tc>
          <w:tcPr>
            <w:tcW w:w="10263" w:type="dxa"/>
            <w:gridSpan w:val="4"/>
            <w:tcBorders>
              <w:top w:val="single" w:sz="8" w:space="0" w:color="auto"/>
              <w:left w:val="single" w:sz="8" w:space="0" w:color="auto"/>
              <w:bottom w:val="single" w:sz="8" w:space="0" w:color="auto"/>
              <w:right w:val="single" w:sz="8" w:space="0" w:color="000000"/>
            </w:tcBorders>
            <w:shd w:val="clear" w:color="000000" w:fill="305496"/>
            <w:noWrap/>
            <w:vAlign w:val="center"/>
            <w:hideMark/>
          </w:tcPr>
          <w:p w14:paraId="2012348A"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66" w:author="Hardik Malhotra" w:date="2021-12-02T20:32:00Z">
              <w:r w:rsidRPr="000B1C4D">
                <w:rPr>
                  <w:rFonts w:ascii="Arial" w:eastAsia="Times New Roman" w:hAnsi="Arial" w:cs="Arial"/>
                  <w:b/>
                  <w:bCs/>
                  <w:color w:val="FFFFFF"/>
                  <w:sz w:val="20"/>
                  <w:szCs w:val="20"/>
                  <w:lang w:eastAsia="en-IN"/>
                </w:rPr>
                <w:t>Total (in Tonnes)</w:t>
              </w:r>
            </w:ins>
          </w:p>
        </w:tc>
      </w:tr>
      <w:tr w:rsidR="000B1C4D" w:rsidRPr="000B1C4D" w14:paraId="45B7DFEA"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5927B78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7" w:author="Hardik Malhotra" w:date="2021-12-02T20:32:00Z">
              <w:r w:rsidRPr="000B1C4D">
                <w:rPr>
                  <w:rFonts w:ascii="Arial" w:eastAsia="Times New Roman" w:hAnsi="Arial" w:cs="Arial"/>
                  <w:sz w:val="20"/>
                  <w:szCs w:val="20"/>
                  <w:lang w:eastAsia="en-IN"/>
                </w:rPr>
                <w:t> </w:t>
              </w:r>
            </w:ins>
          </w:p>
        </w:tc>
        <w:tc>
          <w:tcPr>
            <w:tcW w:w="1281" w:type="dxa"/>
            <w:tcBorders>
              <w:top w:val="nil"/>
              <w:left w:val="nil"/>
              <w:bottom w:val="single" w:sz="8" w:space="0" w:color="auto"/>
              <w:right w:val="single" w:sz="8" w:space="0" w:color="auto"/>
            </w:tcBorders>
            <w:shd w:val="clear" w:color="000000" w:fill="305496"/>
            <w:noWrap/>
            <w:vAlign w:val="center"/>
            <w:hideMark/>
          </w:tcPr>
          <w:p w14:paraId="63B7995E"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68" w:author="Hardik Malhotra" w:date="2021-12-02T20:32:00Z">
              <w:r w:rsidRPr="000B1C4D">
                <w:rPr>
                  <w:rFonts w:ascii="Arial" w:eastAsia="Times New Roman" w:hAnsi="Arial" w:cs="Arial"/>
                  <w:b/>
                  <w:bCs/>
                  <w:color w:val="FFFFFF"/>
                  <w:sz w:val="20"/>
                  <w:szCs w:val="20"/>
                  <w:lang w:eastAsia="en-IN"/>
                </w:rPr>
                <w:t>2023</w:t>
              </w:r>
            </w:ins>
          </w:p>
        </w:tc>
        <w:tc>
          <w:tcPr>
            <w:tcW w:w="1281" w:type="dxa"/>
            <w:tcBorders>
              <w:top w:val="nil"/>
              <w:left w:val="nil"/>
              <w:bottom w:val="single" w:sz="8" w:space="0" w:color="auto"/>
              <w:right w:val="single" w:sz="8" w:space="0" w:color="auto"/>
            </w:tcBorders>
            <w:shd w:val="clear" w:color="000000" w:fill="305496"/>
            <w:noWrap/>
            <w:vAlign w:val="center"/>
            <w:hideMark/>
          </w:tcPr>
          <w:p w14:paraId="15838C42"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69" w:author="Hardik Malhotra" w:date="2021-12-02T20:32:00Z">
              <w:r w:rsidRPr="000B1C4D">
                <w:rPr>
                  <w:rFonts w:ascii="Arial" w:eastAsia="Times New Roman" w:hAnsi="Arial" w:cs="Arial"/>
                  <w:b/>
                  <w:bCs/>
                  <w:color w:val="FFFFFF"/>
                  <w:sz w:val="20"/>
                  <w:szCs w:val="20"/>
                  <w:lang w:eastAsia="en-IN"/>
                </w:rPr>
                <w:t>2025</w:t>
              </w:r>
            </w:ins>
          </w:p>
        </w:tc>
        <w:tc>
          <w:tcPr>
            <w:tcW w:w="1578" w:type="dxa"/>
            <w:tcBorders>
              <w:top w:val="nil"/>
              <w:left w:val="nil"/>
              <w:bottom w:val="single" w:sz="8" w:space="0" w:color="auto"/>
              <w:right w:val="single" w:sz="8" w:space="0" w:color="auto"/>
            </w:tcBorders>
            <w:shd w:val="clear" w:color="000000" w:fill="305496"/>
            <w:noWrap/>
            <w:vAlign w:val="center"/>
            <w:hideMark/>
          </w:tcPr>
          <w:p w14:paraId="72A88309"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70" w:author="Hardik Malhotra" w:date="2021-12-02T20:32:00Z">
              <w:r w:rsidRPr="000B1C4D">
                <w:rPr>
                  <w:rFonts w:ascii="Arial" w:eastAsia="Times New Roman" w:hAnsi="Arial" w:cs="Arial"/>
                  <w:b/>
                  <w:bCs/>
                  <w:color w:val="FFFFFF"/>
                  <w:sz w:val="20"/>
                  <w:szCs w:val="20"/>
                  <w:lang w:eastAsia="en-IN"/>
                </w:rPr>
                <w:t>2030</w:t>
              </w:r>
            </w:ins>
          </w:p>
        </w:tc>
      </w:tr>
      <w:tr w:rsidR="000B1C4D" w:rsidRPr="000B1C4D" w14:paraId="35793D4F"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3A15E05C"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1" w:author="Hardik Malhotra" w:date="2021-12-02T20:32:00Z">
              <w:r w:rsidRPr="000B1C4D">
                <w:rPr>
                  <w:rFonts w:ascii="Arial" w:eastAsia="Times New Roman" w:hAnsi="Arial" w:cs="Arial"/>
                  <w:sz w:val="20"/>
                  <w:szCs w:val="20"/>
                  <w:lang w:eastAsia="en-IN"/>
                </w:rPr>
                <w:t xml:space="preserve">                -Captive</w:t>
              </w:r>
            </w:ins>
          </w:p>
        </w:tc>
        <w:tc>
          <w:tcPr>
            <w:tcW w:w="1281" w:type="dxa"/>
            <w:tcBorders>
              <w:top w:val="nil"/>
              <w:left w:val="nil"/>
              <w:bottom w:val="single" w:sz="8" w:space="0" w:color="auto"/>
              <w:right w:val="single" w:sz="8" w:space="0" w:color="auto"/>
            </w:tcBorders>
            <w:shd w:val="clear" w:color="auto" w:fill="auto"/>
            <w:noWrap/>
            <w:vAlign w:val="center"/>
            <w:hideMark/>
          </w:tcPr>
          <w:p w14:paraId="744D06C8"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500</w:t>
            </w:r>
          </w:p>
        </w:tc>
        <w:tc>
          <w:tcPr>
            <w:tcW w:w="1281" w:type="dxa"/>
            <w:tcBorders>
              <w:top w:val="nil"/>
              <w:left w:val="nil"/>
              <w:bottom w:val="single" w:sz="8" w:space="0" w:color="auto"/>
              <w:right w:val="single" w:sz="8" w:space="0" w:color="auto"/>
            </w:tcBorders>
            <w:shd w:val="clear" w:color="auto" w:fill="auto"/>
            <w:noWrap/>
            <w:vAlign w:val="center"/>
            <w:hideMark/>
          </w:tcPr>
          <w:p w14:paraId="4A0A0CEF"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600</w:t>
            </w:r>
          </w:p>
        </w:tc>
        <w:tc>
          <w:tcPr>
            <w:tcW w:w="1578" w:type="dxa"/>
            <w:tcBorders>
              <w:top w:val="nil"/>
              <w:left w:val="nil"/>
              <w:bottom w:val="single" w:sz="8" w:space="0" w:color="auto"/>
              <w:right w:val="single" w:sz="8" w:space="0" w:color="auto"/>
            </w:tcBorders>
            <w:shd w:val="clear" w:color="auto" w:fill="auto"/>
            <w:noWrap/>
            <w:vAlign w:val="center"/>
            <w:hideMark/>
          </w:tcPr>
          <w:p w14:paraId="7E9F0469"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1000</w:t>
            </w:r>
          </w:p>
        </w:tc>
      </w:tr>
      <w:tr w:rsidR="000B1C4D" w:rsidRPr="000B1C4D" w14:paraId="40A84A37"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0731E1A2"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2" w:author="Hardik Malhotra" w:date="2021-12-02T20:32:00Z">
              <w:r w:rsidRPr="000B1C4D">
                <w:rPr>
                  <w:rFonts w:ascii="Arial" w:eastAsia="Times New Roman" w:hAnsi="Arial" w:cs="Arial"/>
                  <w:sz w:val="20"/>
                  <w:szCs w:val="20"/>
                  <w:lang w:eastAsia="en-IN"/>
                </w:rPr>
                <w:t xml:space="preserve">                - Domestic</w:t>
              </w:r>
            </w:ins>
          </w:p>
        </w:tc>
        <w:tc>
          <w:tcPr>
            <w:tcW w:w="1281" w:type="dxa"/>
            <w:tcBorders>
              <w:top w:val="nil"/>
              <w:left w:val="nil"/>
              <w:bottom w:val="single" w:sz="8" w:space="0" w:color="auto"/>
              <w:right w:val="single" w:sz="8" w:space="0" w:color="auto"/>
            </w:tcBorders>
            <w:shd w:val="clear" w:color="auto" w:fill="auto"/>
            <w:noWrap/>
            <w:vAlign w:val="center"/>
            <w:hideMark/>
          </w:tcPr>
          <w:p w14:paraId="1FA9C6D7"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4900</w:t>
            </w:r>
          </w:p>
        </w:tc>
        <w:tc>
          <w:tcPr>
            <w:tcW w:w="1281" w:type="dxa"/>
            <w:tcBorders>
              <w:top w:val="nil"/>
              <w:left w:val="nil"/>
              <w:bottom w:val="single" w:sz="8" w:space="0" w:color="auto"/>
              <w:right w:val="single" w:sz="8" w:space="0" w:color="auto"/>
            </w:tcBorders>
            <w:shd w:val="clear" w:color="auto" w:fill="auto"/>
            <w:noWrap/>
            <w:vAlign w:val="center"/>
            <w:hideMark/>
          </w:tcPr>
          <w:p w14:paraId="4F3DE86B"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7100</w:t>
            </w:r>
          </w:p>
        </w:tc>
        <w:tc>
          <w:tcPr>
            <w:tcW w:w="1578" w:type="dxa"/>
            <w:tcBorders>
              <w:top w:val="nil"/>
              <w:left w:val="nil"/>
              <w:bottom w:val="single" w:sz="8" w:space="0" w:color="auto"/>
              <w:right w:val="single" w:sz="8" w:space="0" w:color="auto"/>
            </w:tcBorders>
            <w:shd w:val="clear" w:color="auto" w:fill="auto"/>
            <w:noWrap/>
            <w:vAlign w:val="center"/>
            <w:hideMark/>
          </w:tcPr>
          <w:p w14:paraId="150A2132"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11200</w:t>
            </w:r>
          </w:p>
        </w:tc>
      </w:tr>
      <w:tr w:rsidR="000B1C4D" w:rsidRPr="000B1C4D" w14:paraId="25C7C068"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1333EBA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3" w:author="Hardik Malhotra" w:date="2021-12-02T20:32:00Z">
              <w:r w:rsidRPr="000B1C4D">
                <w:rPr>
                  <w:rFonts w:ascii="Arial" w:eastAsia="Times New Roman" w:hAnsi="Arial" w:cs="Arial"/>
                  <w:sz w:val="20"/>
                  <w:szCs w:val="20"/>
                  <w:lang w:eastAsia="en-IN"/>
                </w:rPr>
                <w:t xml:space="preserve">                - Export</w:t>
              </w:r>
            </w:ins>
          </w:p>
        </w:tc>
        <w:tc>
          <w:tcPr>
            <w:tcW w:w="1281" w:type="dxa"/>
            <w:tcBorders>
              <w:top w:val="nil"/>
              <w:left w:val="nil"/>
              <w:bottom w:val="single" w:sz="8" w:space="0" w:color="auto"/>
              <w:right w:val="single" w:sz="8" w:space="0" w:color="auto"/>
            </w:tcBorders>
            <w:shd w:val="clear" w:color="auto" w:fill="auto"/>
            <w:noWrap/>
            <w:vAlign w:val="center"/>
            <w:hideMark/>
          </w:tcPr>
          <w:p w14:paraId="49E47767"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3600</w:t>
            </w:r>
          </w:p>
        </w:tc>
        <w:tc>
          <w:tcPr>
            <w:tcW w:w="1281" w:type="dxa"/>
            <w:tcBorders>
              <w:top w:val="nil"/>
              <w:left w:val="nil"/>
              <w:bottom w:val="single" w:sz="8" w:space="0" w:color="auto"/>
              <w:right w:val="single" w:sz="8" w:space="0" w:color="auto"/>
            </w:tcBorders>
            <w:shd w:val="clear" w:color="auto" w:fill="auto"/>
            <w:noWrap/>
            <w:vAlign w:val="center"/>
            <w:hideMark/>
          </w:tcPr>
          <w:p w14:paraId="5CC58F6B"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5800</w:t>
            </w:r>
          </w:p>
        </w:tc>
        <w:tc>
          <w:tcPr>
            <w:tcW w:w="1578" w:type="dxa"/>
            <w:tcBorders>
              <w:top w:val="nil"/>
              <w:left w:val="nil"/>
              <w:bottom w:val="single" w:sz="8" w:space="0" w:color="auto"/>
              <w:right w:val="single" w:sz="8" w:space="0" w:color="auto"/>
            </w:tcBorders>
            <w:shd w:val="clear" w:color="auto" w:fill="auto"/>
            <w:noWrap/>
            <w:vAlign w:val="center"/>
            <w:hideMark/>
          </w:tcPr>
          <w:p w14:paraId="221BF662"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8800</w:t>
            </w:r>
          </w:p>
        </w:tc>
      </w:tr>
      <w:tr w:rsidR="000B1C4D" w:rsidRPr="000B1C4D" w14:paraId="4D140A5D" w14:textId="77777777" w:rsidTr="000B1C4D">
        <w:trPr>
          <w:trHeight w:val="325"/>
        </w:trPr>
        <w:tc>
          <w:tcPr>
            <w:tcW w:w="6121" w:type="dxa"/>
            <w:tcBorders>
              <w:top w:val="nil"/>
              <w:left w:val="single" w:sz="8" w:space="0" w:color="auto"/>
              <w:bottom w:val="single" w:sz="8" w:space="0" w:color="auto"/>
              <w:right w:val="single" w:sz="8" w:space="0" w:color="auto"/>
            </w:tcBorders>
            <w:shd w:val="clear" w:color="000000" w:fill="D9E1F2"/>
            <w:noWrap/>
            <w:vAlign w:val="center"/>
            <w:hideMark/>
          </w:tcPr>
          <w:p w14:paraId="7B2D0F1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4" w:author="Hardik Malhotra" w:date="2021-12-02T20:32:00Z">
              <w:r w:rsidRPr="000B1C4D">
                <w:rPr>
                  <w:rFonts w:ascii="Arial" w:eastAsia="Times New Roman" w:hAnsi="Arial" w:cs="Arial"/>
                  <w:sz w:val="20"/>
                  <w:szCs w:val="20"/>
                  <w:lang w:eastAsia="en-IN"/>
                </w:rPr>
                <w:t>Domestic Vs Export Ratio</w:t>
              </w:r>
            </w:ins>
          </w:p>
        </w:tc>
        <w:tc>
          <w:tcPr>
            <w:tcW w:w="1281" w:type="dxa"/>
            <w:tcBorders>
              <w:top w:val="nil"/>
              <w:left w:val="nil"/>
              <w:bottom w:val="single" w:sz="8" w:space="0" w:color="auto"/>
              <w:right w:val="single" w:sz="8" w:space="0" w:color="auto"/>
            </w:tcBorders>
            <w:shd w:val="clear" w:color="000000" w:fill="D9E1F2"/>
            <w:noWrap/>
            <w:vAlign w:val="center"/>
            <w:hideMark/>
          </w:tcPr>
          <w:p w14:paraId="0AA93091"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1.36</w:t>
            </w:r>
          </w:p>
        </w:tc>
        <w:tc>
          <w:tcPr>
            <w:tcW w:w="1281" w:type="dxa"/>
            <w:tcBorders>
              <w:top w:val="nil"/>
              <w:left w:val="nil"/>
              <w:bottom w:val="single" w:sz="8" w:space="0" w:color="auto"/>
              <w:right w:val="single" w:sz="8" w:space="0" w:color="auto"/>
            </w:tcBorders>
            <w:shd w:val="clear" w:color="000000" w:fill="D9E1F2"/>
            <w:noWrap/>
            <w:vAlign w:val="center"/>
            <w:hideMark/>
          </w:tcPr>
          <w:p w14:paraId="17B8CF2B"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1.22</w:t>
            </w:r>
          </w:p>
        </w:tc>
        <w:tc>
          <w:tcPr>
            <w:tcW w:w="1578" w:type="dxa"/>
            <w:tcBorders>
              <w:top w:val="nil"/>
              <w:left w:val="nil"/>
              <w:bottom w:val="single" w:sz="8" w:space="0" w:color="auto"/>
              <w:right w:val="single" w:sz="8" w:space="0" w:color="auto"/>
            </w:tcBorders>
            <w:shd w:val="clear" w:color="000000" w:fill="D9E1F2"/>
            <w:noWrap/>
            <w:vAlign w:val="center"/>
            <w:hideMark/>
          </w:tcPr>
          <w:p w14:paraId="27F069B5"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1.27</w:t>
            </w:r>
          </w:p>
        </w:tc>
      </w:tr>
    </w:tbl>
    <w:p w14:paraId="198E2D95" w14:textId="77777777" w:rsidR="00B9392B" w:rsidRDefault="00B9392B" w:rsidP="00713327">
      <w:pPr>
        <w:tabs>
          <w:tab w:val="left" w:pos="1365"/>
        </w:tabs>
        <w:spacing w:line="360" w:lineRule="auto"/>
        <w:jc w:val="both"/>
        <w:rPr>
          <w:rFonts w:ascii="Arial" w:hAnsi="Arial" w:cs="Arial"/>
          <w:b/>
          <w:bCs/>
          <w:sz w:val="24"/>
          <w:szCs w:val="24"/>
        </w:rPr>
      </w:pPr>
    </w:p>
    <w:p w14:paraId="6BD2E3A0" w14:textId="09D13D1D" w:rsidR="00713327" w:rsidRDefault="0083383D" w:rsidP="00713327">
      <w:pPr>
        <w:tabs>
          <w:tab w:val="left" w:pos="1365"/>
        </w:tabs>
        <w:spacing w:line="360" w:lineRule="auto"/>
        <w:jc w:val="both"/>
        <w:rPr>
          <w:rFonts w:ascii="Arial" w:hAnsi="Arial" w:cs="Arial"/>
          <w:b/>
          <w:bCs/>
          <w:sz w:val="24"/>
          <w:szCs w:val="24"/>
        </w:rPr>
      </w:pPr>
      <w:r>
        <w:rPr>
          <w:rFonts w:ascii="Arial" w:hAnsi="Arial" w:cs="Arial"/>
          <w:b/>
          <w:bCs/>
          <w:sz w:val="24"/>
          <w:szCs w:val="24"/>
        </w:rPr>
        <w:t>No Major Player Operating in India Vinyl Ester Market</w:t>
      </w:r>
    </w:p>
    <w:p w14:paraId="449271D6" w14:textId="0BE4E784" w:rsidR="00D16404" w:rsidRPr="0022370D" w:rsidRDefault="006F00DD" w:rsidP="005B76D3">
      <w:pPr>
        <w:pStyle w:val="ListParagraph"/>
        <w:numPr>
          <w:ilvl w:val="0"/>
          <w:numId w:val="40"/>
        </w:numPr>
        <w:tabs>
          <w:tab w:val="left" w:pos="1365"/>
        </w:tabs>
        <w:spacing w:line="360" w:lineRule="auto"/>
        <w:jc w:val="both"/>
        <w:rPr>
          <w:b/>
          <w:bCs/>
          <w:sz w:val="24"/>
          <w:szCs w:val="24"/>
        </w:rPr>
      </w:pPr>
      <w:r>
        <w:rPr>
          <w:sz w:val="24"/>
          <w:szCs w:val="24"/>
        </w:rPr>
        <w:t>With</w:t>
      </w:r>
      <w:r w:rsidR="0083383D">
        <w:rPr>
          <w:sz w:val="24"/>
          <w:szCs w:val="24"/>
        </w:rPr>
        <w:t xml:space="preserve"> no major player</w:t>
      </w:r>
      <w:r w:rsidR="008D001D">
        <w:rPr>
          <w:sz w:val="24"/>
          <w:szCs w:val="24"/>
        </w:rPr>
        <w:t>s</w:t>
      </w:r>
      <w:r w:rsidR="0083383D">
        <w:rPr>
          <w:sz w:val="24"/>
          <w:szCs w:val="24"/>
        </w:rPr>
        <w:t xml:space="preserve"> operating in vinyl ester resin in India</w:t>
      </w:r>
      <w:r>
        <w:rPr>
          <w:sz w:val="24"/>
          <w:szCs w:val="24"/>
        </w:rPr>
        <w:t>,</w:t>
      </w:r>
      <w:r w:rsidR="0083383D">
        <w:rPr>
          <w:sz w:val="24"/>
          <w:szCs w:val="24"/>
        </w:rPr>
        <w:t xml:space="preserve"> RIL has </w:t>
      </w:r>
      <w:r w:rsidR="00497D57">
        <w:rPr>
          <w:sz w:val="24"/>
          <w:szCs w:val="24"/>
        </w:rPr>
        <w:t>a great</w:t>
      </w:r>
      <w:r w:rsidR="0083383D">
        <w:rPr>
          <w:sz w:val="24"/>
          <w:szCs w:val="24"/>
        </w:rPr>
        <w:t xml:space="preserve"> opportunity to </w:t>
      </w:r>
      <w:r w:rsidR="008D001D">
        <w:rPr>
          <w:sz w:val="24"/>
          <w:szCs w:val="24"/>
        </w:rPr>
        <w:t>enter the</w:t>
      </w:r>
      <w:r w:rsidR="00497D57">
        <w:rPr>
          <w:sz w:val="24"/>
          <w:szCs w:val="24"/>
        </w:rPr>
        <w:t xml:space="preserve"> potential market</w:t>
      </w:r>
      <w:r w:rsidR="00AA49F1">
        <w:rPr>
          <w:sz w:val="24"/>
          <w:szCs w:val="24"/>
        </w:rPr>
        <w:t xml:space="preserve">. </w:t>
      </w:r>
      <w:r w:rsidR="003A5DE6">
        <w:rPr>
          <w:sz w:val="24"/>
          <w:szCs w:val="24"/>
        </w:rPr>
        <w:t xml:space="preserve">All the players operating in </w:t>
      </w:r>
      <w:r w:rsidR="00644FAA">
        <w:rPr>
          <w:sz w:val="24"/>
          <w:szCs w:val="24"/>
        </w:rPr>
        <w:t>the domestic market are either producing low quality products or are not having the sufficient installed capacity to produce high quality products. Therefore, w</w:t>
      </w:r>
      <w:r w:rsidR="00497D57">
        <w:rPr>
          <w:sz w:val="24"/>
          <w:szCs w:val="24"/>
        </w:rPr>
        <w:t xml:space="preserve">ith </w:t>
      </w:r>
      <w:r w:rsidR="0022370D">
        <w:rPr>
          <w:sz w:val="24"/>
          <w:szCs w:val="24"/>
        </w:rPr>
        <w:t xml:space="preserve">the set -up of recommended capacity and </w:t>
      </w:r>
      <w:r w:rsidR="00497D57">
        <w:rPr>
          <w:sz w:val="24"/>
          <w:szCs w:val="24"/>
        </w:rPr>
        <w:t xml:space="preserve">the production of </w:t>
      </w:r>
      <w:r w:rsidR="00312343">
        <w:rPr>
          <w:sz w:val="24"/>
          <w:szCs w:val="24"/>
        </w:rPr>
        <w:t>high-quality</w:t>
      </w:r>
      <w:r w:rsidR="00497D57">
        <w:rPr>
          <w:sz w:val="24"/>
          <w:szCs w:val="24"/>
        </w:rPr>
        <w:t xml:space="preserve"> grade</w:t>
      </w:r>
      <w:r w:rsidR="00312343">
        <w:rPr>
          <w:sz w:val="24"/>
          <w:szCs w:val="24"/>
        </w:rPr>
        <w:t>s</w:t>
      </w:r>
      <w:r w:rsidR="00497D57">
        <w:rPr>
          <w:sz w:val="24"/>
          <w:szCs w:val="24"/>
        </w:rPr>
        <w:t xml:space="preserve">, the company could capture the </w:t>
      </w:r>
      <w:r w:rsidR="00312343">
        <w:rPr>
          <w:sz w:val="24"/>
          <w:szCs w:val="24"/>
        </w:rPr>
        <w:t xml:space="preserve">domestic as well as export market. </w:t>
      </w:r>
    </w:p>
    <w:p w14:paraId="618FF445" w14:textId="3FF3AD65" w:rsidR="0022370D" w:rsidRDefault="0022370D" w:rsidP="0022370D">
      <w:pPr>
        <w:tabs>
          <w:tab w:val="left" w:pos="1365"/>
        </w:tabs>
        <w:spacing w:line="360" w:lineRule="auto"/>
        <w:jc w:val="both"/>
        <w:rPr>
          <w:rFonts w:ascii="Arial" w:hAnsi="Arial" w:cs="Arial"/>
          <w:b/>
          <w:bCs/>
          <w:sz w:val="24"/>
          <w:szCs w:val="24"/>
        </w:rPr>
      </w:pPr>
      <w:r>
        <w:rPr>
          <w:rFonts w:ascii="Arial" w:hAnsi="Arial" w:cs="Arial"/>
          <w:b/>
          <w:bCs/>
          <w:sz w:val="24"/>
          <w:szCs w:val="24"/>
        </w:rPr>
        <w:t>The latent demand of the product</w:t>
      </w:r>
    </w:p>
    <w:p w14:paraId="56BD4A98" w14:textId="7A9A9316" w:rsidR="00312343" w:rsidRPr="009775FA" w:rsidRDefault="0022370D" w:rsidP="00312343">
      <w:pPr>
        <w:pStyle w:val="ListParagraph"/>
        <w:numPr>
          <w:ilvl w:val="0"/>
          <w:numId w:val="40"/>
        </w:numPr>
        <w:tabs>
          <w:tab w:val="left" w:pos="1365"/>
        </w:tabs>
        <w:spacing w:line="360" w:lineRule="auto"/>
        <w:jc w:val="both"/>
        <w:rPr>
          <w:b/>
          <w:bCs/>
          <w:sz w:val="24"/>
          <w:szCs w:val="24"/>
        </w:rPr>
      </w:pPr>
      <w:r>
        <w:rPr>
          <w:sz w:val="24"/>
          <w:szCs w:val="24"/>
        </w:rPr>
        <w:t xml:space="preserve">The product is situated with </w:t>
      </w:r>
      <w:r w:rsidR="007C7013">
        <w:rPr>
          <w:sz w:val="24"/>
          <w:szCs w:val="24"/>
        </w:rPr>
        <w:t xml:space="preserve">the latent demand </w:t>
      </w:r>
      <w:r w:rsidR="00DC0FD2">
        <w:rPr>
          <w:sz w:val="24"/>
          <w:szCs w:val="24"/>
        </w:rPr>
        <w:t>with opportunities in the pipes and tanks, construction, transportation, and paints and coatings industries</w:t>
      </w:r>
      <w:r w:rsidR="00AA49F1">
        <w:rPr>
          <w:sz w:val="24"/>
          <w:szCs w:val="24"/>
        </w:rPr>
        <w:t>.</w:t>
      </w:r>
      <w:r w:rsidR="00376E0F">
        <w:rPr>
          <w:sz w:val="24"/>
          <w:szCs w:val="24"/>
        </w:rPr>
        <w:t xml:space="preserve"> The demand in India is anticipated to be strong with the growing investments in renewable sector. Additionally, to be in track of the zero carbon emissions by 2070,</w:t>
      </w:r>
      <w:r w:rsidR="003A5DE6">
        <w:rPr>
          <w:sz w:val="24"/>
          <w:szCs w:val="24"/>
        </w:rPr>
        <w:t xml:space="preserve"> the demand of the product is anticipated </w:t>
      </w:r>
      <w:r w:rsidR="003A5DE6">
        <w:rPr>
          <w:sz w:val="24"/>
          <w:szCs w:val="24"/>
        </w:rPr>
        <w:lastRenderedPageBreak/>
        <w:t>to be increasing in the forecast period. Therefore,</w:t>
      </w:r>
      <w:r w:rsidR="00DE4FD0">
        <w:rPr>
          <w:sz w:val="24"/>
          <w:szCs w:val="24"/>
        </w:rPr>
        <w:t xml:space="preserve"> RIL is suggested</w:t>
      </w:r>
      <w:r w:rsidR="009775FA">
        <w:rPr>
          <w:sz w:val="24"/>
          <w:szCs w:val="24"/>
        </w:rPr>
        <w:t xml:space="preserve"> to make full utilization of the product’s latent demand with the capacity suggested. </w:t>
      </w:r>
    </w:p>
    <w:p w14:paraId="1CEB4532" w14:textId="1B429716" w:rsidR="009775FA" w:rsidRDefault="009775FA" w:rsidP="009775FA">
      <w:pPr>
        <w:tabs>
          <w:tab w:val="left" w:pos="1365"/>
        </w:tabs>
        <w:spacing w:line="360" w:lineRule="auto"/>
        <w:jc w:val="both"/>
        <w:rPr>
          <w:rFonts w:ascii="Arial" w:hAnsi="Arial" w:cs="Arial"/>
          <w:b/>
          <w:bCs/>
          <w:sz w:val="24"/>
          <w:szCs w:val="24"/>
        </w:rPr>
      </w:pPr>
      <w:r>
        <w:rPr>
          <w:rFonts w:ascii="Arial" w:hAnsi="Arial" w:cs="Arial"/>
          <w:b/>
          <w:bCs/>
          <w:sz w:val="24"/>
          <w:szCs w:val="24"/>
        </w:rPr>
        <w:t xml:space="preserve">Export Potential </w:t>
      </w:r>
      <w:r w:rsidR="00CA66BF">
        <w:rPr>
          <w:rFonts w:ascii="Arial" w:hAnsi="Arial" w:cs="Arial"/>
          <w:b/>
          <w:bCs/>
          <w:sz w:val="24"/>
          <w:szCs w:val="24"/>
        </w:rPr>
        <w:t>of the Product</w:t>
      </w:r>
    </w:p>
    <w:p w14:paraId="599EE532" w14:textId="6829C45C" w:rsidR="00312343" w:rsidRPr="00122401" w:rsidRDefault="00CA66BF" w:rsidP="00BB5046">
      <w:pPr>
        <w:pStyle w:val="ListParagraph"/>
        <w:numPr>
          <w:ilvl w:val="0"/>
          <w:numId w:val="40"/>
        </w:numPr>
        <w:tabs>
          <w:tab w:val="left" w:pos="1365"/>
        </w:tabs>
        <w:spacing w:line="360" w:lineRule="auto"/>
        <w:jc w:val="both"/>
        <w:rPr>
          <w:b/>
          <w:bCs/>
          <w:sz w:val="24"/>
          <w:szCs w:val="24"/>
        </w:rPr>
      </w:pPr>
      <w:r w:rsidRPr="00D50A8A">
        <w:rPr>
          <w:sz w:val="24"/>
          <w:szCs w:val="24"/>
        </w:rPr>
        <w:t xml:space="preserve">With no major player operating in India vinyl ester market and importing high quality products from international players, RIL </w:t>
      </w:r>
      <w:r w:rsidR="004C0FF1" w:rsidRPr="00D50A8A">
        <w:rPr>
          <w:sz w:val="24"/>
          <w:szCs w:val="24"/>
        </w:rPr>
        <w:t xml:space="preserve">has a great </w:t>
      </w:r>
      <w:r w:rsidR="002D0234" w:rsidRPr="00D50A8A">
        <w:rPr>
          <w:sz w:val="24"/>
          <w:szCs w:val="24"/>
        </w:rPr>
        <w:t>opportunity</w:t>
      </w:r>
      <w:r w:rsidR="004C0FF1" w:rsidRPr="00D50A8A">
        <w:rPr>
          <w:sz w:val="24"/>
          <w:szCs w:val="24"/>
        </w:rPr>
        <w:t xml:space="preserve"> to capture the export market</w:t>
      </w:r>
      <w:r w:rsidR="006F00DD" w:rsidRPr="00D50A8A">
        <w:rPr>
          <w:sz w:val="24"/>
          <w:szCs w:val="24"/>
        </w:rPr>
        <w:t xml:space="preserve"> by producing the similar </w:t>
      </w:r>
      <w:r w:rsidR="00AA49F1" w:rsidRPr="00D50A8A">
        <w:rPr>
          <w:sz w:val="24"/>
          <w:szCs w:val="24"/>
        </w:rPr>
        <w:t>high-quality</w:t>
      </w:r>
      <w:r w:rsidR="006F00DD" w:rsidRPr="00D50A8A">
        <w:rPr>
          <w:sz w:val="24"/>
          <w:szCs w:val="24"/>
        </w:rPr>
        <w:t xml:space="preserve"> products </w:t>
      </w:r>
      <w:r w:rsidR="00376E0F" w:rsidRPr="00D50A8A">
        <w:rPr>
          <w:sz w:val="24"/>
          <w:szCs w:val="24"/>
        </w:rPr>
        <w:t xml:space="preserve">like </w:t>
      </w:r>
      <w:r w:rsidR="002D0234" w:rsidRPr="00D50A8A">
        <w:rPr>
          <w:sz w:val="24"/>
          <w:szCs w:val="24"/>
        </w:rPr>
        <w:t xml:space="preserve">AOC Resins, </w:t>
      </w:r>
      <w:r w:rsidR="005513AA" w:rsidRPr="00D50A8A">
        <w:rPr>
          <w:sz w:val="24"/>
          <w:szCs w:val="24"/>
        </w:rPr>
        <w:t>INEOS Composites</w:t>
      </w:r>
      <w:r w:rsidR="002D0234" w:rsidRPr="00D50A8A">
        <w:rPr>
          <w:sz w:val="24"/>
          <w:szCs w:val="24"/>
        </w:rPr>
        <w:t xml:space="preserve">, Scott Bader Company Ltd. etc. </w:t>
      </w:r>
      <w:r w:rsidR="005513AA" w:rsidRPr="00D50A8A">
        <w:rPr>
          <w:sz w:val="24"/>
          <w:szCs w:val="24"/>
        </w:rPr>
        <w:t xml:space="preserve">The company can target China, Turkey, South Africa, </w:t>
      </w:r>
      <w:proofErr w:type="gramStart"/>
      <w:r w:rsidR="005513AA" w:rsidRPr="00D50A8A">
        <w:rPr>
          <w:sz w:val="24"/>
          <w:szCs w:val="24"/>
        </w:rPr>
        <w:t>Indonesia</w:t>
      </w:r>
      <w:proofErr w:type="gramEnd"/>
      <w:r w:rsidR="005513AA" w:rsidRPr="00D50A8A">
        <w:rPr>
          <w:sz w:val="24"/>
          <w:szCs w:val="24"/>
        </w:rPr>
        <w:t xml:space="preserve"> and Vietnam </w:t>
      </w:r>
      <w:r w:rsidR="00D50A8A">
        <w:rPr>
          <w:sz w:val="24"/>
          <w:szCs w:val="24"/>
        </w:rPr>
        <w:t xml:space="preserve">for potential export market which will be requiring high quality </w:t>
      </w:r>
      <w:r w:rsidR="00102ED0">
        <w:rPr>
          <w:sz w:val="24"/>
          <w:szCs w:val="24"/>
        </w:rPr>
        <w:t>vinyl ester resin for the operations and can also target to countries they are currently exporting as the countries will be experiencing huge investments in renewable sector in the coming future.</w:t>
      </w:r>
    </w:p>
    <w:p w14:paraId="255EDCCF" w14:textId="5ABA9FE5" w:rsidR="00122401" w:rsidRPr="00122401" w:rsidRDefault="00122401" w:rsidP="00122401">
      <w:pPr>
        <w:tabs>
          <w:tab w:val="left" w:pos="1365"/>
        </w:tabs>
        <w:spacing w:line="360" w:lineRule="auto"/>
        <w:jc w:val="both"/>
        <w:rPr>
          <w:b/>
          <w:bCs/>
          <w:sz w:val="24"/>
          <w:szCs w:val="24"/>
        </w:rPr>
      </w:pPr>
      <w:r>
        <w:rPr>
          <w:noProof/>
        </w:rPr>
        <w:drawing>
          <wp:inline distT="0" distB="0" distL="0" distR="0" wp14:anchorId="7FB7C956" wp14:editId="5A9D8EAF">
            <wp:extent cx="6457950" cy="3632835"/>
            <wp:effectExtent l="0" t="0" r="0" b="5715"/>
            <wp:docPr id="87" name="Picture 8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Map&#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67EC673D" w14:textId="309CD1C1" w:rsidR="00D16404" w:rsidRDefault="00122401" w:rsidP="005B76D3">
      <w:pPr>
        <w:tabs>
          <w:tab w:val="left" w:pos="1365"/>
        </w:tabs>
        <w:spacing w:line="360" w:lineRule="auto"/>
        <w:jc w:val="both"/>
        <w:rPr>
          <w:rFonts w:ascii="Arial" w:hAnsi="Arial" w:cs="Arial"/>
          <w:b/>
          <w:bCs/>
          <w:sz w:val="24"/>
          <w:szCs w:val="24"/>
        </w:rPr>
      </w:pPr>
      <w:r>
        <w:rPr>
          <w:rFonts w:ascii="Arial" w:hAnsi="Arial" w:cs="Arial"/>
          <w:b/>
          <w:bCs/>
          <w:sz w:val="24"/>
          <w:szCs w:val="24"/>
        </w:rPr>
        <w:t xml:space="preserve">Capex Insensitive </w:t>
      </w:r>
    </w:p>
    <w:p w14:paraId="342B9FB6" w14:textId="0F3EBA71" w:rsidR="00D16404" w:rsidRPr="003C1E00" w:rsidRDefault="003C1E00" w:rsidP="003C1E00">
      <w:pPr>
        <w:pStyle w:val="ListParagraph"/>
        <w:numPr>
          <w:ilvl w:val="0"/>
          <w:numId w:val="40"/>
        </w:numPr>
        <w:tabs>
          <w:tab w:val="left" w:pos="1365"/>
        </w:tabs>
        <w:spacing w:line="360" w:lineRule="auto"/>
        <w:jc w:val="both"/>
        <w:rPr>
          <w:sz w:val="24"/>
          <w:szCs w:val="24"/>
        </w:rPr>
      </w:pPr>
      <w:r>
        <w:rPr>
          <w:sz w:val="24"/>
          <w:szCs w:val="24"/>
        </w:rPr>
        <w:t xml:space="preserve">Since vinyl ester resin being the high value product, it can give better realization in terms of revenue. Additionally, capex for setting up manufacturing unit </w:t>
      </w:r>
      <w:r w:rsidR="00AF04C3">
        <w:rPr>
          <w:sz w:val="24"/>
          <w:szCs w:val="24"/>
        </w:rPr>
        <w:t xml:space="preserve">for VER </w:t>
      </w:r>
      <w:r>
        <w:rPr>
          <w:sz w:val="24"/>
          <w:szCs w:val="24"/>
        </w:rPr>
        <w:t xml:space="preserve">is substantially lower as </w:t>
      </w:r>
      <w:r w:rsidR="0028476D">
        <w:rPr>
          <w:sz w:val="24"/>
          <w:szCs w:val="24"/>
        </w:rPr>
        <w:t>compared to</w:t>
      </w:r>
      <w:r>
        <w:rPr>
          <w:sz w:val="24"/>
          <w:szCs w:val="24"/>
        </w:rPr>
        <w:t xml:space="preserve"> epoxy </w:t>
      </w:r>
      <w:r w:rsidR="00381897">
        <w:rPr>
          <w:sz w:val="24"/>
          <w:szCs w:val="24"/>
        </w:rPr>
        <w:t>resin,</w:t>
      </w:r>
      <w:r w:rsidR="00AF04C3">
        <w:rPr>
          <w:sz w:val="24"/>
          <w:szCs w:val="24"/>
        </w:rPr>
        <w:t xml:space="preserve"> which will provide added advantage </w:t>
      </w:r>
      <w:proofErr w:type="gramStart"/>
      <w:r w:rsidR="00AF04C3">
        <w:rPr>
          <w:sz w:val="24"/>
          <w:szCs w:val="24"/>
        </w:rPr>
        <w:t>of  low</w:t>
      </w:r>
      <w:proofErr w:type="gramEnd"/>
      <w:r w:rsidR="00AF04C3">
        <w:rPr>
          <w:sz w:val="24"/>
          <w:szCs w:val="24"/>
        </w:rPr>
        <w:t xml:space="preserve"> investment and h</w:t>
      </w:r>
      <w:r w:rsidR="0028476D">
        <w:rPr>
          <w:sz w:val="24"/>
          <w:szCs w:val="24"/>
        </w:rPr>
        <w:t>igh return .</w:t>
      </w:r>
    </w:p>
    <w:p w14:paraId="35304EA6" w14:textId="1945FD6A" w:rsidR="00D16404" w:rsidRDefault="00D16404" w:rsidP="005B76D3">
      <w:pPr>
        <w:tabs>
          <w:tab w:val="left" w:pos="1365"/>
        </w:tabs>
        <w:spacing w:line="360" w:lineRule="auto"/>
        <w:jc w:val="both"/>
        <w:rPr>
          <w:rFonts w:ascii="Arial" w:hAnsi="Arial" w:cs="Arial"/>
          <w:sz w:val="24"/>
          <w:szCs w:val="24"/>
        </w:rPr>
      </w:pPr>
    </w:p>
    <w:p w14:paraId="2D178D72" w14:textId="7B9A2241" w:rsidR="00D16404" w:rsidRDefault="00D16404" w:rsidP="005B76D3">
      <w:pPr>
        <w:tabs>
          <w:tab w:val="left" w:pos="1365"/>
        </w:tabs>
        <w:spacing w:line="360" w:lineRule="auto"/>
        <w:jc w:val="both"/>
        <w:rPr>
          <w:rFonts w:ascii="Arial" w:hAnsi="Arial" w:cs="Arial"/>
          <w:sz w:val="24"/>
          <w:szCs w:val="24"/>
        </w:rPr>
      </w:pPr>
    </w:p>
    <w:p w14:paraId="5645083A" w14:textId="6E5B578A" w:rsidR="00D16404" w:rsidRDefault="002D61D2" w:rsidP="005B76D3">
      <w:pPr>
        <w:tabs>
          <w:tab w:val="left" w:pos="1365"/>
        </w:tabs>
        <w:spacing w:line="360" w:lineRule="auto"/>
        <w:jc w:val="both"/>
        <w:rPr>
          <w:rFonts w:ascii="Arial" w:hAnsi="Arial" w:cs="Arial"/>
          <w:b/>
          <w:bCs/>
          <w:sz w:val="24"/>
          <w:szCs w:val="24"/>
        </w:rPr>
      </w:pPr>
      <w:r w:rsidRPr="002D61D2">
        <w:rPr>
          <w:rFonts w:ascii="Arial" w:hAnsi="Arial" w:cs="Arial"/>
          <w:b/>
          <w:bCs/>
          <w:sz w:val="24"/>
          <w:szCs w:val="24"/>
        </w:rPr>
        <w:lastRenderedPageBreak/>
        <w:t>Project Description</w:t>
      </w:r>
    </w:p>
    <w:p w14:paraId="58A81047" w14:textId="77910D87" w:rsidR="000678C3" w:rsidRDefault="00AF04C3" w:rsidP="000678C3">
      <w:pPr>
        <w:spacing w:line="360" w:lineRule="auto"/>
        <w:jc w:val="both"/>
        <w:rPr>
          <w:rFonts w:ascii="Arial" w:hAnsi="Arial" w:cs="Arial"/>
          <w:b/>
          <w:bCs/>
          <w:color w:val="000000"/>
          <w:sz w:val="24"/>
          <w:szCs w:val="24"/>
        </w:rPr>
      </w:pPr>
      <w:r w:rsidRPr="00F572C4">
        <w:rPr>
          <w:rFonts w:ascii="Arial" w:hAnsi="Arial" w:cs="Arial"/>
          <w:b/>
          <w:bCs/>
          <w:color w:val="000000"/>
          <w:sz w:val="24"/>
          <w:szCs w:val="24"/>
        </w:rPr>
        <w:t xml:space="preserve">4.1 Type of Project </w:t>
      </w:r>
      <w:r>
        <w:rPr>
          <w:rFonts w:ascii="Arial" w:hAnsi="Arial" w:cs="Arial"/>
          <w:b/>
          <w:bCs/>
          <w:color w:val="000000"/>
          <w:sz w:val="24"/>
          <w:szCs w:val="24"/>
        </w:rPr>
        <w:t xml:space="preserve">– </w:t>
      </w:r>
      <w:bookmarkStart w:id="275" w:name="_Hlk89361963"/>
      <w:ins w:id="276" w:author="Hardik Malhotra" w:date="2021-12-02T19:08:00Z">
        <w:r w:rsidRPr="000678C3">
          <w:rPr>
            <w:rFonts w:ascii="Arial" w:hAnsi="Arial" w:cs="Arial"/>
            <w:color w:val="000000"/>
            <w:sz w:val="24"/>
            <w:szCs w:val="24"/>
            <w:rPrChange w:id="277" w:author="Hardik Malhotra" w:date="2021-12-02T19:09:00Z">
              <w:rPr>
                <w:rFonts w:ascii="Arial" w:hAnsi="Arial" w:cs="Arial"/>
                <w:b/>
                <w:bCs/>
                <w:color w:val="000000"/>
                <w:sz w:val="24"/>
                <w:szCs w:val="24"/>
              </w:rPr>
            </w:rPrChange>
          </w:rPr>
          <w:t xml:space="preserve">The proposed project by Reliance Industries can be categorized as a </w:t>
        </w:r>
      </w:ins>
      <w:bookmarkEnd w:id="275"/>
      <w:proofErr w:type="gramStart"/>
      <w:r w:rsidR="000678C3" w:rsidRPr="000678C3">
        <w:rPr>
          <w:rFonts w:ascii="Arial" w:hAnsi="Arial" w:cs="Arial"/>
          <w:color w:val="000000"/>
          <w:sz w:val="24"/>
          <w:szCs w:val="24"/>
        </w:rPr>
        <w:t>The</w:t>
      </w:r>
      <w:proofErr w:type="gramEnd"/>
      <w:r w:rsidR="000678C3" w:rsidRPr="000678C3">
        <w:rPr>
          <w:rFonts w:ascii="Arial" w:hAnsi="Arial" w:cs="Arial"/>
          <w:color w:val="000000"/>
          <w:sz w:val="24"/>
          <w:szCs w:val="24"/>
        </w:rPr>
        <w:t xml:space="preserve"> proposed project by Reliance Industries can be categorized as a </w:t>
      </w:r>
      <w:r w:rsidR="000678C3">
        <w:rPr>
          <w:rFonts w:ascii="Arial" w:hAnsi="Arial" w:cs="Arial"/>
          <w:color w:val="000000"/>
          <w:sz w:val="24"/>
          <w:szCs w:val="24"/>
        </w:rPr>
        <w:t>brownfield</w:t>
      </w:r>
      <w:r w:rsidR="000678C3" w:rsidRPr="000678C3">
        <w:rPr>
          <w:rFonts w:ascii="Arial" w:hAnsi="Arial" w:cs="Arial"/>
          <w:color w:val="000000"/>
          <w:sz w:val="24"/>
          <w:szCs w:val="24"/>
        </w:rPr>
        <w:t xml:space="preserve"> project as </w:t>
      </w:r>
      <w:r w:rsidR="000678C3">
        <w:rPr>
          <w:rFonts w:ascii="Arial" w:hAnsi="Arial" w:cs="Arial"/>
          <w:color w:val="000000"/>
          <w:sz w:val="24"/>
          <w:szCs w:val="24"/>
        </w:rPr>
        <w:t xml:space="preserve">Reliance has a small capacity of VER at Vadodara, Gujarat (acquired unit of </w:t>
      </w:r>
      <w:proofErr w:type="spellStart"/>
      <w:r w:rsidR="000678C3">
        <w:rPr>
          <w:rFonts w:ascii="Arial" w:hAnsi="Arial" w:cs="Arial"/>
          <w:color w:val="000000"/>
          <w:sz w:val="24"/>
          <w:szCs w:val="24"/>
        </w:rPr>
        <w:t>Kemrock</w:t>
      </w:r>
      <w:proofErr w:type="spellEnd"/>
      <w:r w:rsidR="000678C3">
        <w:rPr>
          <w:rFonts w:ascii="Arial" w:hAnsi="Arial" w:cs="Arial"/>
          <w:color w:val="000000"/>
          <w:sz w:val="24"/>
          <w:szCs w:val="24"/>
        </w:rPr>
        <w:t>)</w:t>
      </w:r>
      <w:r w:rsidR="000678C3" w:rsidRPr="000678C3">
        <w:rPr>
          <w:rFonts w:ascii="Arial" w:hAnsi="Arial" w:cs="Arial"/>
          <w:color w:val="000000"/>
          <w:sz w:val="24"/>
          <w:szCs w:val="24"/>
        </w:rPr>
        <w:t xml:space="preserve">. The project will </w:t>
      </w:r>
      <w:r w:rsidR="000678C3">
        <w:rPr>
          <w:rFonts w:ascii="Arial" w:hAnsi="Arial" w:cs="Arial"/>
          <w:color w:val="000000"/>
          <w:sz w:val="24"/>
          <w:szCs w:val="24"/>
        </w:rPr>
        <w:t>be</w:t>
      </w:r>
      <w:r w:rsidR="000678C3" w:rsidRPr="000678C3">
        <w:rPr>
          <w:rFonts w:ascii="Arial" w:hAnsi="Arial" w:cs="Arial"/>
          <w:color w:val="000000"/>
          <w:sz w:val="24"/>
          <w:szCs w:val="24"/>
        </w:rPr>
        <w:t xml:space="preserve"> backward inte</w:t>
      </w:r>
      <w:r w:rsidR="000678C3">
        <w:rPr>
          <w:rFonts w:ascii="Arial" w:hAnsi="Arial" w:cs="Arial"/>
          <w:color w:val="000000"/>
          <w:sz w:val="24"/>
          <w:szCs w:val="24"/>
        </w:rPr>
        <w:t>grated</w:t>
      </w:r>
      <w:r w:rsidR="000678C3" w:rsidRPr="000678C3">
        <w:rPr>
          <w:rFonts w:ascii="Arial" w:hAnsi="Arial" w:cs="Arial"/>
          <w:color w:val="000000"/>
          <w:sz w:val="24"/>
          <w:szCs w:val="24"/>
        </w:rPr>
        <w:t xml:space="preserve"> because Reliance </w:t>
      </w:r>
      <w:r w:rsidR="000678C3">
        <w:rPr>
          <w:rFonts w:ascii="Arial" w:hAnsi="Arial" w:cs="Arial"/>
          <w:color w:val="000000"/>
          <w:sz w:val="24"/>
          <w:szCs w:val="24"/>
        </w:rPr>
        <w:t xml:space="preserve">will be producing </w:t>
      </w:r>
      <w:r w:rsidR="00877B95">
        <w:rPr>
          <w:rFonts w:ascii="Arial" w:hAnsi="Arial" w:cs="Arial"/>
          <w:color w:val="000000"/>
          <w:sz w:val="24"/>
          <w:szCs w:val="24"/>
        </w:rPr>
        <w:t xml:space="preserve">epoxy resin, one of the </w:t>
      </w:r>
      <w:r w:rsidR="00B52155">
        <w:rPr>
          <w:rFonts w:ascii="Arial" w:hAnsi="Arial" w:cs="Arial"/>
          <w:color w:val="000000"/>
          <w:sz w:val="24"/>
          <w:szCs w:val="24"/>
        </w:rPr>
        <w:t>feedstocks</w:t>
      </w:r>
      <w:r w:rsidR="00877B95">
        <w:rPr>
          <w:rFonts w:ascii="Arial" w:hAnsi="Arial" w:cs="Arial"/>
          <w:color w:val="000000"/>
          <w:sz w:val="24"/>
          <w:szCs w:val="24"/>
        </w:rPr>
        <w:t xml:space="preserve"> of vinyl ester resin.</w:t>
      </w:r>
    </w:p>
    <w:p w14:paraId="0B83F846" w14:textId="056040F1" w:rsidR="00AF04C3" w:rsidRDefault="00AF04C3" w:rsidP="000678C3">
      <w:pPr>
        <w:spacing w:line="360" w:lineRule="auto"/>
        <w:jc w:val="both"/>
        <w:rPr>
          <w:rFonts w:ascii="Arial" w:hAnsi="Arial" w:cs="Arial"/>
          <w:b/>
          <w:bCs/>
          <w:color w:val="000000"/>
          <w:sz w:val="24"/>
          <w:szCs w:val="24"/>
        </w:rPr>
      </w:pPr>
      <w:r w:rsidRPr="000A76C2">
        <w:rPr>
          <w:rFonts w:ascii="Arial" w:hAnsi="Arial" w:cs="Arial"/>
          <w:b/>
          <w:bCs/>
          <w:color w:val="000000"/>
          <w:sz w:val="24"/>
          <w:szCs w:val="24"/>
        </w:rPr>
        <w:t>4.2 Magnitude of the Operation</w:t>
      </w:r>
      <w:r>
        <w:rPr>
          <w:rFonts w:ascii="Arial" w:hAnsi="Arial" w:cs="Arial"/>
          <w:b/>
          <w:bCs/>
          <w:color w:val="000000"/>
          <w:sz w:val="24"/>
          <w:szCs w:val="24"/>
        </w:rPr>
        <w:t xml:space="preserve">- </w:t>
      </w:r>
    </w:p>
    <w:p w14:paraId="60D8514C" w14:textId="77777777" w:rsidR="00AF04C3" w:rsidRPr="00A11B53" w:rsidRDefault="00AF04C3" w:rsidP="00AF04C3">
      <w:pPr>
        <w:spacing w:line="360" w:lineRule="auto"/>
        <w:rPr>
          <w:rFonts w:ascii="Arial" w:hAnsi="Arial" w:cs="Arial"/>
          <w:color w:val="000000"/>
          <w:sz w:val="24"/>
          <w:szCs w:val="24"/>
        </w:rPr>
      </w:pPr>
      <w:r w:rsidRPr="00A11B53">
        <w:rPr>
          <w:rFonts w:ascii="Arial" w:hAnsi="Arial" w:cs="Arial"/>
          <w:color w:val="000000"/>
          <w:sz w:val="24"/>
          <w:szCs w:val="24"/>
        </w:rPr>
        <w:t>It is an integrated petrochemical complex co</w:t>
      </w:r>
      <w:r>
        <w:rPr>
          <w:rFonts w:ascii="Arial" w:hAnsi="Arial" w:cs="Arial"/>
          <w:color w:val="000000"/>
          <w:sz w:val="24"/>
          <w:szCs w:val="24"/>
        </w:rPr>
        <w:t>mprising</w:t>
      </w:r>
      <w:r w:rsidRPr="00A11B53">
        <w:rPr>
          <w:rFonts w:ascii="Arial" w:hAnsi="Arial" w:cs="Arial"/>
          <w:color w:val="000000"/>
          <w:sz w:val="24"/>
          <w:szCs w:val="24"/>
        </w:rPr>
        <w:t xml:space="preserve"> of,</w:t>
      </w:r>
    </w:p>
    <w:p w14:paraId="65B3AF77" w14:textId="5D57BDFA" w:rsidR="00AF04C3" w:rsidRPr="00A11B53" w:rsidRDefault="008129E4" w:rsidP="00AF04C3">
      <w:pPr>
        <w:pStyle w:val="ListParagraph"/>
        <w:numPr>
          <w:ilvl w:val="0"/>
          <w:numId w:val="41"/>
        </w:numPr>
        <w:spacing w:line="360" w:lineRule="auto"/>
        <w:rPr>
          <w:color w:val="000000"/>
          <w:sz w:val="24"/>
          <w:szCs w:val="24"/>
        </w:rPr>
      </w:pPr>
      <w:r>
        <w:rPr>
          <w:color w:val="000000"/>
          <w:sz w:val="24"/>
          <w:szCs w:val="24"/>
        </w:rPr>
        <w:t>Vinyl Ester Resin</w:t>
      </w:r>
      <w:r w:rsidR="00AF04C3" w:rsidRPr="00A11B53">
        <w:rPr>
          <w:color w:val="000000"/>
          <w:sz w:val="24"/>
          <w:szCs w:val="24"/>
        </w:rPr>
        <w:t xml:space="preserve"> plant </w:t>
      </w:r>
      <w:r>
        <w:rPr>
          <w:color w:val="000000"/>
          <w:sz w:val="24"/>
          <w:szCs w:val="24"/>
        </w:rPr>
        <w:t>30</w:t>
      </w:r>
      <w:r w:rsidR="00AF04C3">
        <w:rPr>
          <w:color w:val="000000"/>
          <w:sz w:val="24"/>
          <w:szCs w:val="24"/>
        </w:rPr>
        <w:t xml:space="preserve"> K</w:t>
      </w:r>
      <w:r w:rsidR="00AF04C3" w:rsidRPr="00A11B53">
        <w:rPr>
          <w:color w:val="000000"/>
          <w:sz w:val="24"/>
          <w:szCs w:val="24"/>
        </w:rPr>
        <w:t>TPA</w:t>
      </w:r>
      <w:r w:rsidR="00AF04C3">
        <w:rPr>
          <w:color w:val="000000"/>
          <w:sz w:val="24"/>
          <w:szCs w:val="24"/>
        </w:rPr>
        <w:t>.</w:t>
      </w:r>
    </w:p>
    <w:p w14:paraId="395F66C9" w14:textId="77777777" w:rsidR="00AF04C3" w:rsidRPr="00A11B53" w:rsidRDefault="00AF04C3" w:rsidP="00AF04C3">
      <w:pPr>
        <w:pStyle w:val="ListParagraph"/>
        <w:numPr>
          <w:ilvl w:val="0"/>
          <w:numId w:val="41"/>
        </w:numPr>
        <w:spacing w:line="360" w:lineRule="auto"/>
        <w:rPr>
          <w:color w:val="000000"/>
          <w:sz w:val="24"/>
          <w:szCs w:val="24"/>
        </w:rPr>
      </w:pPr>
      <w:r w:rsidRPr="00A11B53">
        <w:rPr>
          <w:color w:val="000000"/>
          <w:sz w:val="24"/>
          <w:szCs w:val="24"/>
        </w:rPr>
        <w:t>Captive power plant</w:t>
      </w:r>
      <w:r>
        <w:rPr>
          <w:color w:val="000000"/>
          <w:sz w:val="24"/>
          <w:szCs w:val="24"/>
        </w:rPr>
        <w:t xml:space="preserve"> focusing on renewable energy.</w:t>
      </w:r>
    </w:p>
    <w:p w14:paraId="6D9B656E" w14:textId="77777777" w:rsidR="00AF04C3" w:rsidRDefault="00AF04C3" w:rsidP="00AF04C3">
      <w:pPr>
        <w:pStyle w:val="ListParagraph"/>
        <w:numPr>
          <w:ilvl w:val="0"/>
          <w:numId w:val="41"/>
        </w:numPr>
        <w:spacing w:line="360" w:lineRule="auto"/>
        <w:rPr>
          <w:color w:val="000000"/>
          <w:sz w:val="24"/>
          <w:szCs w:val="24"/>
        </w:rPr>
      </w:pPr>
      <w:r w:rsidRPr="00A11B53">
        <w:rPr>
          <w:color w:val="000000"/>
          <w:sz w:val="24"/>
          <w:szCs w:val="24"/>
        </w:rPr>
        <w:t>All other associated utilities such as DM Plants, Effluent treatment plants, Sewage treatment plant, Compressed air &amp; Nitrogen generation plant and infrastructure facility.</w:t>
      </w:r>
    </w:p>
    <w:p w14:paraId="7D8F194E" w14:textId="77777777" w:rsidR="00AF04C3" w:rsidRDefault="00AF04C3" w:rsidP="0015365E">
      <w:pPr>
        <w:spacing w:line="360" w:lineRule="auto"/>
        <w:rPr>
          <w:ins w:id="278" w:author="Hardik Malhotra" w:date="2021-12-02T19:07:00Z"/>
          <w:rFonts w:ascii="Arial" w:hAnsi="Arial" w:cs="Arial"/>
          <w:b/>
          <w:bCs/>
          <w:sz w:val="24"/>
          <w:szCs w:val="24"/>
        </w:rPr>
      </w:pPr>
      <w:bookmarkStart w:id="279" w:name="_Hlk89362060"/>
      <w:r w:rsidRPr="001874BD">
        <w:rPr>
          <w:rFonts w:ascii="Arial" w:hAnsi="Arial" w:cs="Arial"/>
          <w:b/>
          <w:bCs/>
          <w:sz w:val="24"/>
          <w:szCs w:val="24"/>
        </w:rPr>
        <w:t xml:space="preserve">Plot Plan Area: </w:t>
      </w:r>
    </w:p>
    <w:p w14:paraId="75CAB859" w14:textId="265D20B4" w:rsidR="00AF04C3" w:rsidRPr="00C2248C" w:rsidRDefault="00AF04C3">
      <w:pPr>
        <w:widowControl w:val="0"/>
        <w:autoSpaceDE w:val="0"/>
        <w:autoSpaceDN w:val="0"/>
        <w:spacing w:after="0" w:line="360" w:lineRule="auto"/>
        <w:rPr>
          <w:ins w:id="280" w:author="Hardik Malhotra" w:date="2021-12-02T19:07:00Z"/>
          <w:color w:val="000000"/>
          <w:sz w:val="24"/>
          <w:szCs w:val="24"/>
          <w:rPrChange w:id="281" w:author="Hardik Malhotra" w:date="2021-12-02T19:08:00Z">
            <w:rPr>
              <w:ins w:id="282" w:author="Hardik Malhotra" w:date="2021-12-02T19:07:00Z"/>
            </w:rPr>
          </w:rPrChange>
        </w:rPr>
        <w:pPrChange w:id="283" w:author="Hardik Malhotra" w:date="2021-12-02T19:08:00Z">
          <w:pPr>
            <w:pStyle w:val="ListParagraph"/>
            <w:numPr>
              <w:numId w:val="43"/>
            </w:numPr>
            <w:tabs>
              <w:tab w:val="num" w:pos="360"/>
              <w:tab w:val="num" w:pos="720"/>
            </w:tabs>
            <w:ind w:left="720" w:hanging="720"/>
          </w:pPr>
        </w:pPrChange>
      </w:pPr>
      <w:ins w:id="284" w:author="Hardik Malhotra" w:date="2021-12-02T19:07:00Z">
        <w:r w:rsidRPr="00C2248C">
          <w:rPr>
            <w:color w:val="000000"/>
            <w:sz w:val="24"/>
            <w:szCs w:val="24"/>
            <w:rPrChange w:id="285" w:author="Hardik Malhotra" w:date="2021-12-02T19:08:00Z">
              <w:rPr/>
            </w:rPrChange>
          </w:rPr>
          <w:t xml:space="preserve">The proposed resin. </w:t>
        </w:r>
      </w:ins>
    </w:p>
    <w:p w14:paraId="7D0F27A3" w14:textId="77777777" w:rsidR="00AF04C3" w:rsidRPr="00C2248C" w:rsidDel="00C2248C" w:rsidRDefault="00AF04C3" w:rsidP="0015365E">
      <w:pPr>
        <w:widowControl w:val="0"/>
        <w:autoSpaceDE w:val="0"/>
        <w:autoSpaceDN w:val="0"/>
        <w:spacing w:after="0" w:line="360" w:lineRule="auto"/>
        <w:rPr>
          <w:del w:id="286" w:author="Hardik Malhotra" w:date="2021-12-02T19:07:00Z"/>
          <w:rFonts w:ascii="Arial" w:eastAsia="Arial" w:hAnsi="Arial" w:cs="Arial"/>
          <w:color w:val="000000"/>
          <w:sz w:val="24"/>
          <w:szCs w:val="24"/>
          <w:lang w:val="en-US"/>
          <w:rPrChange w:id="287" w:author="Hardik Malhotra" w:date="2021-12-02T19:08:00Z">
            <w:rPr>
              <w:del w:id="288" w:author="Hardik Malhotra" w:date="2021-12-02T19:07:00Z"/>
              <w:rFonts w:ascii="Arial" w:hAnsi="Arial" w:cs="Arial"/>
              <w:color w:val="000000"/>
              <w:sz w:val="32"/>
              <w:szCs w:val="32"/>
            </w:rPr>
          </w:rPrChange>
        </w:rPr>
      </w:pPr>
    </w:p>
    <w:bookmarkEnd w:id="279"/>
    <w:p w14:paraId="2AE43CF5" w14:textId="4532D443" w:rsidR="0015365E" w:rsidRPr="0015365E" w:rsidRDefault="0015365E" w:rsidP="0015365E">
      <w:pPr>
        <w:widowControl w:val="0"/>
        <w:numPr>
          <w:ilvl w:val="0"/>
          <w:numId w:val="42"/>
        </w:numPr>
        <w:autoSpaceDE w:val="0"/>
        <w:autoSpaceDN w:val="0"/>
        <w:spacing w:after="0" w:line="360" w:lineRule="auto"/>
        <w:jc w:val="both"/>
        <w:rPr>
          <w:rFonts w:ascii="Arial" w:eastAsia="Arial" w:hAnsi="Arial" w:cs="Arial"/>
          <w:sz w:val="24"/>
          <w:szCs w:val="24"/>
          <w:lang w:val="en-US"/>
        </w:rPr>
      </w:pPr>
      <w:r w:rsidRPr="0015365E">
        <w:rPr>
          <w:rFonts w:ascii="Arial" w:eastAsia="Arial" w:hAnsi="Arial" w:cs="Arial"/>
          <w:sz w:val="24"/>
          <w:szCs w:val="24"/>
          <w:lang w:val="en-US"/>
        </w:rPr>
        <w:t xml:space="preserve">The proposed brownfield project will be set up for the manufacturing of various grades of vinyl ester resin. </w:t>
      </w:r>
    </w:p>
    <w:p w14:paraId="11035B46" w14:textId="4470474E" w:rsidR="0015365E" w:rsidRPr="0015365E" w:rsidRDefault="0015365E" w:rsidP="0015365E">
      <w:pPr>
        <w:widowControl w:val="0"/>
        <w:numPr>
          <w:ilvl w:val="0"/>
          <w:numId w:val="42"/>
        </w:numPr>
        <w:autoSpaceDE w:val="0"/>
        <w:autoSpaceDN w:val="0"/>
        <w:spacing w:after="0" w:line="360" w:lineRule="auto"/>
        <w:jc w:val="both"/>
        <w:rPr>
          <w:rFonts w:ascii="Arial" w:eastAsia="Arial" w:hAnsi="Arial" w:cs="Arial"/>
          <w:sz w:val="24"/>
          <w:szCs w:val="24"/>
          <w:lang w:val="en-US"/>
        </w:rPr>
      </w:pPr>
      <w:r w:rsidRPr="0015365E">
        <w:rPr>
          <w:rFonts w:ascii="Arial" w:eastAsia="Arial" w:hAnsi="Arial" w:cs="Arial"/>
          <w:sz w:val="24"/>
          <w:szCs w:val="24"/>
          <w:lang w:val="en-US"/>
        </w:rPr>
        <w:t>The land required for the proposed project will be 5 acres which will include raw material storage, product storage, waste storage area, water treatment facility, main plant 1 (for liquid</w:t>
      </w:r>
      <w:r w:rsidR="00B52155">
        <w:rPr>
          <w:rFonts w:ascii="Arial" w:eastAsia="Arial" w:hAnsi="Arial" w:cs="Arial"/>
          <w:sz w:val="24"/>
          <w:szCs w:val="24"/>
          <w:lang w:val="en-US"/>
        </w:rPr>
        <w:t xml:space="preserve"> vinyl ester</w:t>
      </w:r>
      <w:r w:rsidRPr="0015365E">
        <w:rPr>
          <w:rFonts w:ascii="Arial" w:eastAsia="Arial" w:hAnsi="Arial" w:cs="Arial"/>
          <w:sz w:val="24"/>
          <w:szCs w:val="24"/>
          <w:lang w:val="en-US"/>
        </w:rPr>
        <w:t xml:space="preserve"> resin), air conditioning storage, main plant 2 (for solid </w:t>
      </w:r>
      <w:r w:rsidR="00B52155">
        <w:rPr>
          <w:rFonts w:ascii="Arial" w:eastAsia="Arial" w:hAnsi="Arial" w:cs="Arial"/>
          <w:sz w:val="24"/>
          <w:szCs w:val="24"/>
          <w:lang w:val="en-US"/>
        </w:rPr>
        <w:t>vinyl ester</w:t>
      </w:r>
      <w:r w:rsidRPr="0015365E">
        <w:rPr>
          <w:rFonts w:ascii="Arial" w:eastAsia="Arial" w:hAnsi="Arial" w:cs="Arial"/>
          <w:sz w:val="24"/>
          <w:szCs w:val="24"/>
          <w:lang w:val="en-US"/>
        </w:rPr>
        <w:t xml:space="preserve"> resin), ETP plant, administration building, space for future expansion, green area etc. </w:t>
      </w:r>
    </w:p>
    <w:p w14:paraId="48D13EDB" w14:textId="77777777" w:rsidR="0015365E" w:rsidRPr="0015365E" w:rsidRDefault="0015365E" w:rsidP="0015365E">
      <w:pPr>
        <w:widowControl w:val="0"/>
        <w:numPr>
          <w:ilvl w:val="0"/>
          <w:numId w:val="42"/>
        </w:numPr>
        <w:autoSpaceDE w:val="0"/>
        <w:autoSpaceDN w:val="0"/>
        <w:spacing w:after="0" w:line="360" w:lineRule="auto"/>
        <w:jc w:val="both"/>
        <w:rPr>
          <w:rFonts w:ascii="Arial" w:eastAsia="Arial" w:hAnsi="Arial" w:cs="Arial"/>
          <w:sz w:val="24"/>
          <w:szCs w:val="24"/>
          <w:lang w:val="en-US"/>
        </w:rPr>
      </w:pPr>
      <w:r w:rsidRPr="0015365E">
        <w:rPr>
          <w:rFonts w:ascii="Arial" w:eastAsia="Arial" w:hAnsi="Arial" w:cs="Arial"/>
          <w:sz w:val="24"/>
          <w:szCs w:val="24"/>
          <w:lang w:val="en-US"/>
        </w:rPr>
        <w:t xml:space="preserve">Around 10%-13% of the total plot area is needed to be reserved for green cover/lawn development. Local plant species must be planted with adequate spacing and density to ensure faster growth and survival. </w:t>
      </w:r>
    </w:p>
    <w:p w14:paraId="52D7BFB1" w14:textId="6AE5A104" w:rsidR="00AF04C3" w:rsidRPr="0015365E" w:rsidRDefault="00AF04C3">
      <w:pPr>
        <w:spacing w:line="360" w:lineRule="auto"/>
        <w:rPr>
          <w:ins w:id="289" w:author="Hardik Malhotra" w:date="2021-12-02T19:08:00Z"/>
          <w:rFonts w:ascii="Arial" w:eastAsia="Arial" w:hAnsi="Arial" w:cs="Arial"/>
          <w:color w:val="000000"/>
          <w:sz w:val="24"/>
          <w:szCs w:val="24"/>
          <w:lang w:val="en-US"/>
          <w:rPrChange w:id="290" w:author="Hardik Malhotra" w:date="2021-12-02T19:08:00Z">
            <w:rPr>
              <w:ins w:id="291" w:author="Hardik Malhotra" w:date="2021-12-02T19:08:00Z"/>
            </w:rPr>
          </w:rPrChange>
        </w:rPr>
        <w:pPrChange w:id="292" w:author="Hardik Malhotra" w:date="2021-12-02T19:08:00Z">
          <w:pPr/>
        </w:pPrChange>
      </w:pPr>
      <w:ins w:id="293" w:author="Hardik Malhotra" w:date="2021-12-02T19:05:00Z">
        <w:r w:rsidRPr="0015365E">
          <w:rPr>
            <w:rFonts w:ascii="Arial" w:eastAsia="Arial" w:hAnsi="Arial" w:cs="Arial"/>
            <w:color w:val="000000"/>
            <w:sz w:val="24"/>
            <w:szCs w:val="24"/>
            <w:lang w:val="en-US"/>
            <w:rPrChange w:id="294" w:author="Hardik Malhotra" w:date="2021-12-02T19:08:00Z">
              <w:rPr>
                <w:b/>
                <w:bCs/>
                <w:color w:val="000000"/>
                <w:sz w:val="24"/>
                <w:szCs w:val="24"/>
              </w:rPr>
            </w:rPrChange>
          </w:rPr>
          <w:t xml:space="preserve">The land required for the proposed project </w:t>
        </w:r>
        <w:proofErr w:type="spellStart"/>
        <w:r w:rsidRPr="0015365E">
          <w:rPr>
            <w:rFonts w:ascii="Arial" w:eastAsia="Arial" w:hAnsi="Arial" w:cs="Arial"/>
            <w:color w:val="000000"/>
            <w:sz w:val="24"/>
            <w:szCs w:val="24"/>
            <w:lang w:val="en-US"/>
            <w:rPrChange w:id="295" w:author="Hardik Malhotra" w:date="2021-12-02T19:08:00Z">
              <w:rPr>
                <w:b/>
                <w:bCs/>
                <w:color w:val="000000"/>
                <w:sz w:val="24"/>
                <w:szCs w:val="24"/>
              </w:rPr>
            </w:rPrChange>
          </w:rPr>
          <w:t>wacres</w:t>
        </w:r>
        <w:proofErr w:type="spellEnd"/>
        <w:r w:rsidRPr="0015365E">
          <w:rPr>
            <w:rFonts w:ascii="Arial" w:eastAsia="Arial" w:hAnsi="Arial" w:cs="Arial"/>
            <w:color w:val="000000"/>
            <w:sz w:val="24"/>
            <w:szCs w:val="24"/>
            <w:lang w:val="en-US"/>
            <w:rPrChange w:id="296" w:author="Hardik Malhotra" w:date="2021-12-02T19:08:00Z">
              <w:rPr>
                <w:b/>
                <w:bCs/>
                <w:color w:val="000000"/>
                <w:sz w:val="24"/>
                <w:szCs w:val="24"/>
              </w:rPr>
            </w:rPrChange>
          </w:rPr>
          <w:t xml:space="preserve"> which will include raw material storage, product storage, waste storage area, water treatment facility, main plant 1 (for liquid epoxy resin), air conditioning storage, main plant 2 (for solid epoxy resin), ETP plant, administration building, space for future expansion, green area etc.</w:t>
        </w:r>
      </w:ins>
    </w:p>
    <w:p w14:paraId="39E1CFA7" w14:textId="6FBA83E3" w:rsidR="00AF04C3" w:rsidRPr="0015365E" w:rsidRDefault="00AF04C3" w:rsidP="0015365E">
      <w:ins w:id="297" w:author="Hardik Malhotra" w:date="2021-12-02T19:05:00Z">
        <w:r w:rsidRPr="0015365E">
          <w:rPr>
            <w:rFonts w:ascii="Arial" w:eastAsia="Arial" w:hAnsi="Arial" w:cs="Arial"/>
            <w:lang w:val="en-US"/>
            <w:rPrChange w:id="298" w:author="Hardik Malhotra" w:date="2021-12-02T19:08:00Z">
              <w:rPr>
                <w:b/>
                <w:bCs/>
                <w:color w:val="000000"/>
                <w:sz w:val="24"/>
                <w:szCs w:val="24"/>
              </w:rPr>
            </w:rPrChange>
          </w:rPr>
          <w:t>Around 10%-13% of the total plot area is needed to be reserved for green cover/lawn development. Local plant species must be planted with adequate spacing and density to ensure faster growth and survival.</w:t>
        </w:r>
      </w:ins>
    </w:p>
    <w:p w14:paraId="6162833D" w14:textId="77777777" w:rsidR="00AF04C3" w:rsidRPr="00C2248C" w:rsidRDefault="00AF04C3" w:rsidP="00AF04C3">
      <w:pPr>
        <w:pStyle w:val="ListParagraph"/>
        <w:spacing w:line="360" w:lineRule="auto"/>
        <w:ind w:left="720" w:firstLine="0"/>
        <w:rPr>
          <w:ins w:id="299" w:author="Jaideep Kumar" w:date="2021-12-02T06:36:00Z"/>
          <w:color w:val="000000"/>
          <w:sz w:val="24"/>
          <w:szCs w:val="24"/>
          <w:rPrChange w:id="300" w:author="Hardik Malhotra" w:date="2021-12-02T19:08:00Z">
            <w:rPr>
              <w:ins w:id="301" w:author="Jaideep Kumar" w:date="2021-12-02T06:36:00Z"/>
              <w:b/>
              <w:bCs/>
              <w:color w:val="000000"/>
              <w:sz w:val="24"/>
              <w:szCs w:val="24"/>
            </w:rPr>
          </w:rPrChange>
        </w:rPr>
      </w:pPr>
    </w:p>
    <w:p w14:paraId="413A4E21" w14:textId="4C02B550" w:rsidR="00AF04C3" w:rsidRDefault="00AF04C3" w:rsidP="005B76D3">
      <w:pPr>
        <w:tabs>
          <w:tab w:val="left" w:pos="1365"/>
        </w:tabs>
        <w:spacing w:line="360" w:lineRule="auto"/>
        <w:jc w:val="both"/>
        <w:rPr>
          <w:rFonts w:ascii="Arial" w:hAnsi="Arial" w:cs="Arial"/>
          <w:b/>
          <w:bCs/>
          <w:sz w:val="24"/>
          <w:szCs w:val="24"/>
        </w:rPr>
      </w:pPr>
    </w:p>
    <w:p w14:paraId="1EF28FF6" w14:textId="5A89984C" w:rsidR="00AF04C3" w:rsidRDefault="00AF04C3" w:rsidP="005B76D3">
      <w:pPr>
        <w:tabs>
          <w:tab w:val="left" w:pos="1365"/>
        </w:tabs>
        <w:spacing w:line="360" w:lineRule="auto"/>
        <w:jc w:val="both"/>
        <w:rPr>
          <w:rFonts w:ascii="Arial" w:hAnsi="Arial" w:cs="Arial"/>
          <w:b/>
          <w:bCs/>
          <w:sz w:val="24"/>
          <w:szCs w:val="24"/>
        </w:rPr>
      </w:pPr>
    </w:p>
    <w:p w14:paraId="6BA483D5" w14:textId="2162759F" w:rsidR="00AF04C3" w:rsidRDefault="00AF04C3" w:rsidP="005B76D3">
      <w:pPr>
        <w:tabs>
          <w:tab w:val="left" w:pos="1365"/>
        </w:tabs>
        <w:spacing w:line="360" w:lineRule="auto"/>
        <w:jc w:val="both"/>
        <w:rPr>
          <w:rFonts w:ascii="Arial" w:hAnsi="Arial" w:cs="Arial"/>
          <w:b/>
          <w:bCs/>
          <w:sz w:val="24"/>
          <w:szCs w:val="24"/>
        </w:rPr>
      </w:pPr>
    </w:p>
    <w:p w14:paraId="59471653" w14:textId="17304586" w:rsidR="00AF04C3" w:rsidRDefault="00AF04C3" w:rsidP="005B76D3">
      <w:pPr>
        <w:tabs>
          <w:tab w:val="left" w:pos="1365"/>
        </w:tabs>
        <w:spacing w:line="360" w:lineRule="auto"/>
        <w:jc w:val="both"/>
        <w:rPr>
          <w:rFonts w:ascii="Arial" w:hAnsi="Arial" w:cs="Arial"/>
          <w:b/>
          <w:bCs/>
          <w:sz w:val="24"/>
          <w:szCs w:val="24"/>
        </w:rPr>
      </w:pPr>
    </w:p>
    <w:p w14:paraId="31E7D137" w14:textId="2551F2EA" w:rsidR="00AF04C3" w:rsidRDefault="00AF04C3" w:rsidP="005B76D3">
      <w:pPr>
        <w:tabs>
          <w:tab w:val="left" w:pos="1365"/>
        </w:tabs>
        <w:spacing w:line="360" w:lineRule="auto"/>
        <w:jc w:val="both"/>
        <w:rPr>
          <w:rFonts w:ascii="Arial" w:hAnsi="Arial" w:cs="Arial"/>
          <w:b/>
          <w:bCs/>
          <w:sz w:val="24"/>
          <w:szCs w:val="24"/>
        </w:rPr>
      </w:pPr>
    </w:p>
    <w:p w14:paraId="53E0BCDE" w14:textId="5AC2F46B" w:rsidR="00AF04C3" w:rsidRDefault="00AF04C3" w:rsidP="005B76D3">
      <w:pPr>
        <w:tabs>
          <w:tab w:val="left" w:pos="1365"/>
        </w:tabs>
        <w:spacing w:line="360" w:lineRule="auto"/>
        <w:jc w:val="both"/>
        <w:rPr>
          <w:rFonts w:ascii="Arial" w:hAnsi="Arial" w:cs="Arial"/>
          <w:b/>
          <w:bCs/>
          <w:sz w:val="24"/>
          <w:szCs w:val="24"/>
        </w:rPr>
      </w:pPr>
    </w:p>
    <w:p w14:paraId="0427A2D0" w14:textId="77777777" w:rsidR="000B6B32" w:rsidRPr="002D61D2" w:rsidRDefault="000B6B32" w:rsidP="005B76D3">
      <w:pPr>
        <w:tabs>
          <w:tab w:val="left" w:pos="1365"/>
        </w:tabs>
        <w:spacing w:line="360" w:lineRule="auto"/>
        <w:jc w:val="both"/>
        <w:rPr>
          <w:rFonts w:ascii="Arial" w:hAnsi="Arial" w:cs="Arial"/>
          <w:b/>
          <w:bCs/>
          <w:sz w:val="24"/>
          <w:szCs w:val="24"/>
        </w:rPr>
      </w:pPr>
    </w:p>
    <w:p w14:paraId="6A71E1E9" w14:textId="0D92C1A1"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 Setup Related Details</w:t>
      </w:r>
    </w:p>
    <w:p w14:paraId="2DF4A201" w14:textId="6CBAFAFF" w:rsidR="00695ED4" w:rsidRPr="00B31E3A" w:rsidRDefault="00695ED4" w:rsidP="00695ED4">
      <w:pPr>
        <w:tabs>
          <w:tab w:val="left" w:pos="1365"/>
        </w:tabs>
        <w:spacing w:line="360" w:lineRule="auto"/>
        <w:jc w:val="both"/>
        <w:rPr>
          <w:rFonts w:ascii="Arial" w:hAnsi="Arial" w:cs="Arial"/>
          <w:sz w:val="24"/>
          <w:szCs w:val="24"/>
        </w:rPr>
      </w:pPr>
      <w:r w:rsidRPr="00B31E3A">
        <w:rPr>
          <w:rFonts w:ascii="Arial" w:hAnsi="Arial" w:cs="Arial"/>
          <w:b/>
          <w:bCs/>
          <w:sz w:val="24"/>
          <w:szCs w:val="24"/>
        </w:rPr>
        <w:t>4.</w:t>
      </w:r>
      <w:r w:rsidR="00D16404">
        <w:rPr>
          <w:rFonts w:ascii="Arial" w:hAnsi="Arial" w:cs="Arial"/>
          <w:b/>
          <w:bCs/>
          <w:sz w:val="24"/>
          <w:szCs w:val="24"/>
        </w:rPr>
        <w:t>1</w:t>
      </w:r>
      <w:r w:rsidRPr="00B31E3A">
        <w:rPr>
          <w:rFonts w:ascii="Arial" w:hAnsi="Arial" w:cs="Arial"/>
          <w:b/>
          <w:bCs/>
          <w:sz w:val="24"/>
          <w:szCs w:val="24"/>
        </w:rPr>
        <w:t>.1. Target End-Use Applications</w:t>
      </w:r>
    </w:p>
    <w:tbl>
      <w:tblPr>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29"/>
        <w:gridCol w:w="3784"/>
        <w:gridCol w:w="1677"/>
        <w:gridCol w:w="1215"/>
        <w:gridCol w:w="1114"/>
      </w:tblGrid>
      <w:tr w:rsidR="00695ED4" w:rsidRPr="00B31E3A" w14:paraId="33745233" w14:textId="77777777" w:rsidTr="002B7108">
        <w:trPr>
          <w:trHeight w:val="239"/>
        </w:trPr>
        <w:tc>
          <w:tcPr>
            <w:tcW w:w="802" w:type="dxa"/>
            <w:vMerge w:val="restart"/>
            <w:shd w:val="clear" w:color="auto" w:fill="1F4E79" w:themeFill="accent5" w:themeFillShade="80"/>
            <w:noWrap/>
            <w:vAlign w:val="center"/>
            <w:hideMark/>
          </w:tcPr>
          <w:p w14:paraId="1CF7CB98"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S. No</w:t>
            </w:r>
          </w:p>
        </w:tc>
        <w:tc>
          <w:tcPr>
            <w:tcW w:w="1729" w:type="dxa"/>
            <w:vMerge w:val="restart"/>
            <w:shd w:val="clear" w:color="auto" w:fill="1F4E79" w:themeFill="accent5" w:themeFillShade="80"/>
            <w:noWrap/>
            <w:vAlign w:val="center"/>
            <w:hideMark/>
          </w:tcPr>
          <w:p w14:paraId="694A47C7"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Grade</w:t>
            </w:r>
          </w:p>
        </w:tc>
        <w:tc>
          <w:tcPr>
            <w:tcW w:w="3784" w:type="dxa"/>
            <w:vMerge w:val="restart"/>
            <w:shd w:val="clear" w:color="auto" w:fill="1F4E79" w:themeFill="accent5" w:themeFillShade="80"/>
            <w:noWrap/>
            <w:vAlign w:val="center"/>
            <w:hideMark/>
          </w:tcPr>
          <w:p w14:paraId="61B09B05"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Target Applications</w:t>
            </w:r>
          </w:p>
        </w:tc>
        <w:tc>
          <w:tcPr>
            <w:tcW w:w="4003" w:type="dxa"/>
            <w:gridSpan w:val="3"/>
            <w:shd w:val="clear" w:color="auto" w:fill="1F4E79" w:themeFill="accent5" w:themeFillShade="80"/>
            <w:noWrap/>
            <w:vAlign w:val="bottom"/>
            <w:hideMark/>
          </w:tcPr>
          <w:p w14:paraId="4F380713" w14:textId="77777777" w:rsidR="00695ED4" w:rsidRPr="00B31E3A" w:rsidRDefault="00695ED4" w:rsidP="002B7108">
            <w:pPr>
              <w:spacing w:after="0" w:line="240" w:lineRule="auto"/>
              <w:jc w:val="center"/>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Specifications</w:t>
            </w:r>
          </w:p>
        </w:tc>
      </w:tr>
      <w:tr w:rsidR="00695ED4" w:rsidRPr="00B31E3A" w14:paraId="3BD10218" w14:textId="77777777" w:rsidTr="002B7108">
        <w:trPr>
          <w:trHeight w:val="720"/>
        </w:trPr>
        <w:tc>
          <w:tcPr>
            <w:tcW w:w="802" w:type="dxa"/>
            <w:vMerge/>
            <w:shd w:val="clear" w:color="auto" w:fill="1F4E79" w:themeFill="accent5" w:themeFillShade="80"/>
            <w:vAlign w:val="center"/>
            <w:hideMark/>
          </w:tcPr>
          <w:p w14:paraId="1082306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729" w:type="dxa"/>
            <w:vMerge/>
            <w:shd w:val="clear" w:color="auto" w:fill="1F4E79" w:themeFill="accent5" w:themeFillShade="80"/>
            <w:vAlign w:val="center"/>
            <w:hideMark/>
          </w:tcPr>
          <w:p w14:paraId="6D87393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3784" w:type="dxa"/>
            <w:vMerge/>
            <w:shd w:val="clear" w:color="auto" w:fill="1F4E79" w:themeFill="accent5" w:themeFillShade="80"/>
            <w:vAlign w:val="center"/>
            <w:hideMark/>
          </w:tcPr>
          <w:p w14:paraId="77AA67AA"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677" w:type="dxa"/>
            <w:shd w:val="clear" w:color="auto" w:fill="1F4E79" w:themeFill="accent5" w:themeFillShade="80"/>
            <w:vAlign w:val="center"/>
            <w:hideMark/>
          </w:tcPr>
          <w:p w14:paraId="5F57D4A0"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Viscosity 25° C (cps)</w:t>
            </w:r>
          </w:p>
        </w:tc>
        <w:tc>
          <w:tcPr>
            <w:tcW w:w="1215" w:type="dxa"/>
            <w:shd w:val="clear" w:color="auto" w:fill="1F4E79" w:themeFill="accent5" w:themeFillShade="80"/>
            <w:vAlign w:val="center"/>
            <w:hideMark/>
          </w:tcPr>
          <w:p w14:paraId="4784DF4F"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Gel Time (min)</w:t>
            </w:r>
          </w:p>
        </w:tc>
        <w:tc>
          <w:tcPr>
            <w:tcW w:w="1110" w:type="dxa"/>
            <w:shd w:val="clear" w:color="auto" w:fill="1F4E79" w:themeFill="accent5" w:themeFillShade="80"/>
            <w:vAlign w:val="center"/>
            <w:hideMark/>
          </w:tcPr>
          <w:p w14:paraId="4F77A3BA"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Monomer Content (%)</w:t>
            </w:r>
          </w:p>
        </w:tc>
      </w:tr>
      <w:tr w:rsidR="00695ED4" w:rsidRPr="00B31E3A" w14:paraId="7437B6F2" w14:textId="77777777" w:rsidTr="002B7108">
        <w:trPr>
          <w:trHeight w:val="408"/>
        </w:trPr>
        <w:tc>
          <w:tcPr>
            <w:tcW w:w="802" w:type="dxa"/>
            <w:shd w:val="clear" w:color="auto" w:fill="9CC2E5" w:themeFill="accent5" w:themeFillTint="99"/>
            <w:noWrap/>
            <w:vAlign w:val="center"/>
            <w:hideMark/>
          </w:tcPr>
          <w:p w14:paraId="5C4A1F4B"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1</w:t>
            </w:r>
          </w:p>
        </w:tc>
        <w:tc>
          <w:tcPr>
            <w:tcW w:w="1729" w:type="dxa"/>
            <w:shd w:val="clear" w:color="000000" w:fill="9BC2E6"/>
            <w:vAlign w:val="center"/>
            <w:hideMark/>
          </w:tcPr>
          <w:p w14:paraId="229F7284" w14:textId="72DD5F42"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Bisphenol-A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59F8E5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Provide Resistance to acid, alkalis, solvents, excellent toughness, and fatigue resistance</w:t>
            </w:r>
          </w:p>
        </w:tc>
        <w:tc>
          <w:tcPr>
            <w:tcW w:w="1677" w:type="dxa"/>
            <w:shd w:val="clear" w:color="auto" w:fill="9CC2E5" w:themeFill="accent5" w:themeFillTint="99"/>
            <w:noWrap/>
            <w:vAlign w:val="center"/>
            <w:hideMark/>
          </w:tcPr>
          <w:p w14:paraId="3C895E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180-800 </w:t>
            </w:r>
          </w:p>
        </w:tc>
        <w:tc>
          <w:tcPr>
            <w:tcW w:w="1215" w:type="dxa"/>
            <w:shd w:val="clear" w:color="auto" w:fill="9CC2E5" w:themeFill="accent5" w:themeFillTint="99"/>
            <w:noWrap/>
            <w:vAlign w:val="center"/>
            <w:hideMark/>
          </w:tcPr>
          <w:p w14:paraId="7CFB502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20-32 </w:t>
            </w:r>
          </w:p>
        </w:tc>
        <w:tc>
          <w:tcPr>
            <w:tcW w:w="1110" w:type="dxa"/>
            <w:shd w:val="clear" w:color="auto" w:fill="9CC2E5" w:themeFill="accent5" w:themeFillTint="99"/>
            <w:noWrap/>
            <w:vAlign w:val="center"/>
            <w:hideMark/>
          </w:tcPr>
          <w:p w14:paraId="503DF6F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33-45</w:t>
            </w:r>
          </w:p>
        </w:tc>
      </w:tr>
      <w:tr w:rsidR="00695ED4" w:rsidRPr="00B31E3A" w14:paraId="742624E4" w14:textId="77777777" w:rsidTr="002B7108">
        <w:trPr>
          <w:trHeight w:val="408"/>
        </w:trPr>
        <w:tc>
          <w:tcPr>
            <w:tcW w:w="802" w:type="dxa"/>
            <w:shd w:val="clear" w:color="auto" w:fill="9CC2E5" w:themeFill="accent5" w:themeFillTint="99"/>
            <w:noWrap/>
            <w:vAlign w:val="center"/>
            <w:hideMark/>
          </w:tcPr>
          <w:p w14:paraId="1872469F"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2</w:t>
            </w:r>
          </w:p>
        </w:tc>
        <w:tc>
          <w:tcPr>
            <w:tcW w:w="1729" w:type="dxa"/>
            <w:shd w:val="clear" w:color="000000" w:fill="9BC2E6"/>
            <w:vAlign w:val="center"/>
            <w:hideMark/>
          </w:tcPr>
          <w:p w14:paraId="730BFA08" w14:textId="01CA331D"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 xml:space="preserve">Low styrene Monomer Bisphenol-A </w:t>
            </w:r>
            <w:r w:rsidR="00630018">
              <w:rPr>
                <w:rFonts w:ascii="Arial" w:eastAsia="Times New Roman" w:hAnsi="Arial" w:cs="Arial"/>
                <w:color w:val="111111"/>
                <w:sz w:val="20"/>
                <w:szCs w:val="20"/>
              </w:rPr>
              <w:t xml:space="preserve">Vinyl Ester </w:t>
            </w:r>
            <w:r w:rsidRPr="00B31E3A">
              <w:rPr>
                <w:rFonts w:ascii="Arial" w:eastAsia="Times New Roman" w:hAnsi="Arial" w:cs="Arial"/>
                <w:color w:val="111111"/>
                <w:sz w:val="20"/>
                <w:szCs w:val="20"/>
              </w:rPr>
              <w:t>Resin</w:t>
            </w:r>
          </w:p>
        </w:tc>
        <w:tc>
          <w:tcPr>
            <w:tcW w:w="3784" w:type="dxa"/>
            <w:shd w:val="clear" w:color="000000" w:fill="9BC2E6"/>
            <w:vAlign w:val="center"/>
            <w:hideMark/>
          </w:tcPr>
          <w:p w14:paraId="2D83EE8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Chemical reaction vessels</w:t>
            </w:r>
          </w:p>
        </w:tc>
        <w:tc>
          <w:tcPr>
            <w:tcW w:w="1677" w:type="dxa"/>
            <w:shd w:val="clear" w:color="auto" w:fill="9CC2E5" w:themeFill="accent5" w:themeFillTint="99"/>
            <w:noWrap/>
            <w:vAlign w:val="center"/>
            <w:hideMark/>
          </w:tcPr>
          <w:p w14:paraId="39639BEC"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hideMark/>
          </w:tcPr>
          <w:p w14:paraId="3D617A8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5FA5BBE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4203B40F" w14:textId="77777777" w:rsidTr="002B7108">
        <w:trPr>
          <w:trHeight w:val="408"/>
        </w:trPr>
        <w:tc>
          <w:tcPr>
            <w:tcW w:w="802" w:type="dxa"/>
            <w:shd w:val="clear" w:color="auto" w:fill="9CC2E5" w:themeFill="accent5" w:themeFillTint="99"/>
            <w:noWrap/>
            <w:vAlign w:val="center"/>
            <w:hideMark/>
          </w:tcPr>
          <w:p w14:paraId="766243D3"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3</w:t>
            </w:r>
          </w:p>
        </w:tc>
        <w:tc>
          <w:tcPr>
            <w:tcW w:w="1729" w:type="dxa"/>
            <w:shd w:val="clear" w:color="000000" w:fill="9BC2E6"/>
            <w:vAlign w:val="center"/>
            <w:hideMark/>
          </w:tcPr>
          <w:p w14:paraId="32D0DF61" w14:textId="0458ACF4" w:rsidR="00695ED4" w:rsidRPr="00B31E3A" w:rsidRDefault="00695ED4" w:rsidP="002B7108">
            <w:pPr>
              <w:spacing w:after="0" w:line="240" w:lineRule="auto"/>
              <w:rPr>
                <w:rFonts w:ascii="Arial" w:eastAsia="Times New Roman" w:hAnsi="Arial" w:cs="Arial"/>
                <w:color w:val="000000"/>
                <w:sz w:val="20"/>
                <w:szCs w:val="20"/>
                <w:lang w:val="en-US"/>
              </w:rPr>
            </w:pP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Based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12164B1B"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Excellent thermal, and chemical resistance, resistance to solvents, acids</w:t>
            </w:r>
          </w:p>
        </w:tc>
        <w:tc>
          <w:tcPr>
            <w:tcW w:w="1677" w:type="dxa"/>
            <w:shd w:val="clear" w:color="auto" w:fill="9CC2E5" w:themeFill="accent5" w:themeFillTint="99"/>
            <w:noWrap/>
            <w:vAlign w:val="center"/>
            <w:hideMark/>
          </w:tcPr>
          <w:p w14:paraId="7C4C0D7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300-400 </w:t>
            </w:r>
          </w:p>
        </w:tc>
        <w:tc>
          <w:tcPr>
            <w:tcW w:w="1215" w:type="dxa"/>
            <w:shd w:val="clear" w:color="auto" w:fill="9CC2E5" w:themeFill="accent5" w:themeFillTint="99"/>
            <w:noWrap/>
            <w:vAlign w:val="center"/>
            <w:hideMark/>
          </w:tcPr>
          <w:p w14:paraId="0CAE8DF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20-25 </w:t>
            </w:r>
          </w:p>
        </w:tc>
        <w:tc>
          <w:tcPr>
            <w:tcW w:w="1110" w:type="dxa"/>
            <w:shd w:val="clear" w:color="auto" w:fill="9CC2E5" w:themeFill="accent5" w:themeFillTint="99"/>
            <w:noWrap/>
            <w:vAlign w:val="center"/>
            <w:hideMark/>
          </w:tcPr>
          <w:p w14:paraId="1F88111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529A5BD2" w14:textId="77777777" w:rsidTr="002B7108">
        <w:trPr>
          <w:trHeight w:val="408"/>
        </w:trPr>
        <w:tc>
          <w:tcPr>
            <w:tcW w:w="802" w:type="dxa"/>
            <w:shd w:val="clear" w:color="auto" w:fill="9CC2E5" w:themeFill="accent5" w:themeFillTint="99"/>
            <w:noWrap/>
            <w:vAlign w:val="center"/>
            <w:hideMark/>
          </w:tcPr>
          <w:p w14:paraId="231F791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4</w:t>
            </w:r>
          </w:p>
        </w:tc>
        <w:tc>
          <w:tcPr>
            <w:tcW w:w="1729" w:type="dxa"/>
            <w:shd w:val="clear" w:color="000000" w:fill="9BC2E6"/>
            <w:vAlign w:val="center"/>
            <w:hideMark/>
          </w:tcPr>
          <w:p w14:paraId="097558CD" w14:textId="430D770B"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Brominated Epoxy</w:t>
            </w:r>
            <w:r w:rsidR="00630018">
              <w:rPr>
                <w:rFonts w:ascii="Arial" w:eastAsia="Times New Roman" w:hAnsi="Arial" w:cs="Arial"/>
                <w:color w:val="111111"/>
                <w:sz w:val="20"/>
                <w:szCs w:val="20"/>
              </w:rPr>
              <w:t xml:space="preserve"> Vinyl Ester</w:t>
            </w:r>
            <w:r w:rsidRPr="00B31E3A">
              <w:rPr>
                <w:rFonts w:ascii="Arial" w:eastAsia="Times New Roman" w:hAnsi="Arial" w:cs="Arial"/>
                <w:color w:val="111111"/>
                <w:sz w:val="20"/>
                <w:szCs w:val="20"/>
              </w:rPr>
              <w:t xml:space="preserve"> Resin</w:t>
            </w:r>
          </w:p>
        </w:tc>
        <w:tc>
          <w:tcPr>
            <w:tcW w:w="3784" w:type="dxa"/>
            <w:shd w:val="clear" w:color="000000" w:fill="9BC2E6"/>
            <w:vAlign w:val="center"/>
            <w:hideMark/>
          </w:tcPr>
          <w:p w14:paraId="75DC641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degree of fire retardance, resistance to chemical, tougher and fatigue resistant</w:t>
            </w:r>
          </w:p>
        </w:tc>
        <w:tc>
          <w:tcPr>
            <w:tcW w:w="1677" w:type="dxa"/>
            <w:shd w:val="clear" w:color="auto" w:fill="9CC2E5" w:themeFill="accent5" w:themeFillTint="99"/>
            <w:noWrap/>
            <w:vAlign w:val="center"/>
            <w:hideMark/>
          </w:tcPr>
          <w:p w14:paraId="22F8F2B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200-500 </w:t>
            </w:r>
          </w:p>
        </w:tc>
        <w:tc>
          <w:tcPr>
            <w:tcW w:w="1215" w:type="dxa"/>
            <w:shd w:val="clear" w:color="auto" w:fill="9CC2E5" w:themeFill="accent5" w:themeFillTint="99"/>
            <w:noWrap/>
            <w:vAlign w:val="center"/>
            <w:hideMark/>
          </w:tcPr>
          <w:p w14:paraId="4383417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1D72A7C1" w14:textId="77777777" w:rsidR="00695ED4" w:rsidRPr="00B31E3A" w:rsidRDefault="00695ED4" w:rsidP="002B7108">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t>34-39</w:t>
            </w:r>
          </w:p>
        </w:tc>
      </w:tr>
      <w:tr w:rsidR="00695ED4" w:rsidRPr="00B31E3A" w14:paraId="2BA4B968" w14:textId="77777777" w:rsidTr="002B7108">
        <w:trPr>
          <w:trHeight w:val="408"/>
        </w:trPr>
        <w:tc>
          <w:tcPr>
            <w:tcW w:w="802" w:type="dxa"/>
            <w:shd w:val="clear" w:color="auto" w:fill="9CC2E5" w:themeFill="accent5" w:themeFillTint="99"/>
            <w:noWrap/>
            <w:vAlign w:val="center"/>
            <w:hideMark/>
          </w:tcPr>
          <w:p w14:paraId="06C176C9"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5</w:t>
            </w:r>
          </w:p>
        </w:tc>
        <w:tc>
          <w:tcPr>
            <w:tcW w:w="1729" w:type="dxa"/>
            <w:shd w:val="clear" w:color="000000" w:fill="9BC2E6"/>
            <w:vAlign w:val="center"/>
            <w:hideMark/>
          </w:tcPr>
          <w:p w14:paraId="46F6BB49" w14:textId="111907B4"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Brominated </w:t>
            </w: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Epoxy Vinyl</w:t>
            </w:r>
            <w:r w:rsidR="00630018">
              <w:rPr>
                <w:rFonts w:ascii="Arial" w:eastAsia="Times New Roman" w:hAnsi="Arial" w:cs="Arial"/>
                <w:color w:val="000000"/>
                <w:sz w:val="20"/>
                <w:szCs w:val="20"/>
              </w:rPr>
              <w:t xml:space="preserve">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027BB73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Moderate degree of retardance, application in hot, wet flue gas environment</w:t>
            </w:r>
          </w:p>
        </w:tc>
        <w:tc>
          <w:tcPr>
            <w:tcW w:w="1677" w:type="dxa"/>
            <w:shd w:val="clear" w:color="auto" w:fill="9CC2E5" w:themeFill="accent5" w:themeFillTint="99"/>
            <w:noWrap/>
            <w:vAlign w:val="center"/>
            <w:hideMark/>
          </w:tcPr>
          <w:p w14:paraId="5F2F73D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300-450 </w:t>
            </w:r>
          </w:p>
        </w:tc>
        <w:tc>
          <w:tcPr>
            <w:tcW w:w="1215" w:type="dxa"/>
            <w:shd w:val="clear" w:color="auto" w:fill="9CC2E5" w:themeFill="accent5" w:themeFillTint="99"/>
            <w:noWrap/>
            <w:vAlign w:val="center"/>
            <w:hideMark/>
          </w:tcPr>
          <w:p w14:paraId="3A7C034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4296BB8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0ACECF62" w14:textId="77777777" w:rsidTr="002B7108">
        <w:trPr>
          <w:trHeight w:val="816"/>
        </w:trPr>
        <w:tc>
          <w:tcPr>
            <w:tcW w:w="802" w:type="dxa"/>
            <w:shd w:val="clear" w:color="auto" w:fill="9CC2E5" w:themeFill="accent5" w:themeFillTint="99"/>
            <w:noWrap/>
            <w:vAlign w:val="center"/>
            <w:hideMark/>
          </w:tcPr>
          <w:p w14:paraId="69698752"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6</w:t>
            </w:r>
          </w:p>
        </w:tc>
        <w:tc>
          <w:tcPr>
            <w:tcW w:w="1729" w:type="dxa"/>
            <w:shd w:val="clear" w:color="000000" w:fill="9BC2E6"/>
            <w:vAlign w:val="center"/>
            <w:hideMark/>
          </w:tcPr>
          <w:p w14:paraId="10794C01" w14:textId="5527061C"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Elastomer-modified Bisphenol-A Epoxy Vinyl </w:t>
            </w:r>
            <w:r w:rsidR="00630018">
              <w:rPr>
                <w:rFonts w:ascii="Arial" w:eastAsia="Times New Roman" w:hAnsi="Arial" w:cs="Arial"/>
                <w:color w:val="000000"/>
                <w:sz w:val="20"/>
                <w:szCs w:val="20"/>
              </w:rPr>
              <w:t xml:space="preserve">Ester </w:t>
            </w:r>
            <w:r w:rsidRPr="00B31E3A">
              <w:rPr>
                <w:rFonts w:ascii="Arial" w:eastAsia="Times New Roman" w:hAnsi="Arial" w:cs="Arial"/>
                <w:color w:val="000000"/>
                <w:sz w:val="20"/>
                <w:szCs w:val="20"/>
              </w:rPr>
              <w:t>Resin</w:t>
            </w:r>
          </w:p>
        </w:tc>
        <w:tc>
          <w:tcPr>
            <w:tcW w:w="3784" w:type="dxa"/>
            <w:shd w:val="clear" w:color="000000" w:fill="9BC2E6"/>
            <w:vAlign w:val="center"/>
            <w:hideMark/>
          </w:tcPr>
          <w:p w14:paraId="1865757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impact and fatigue resistance, chemically resistant FRP linings, composites, adhesives, electrical castings, electrical laminates, and fibres</w:t>
            </w:r>
          </w:p>
        </w:tc>
        <w:tc>
          <w:tcPr>
            <w:tcW w:w="1677" w:type="dxa"/>
            <w:shd w:val="clear" w:color="auto" w:fill="9CC2E5" w:themeFill="accent5" w:themeFillTint="99"/>
            <w:noWrap/>
            <w:vAlign w:val="center"/>
            <w:hideMark/>
          </w:tcPr>
          <w:p w14:paraId="07582B6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40-8000 </w:t>
            </w:r>
          </w:p>
        </w:tc>
        <w:tc>
          <w:tcPr>
            <w:tcW w:w="1215" w:type="dxa"/>
            <w:shd w:val="clear" w:color="auto" w:fill="9CC2E5" w:themeFill="accent5" w:themeFillTint="99"/>
            <w:noWrap/>
            <w:vAlign w:val="center"/>
            <w:hideMark/>
          </w:tcPr>
          <w:p w14:paraId="5C86BC3A"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37EFEFC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7FB089D6" w14:textId="77777777" w:rsidTr="002B7108">
        <w:trPr>
          <w:trHeight w:val="408"/>
        </w:trPr>
        <w:tc>
          <w:tcPr>
            <w:tcW w:w="802" w:type="dxa"/>
            <w:shd w:val="clear" w:color="auto" w:fill="9CC2E5" w:themeFill="accent5" w:themeFillTint="99"/>
            <w:noWrap/>
            <w:vAlign w:val="center"/>
            <w:hideMark/>
          </w:tcPr>
          <w:p w14:paraId="3AF6A284"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7</w:t>
            </w:r>
          </w:p>
        </w:tc>
        <w:tc>
          <w:tcPr>
            <w:tcW w:w="1729" w:type="dxa"/>
            <w:shd w:val="clear" w:color="000000" w:fill="9BC2E6"/>
            <w:vAlign w:val="center"/>
            <w:hideMark/>
          </w:tcPr>
          <w:p w14:paraId="22C5797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Urethane Modified Vinyl Ester Resin</w:t>
            </w:r>
          </w:p>
        </w:tc>
        <w:tc>
          <w:tcPr>
            <w:tcW w:w="3784" w:type="dxa"/>
            <w:shd w:val="clear" w:color="000000" w:fill="9BC2E6"/>
            <w:vAlign w:val="center"/>
            <w:hideMark/>
          </w:tcPr>
          <w:p w14:paraId="0CD1D06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Heat, Corrosion and Chemical resistant, application in marine, pultrusion, carbon fibre</w:t>
            </w:r>
          </w:p>
        </w:tc>
        <w:tc>
          <w:tcPr>
            <w:tcW w:w="1677" w:type="dxa"/>
            <w:shd w:val="clear" w:color="auto" w:fill="9CC2E5" w:themeFill="accent5" w:themeFillTint="99"/>
            <w:noWrap/>
            <w:vAlign w:val="center"/>
            <w:hideMark/>
          </w:tcPr>
          <w:p w14:paraId="6835CBA6"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215" w:type="dxa"/>
            <w:shd w:val="clear" w:color="auto" w:fill="9CC2E5" w:themeFill="accent5" w:themeFillTint="99"/>
            <w:noWrap/>
            <w:vAlign w:val="center"/>
            <w:hideMark/>
          </w:tcPr>
          <w:p w14:paraId="72D2884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110" w:type="dxa"/>
            <w:shd w:val="clear" w:color="auto" w:fill="9CC2E5" w:themeFill="accent5" w:themeFillTint="99"/>
            <w:noWrap/>
            <w:vAlign w:val="center"/>
            <w:hideMark/>
          </w:tcPr>
          <w:p w14:paraId="11C2F7F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r>
      <w:tr w:rsidR="00695ED4" w:rsidRPr="00B31E3A" w14:paraId="66FCF211" w14:textId="77777777" w:rsidTr="002B7108">
        <w:trPr>
          <w:trHeight w:val="408"/>
        </w:trPr>
        <w:tc>
          <w:tcPr>
            <w:tcW w:w="802" w:type="dxa"/>
            <w:shd w:val="clear" w:color="auto" w:fill="9CC2E5" w:themeFill="accent5" w:themeFillTint="99"/>
            <w:noWrap/>
            <w:vAlign w:val="center"/>
            <w:hideMark/>
          </w:tcPr>
          <w:p w14:paraId="32A4CA4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lang w:val="en-US"/>
              </w:rPr>
              <w:t>8</w:t>
            </w:r>
          </w:p>
        </w:tc>
        <w:tc>
          <w:tcPr>
            <w:tcW w:w="1729" w:type="dxa"/>
            <w:shd w:val="clear" w:color="000000" w:fill="9BC2E6"/>
            <w:vAlign w:val="center"/>
            <w:hideMark/>
          </w:tcPr>
          <w:p w14:paraId="76F1099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Amine Accelerated Vinyl Ester Resins</w:t>
            </w:r>
          </w:p>
        </w:tc>
        <w:tc>
          <w:tcPr>
            <w:tcW w:w="3784" w:type="dxa"/>
            <w:shd w:val="clear" w:color="000000" w:fill="9BC2E6"/>
            <w:vAlign w:val="center"/>
            <w:hideMark/>
          </w:tcPr>
          <w:p w14:paraId="1809D31B" w14:textId="77777777" w:rsidR="00695ED4" w:rsidRPr="00B31E3A" w:rsidRDefault="00695ED4" w:rsidP="002B7108">
            <w:pPr>
              <w:spacing w:after="0" w:line="240" w:lineRule="auto"/>
              <w:rPr>
                <w:rFonts w:ascii="Calibri" w:eastAsia="Times New Roman" w:hAnsi="Calibri" w:cs="Times New Roman"/>
                <w:color w:val="000000"/>
                <w:lang w:val="en-US"/>
              </w:rPr>
            </w:pPr>
            <w:r w:rsidRPr="002C3188">
              <w:rPr>
                <w:rFonts w:ascii="Arial" w:eastAsia="Times New Roman" w:hAnsi="Arial" w:cs="Arial"/>
                <w:color w:val="000000"/>
                <w:sz w:val="20"/>
                <w:szCs w:val="20"/>
              </w:rPr>
              <w:t> Composites</w:t>
            </w:r>
          </w:p>
        </w:tc>
        <w:tc>
          <w:tcPr>
            <w:tcW w:w="1677" w:type="dxa"/>
            <w:shd w:val="clear" w:color="auto" w:fill="9CC2E5" w:themeFill="accent5" w:themeFillTint="99"/>
            <w:noWrap/>
            <w:vAlign w:val="center"/>
            <w:hideMark/>
          </w:tcPr>
          <w:p w14:paraId="4BF45FF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300-500 </w:t>
            </w:r>
          </w:p>
        </w:tc>
        <w:tc>
          <w:tcPr>
            <w:tcW w:w="1215" w:type="dxa"/>
            <w:shd w:val="clear" w:color="auto" w:fill="9CC2E5" w:themeFill="accent5" w:themeFillTint="99"/>
            <w:noWrap/>
            <w:vAlign w:val="center"/>
            <w:hideMark/>
          </w:tcPr>
          <w:p w14:paraId="79135B0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 10-15</w:t>
            </w:r>
          </w:p>
        </w:tc>
        <w:tc>
          <w:tcPr>
            <w:tcW w:w="1110" w:type="dxa"/>
            <w:shd w:val="clear" w:color="auto" w:fill="9CC2E5" w:themeFill="accent5" w:themeFillTint="99"/>
            <w:noWrap/>
            <w:vAlign w:val="center"/>
            <w:hideMark/>
          </w:tcPr>
          <w:p w14:paraId="7699025F"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34-41 </w:t>
            </w:r>
          </w:p>
        </w:tc>
      </w:tr>
      <w:tr w:rsidR="00695ED4" w:rsidRPr="00B31E3A" w14:paraId="549BC257" w14:textId="77777777" w:rsidTr="002B7108">
        <w:trPr>
          <w:trHeight w:val="408"/>
        </w:trPr>
        <w:tc>
          <w:tcPr>
            <w:tcW w:w="802" w:type="dxa"/>
            <w:shd w:val="clear" w:color="auto" w:fill="9CC2E5" w:themeFill="accent5" w:themeFillTint="99"/>
            <w:noWrap/>
            <w:vAlign w:val="center"/>
          </w:tcPr>
          <w:p w14:paraId="10DF6440"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Pr>
                <w:rFonts w:ascii="Arial" w:eastAsia="Times New Roman" w:hAnsi="Arial" w:cs="Arial"/>
                <w:color w:val="000000" w:themeColor="text1"/>
                <w:sz w:val="20"/>
                <w:szCs w:val="20"/>
                <w:lang w:val="en-US"/>
              </w:rPr>
              <w:lastRenderedPageBreak/>
              <w:t>9</w:t>
            </w:r>
          </w:p>
        </w:tc>
        <w:tc>
          <w:tcPr>
            <w:tcW w:w="1729" w:type="dxa"/>
            <w:shd w:val="clear" w:color="000000" w:fill="9BC2E6"/>
            <w:vAlign w:val="center"/>
          </w:tcPr>
          <w:p w14:paraId="65159834"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520763">
              <w:rPr>
                <w:rFonts w:ascii="Arial" w:eastAsia="Times New Roman" w:hAnsi="Arial" w:cs="Arial"/>
                <w:color w:val="000000"/>
                <w:sz w:val="20"/>
                <w:szCs w:val="20"/>
                <w:lang w:val="en-US"/>
              </w:rPr>
              <w:t>Bisphenol A Vinyl ester/ DCPD blend</w:t>
            </w:r>
          </w:p>
        </w:tc>
        <w:tc>
          <w:tcPr>
            <w:tcW w:w="3784" w:type="dxa"/>
            <w:shd w:val="clear" w:color="000000" w:fill="9BC2E6"/>
            <w:vAlign w:val="center"/>
          </w:tcPr>
          <w:p w14:paraId="087D027F" w14:textId="77777777" w:rsidR="00695ED4" w:rsidRPr="00B31E3A" w:rsidRDefault="00695ED4" w:rsidP="002B7108">
            <w:pPr>
              <w:spacing w:after="0" w:line="240" w:lineRule="auto"/>
              <w:rPr>
                <w:rFonts w:ascii="Calibri" w:eastAsia="Times New Roman" w:hAnsi="Calibri" w:cs="Times New Roman"/>
                <w:color w:val="000000"/>
                <w:lang w:val="en-US"/>
              </w:rPr>
            </w:pPr>
            <w:r w:rsidRPr="00520763">
              <w:rPr>
                <w:rFonts w:ascii="Arial" w:eastAsia="Times New Roman" w:hAnsi="Arial" w:cs="Arial"/>
                <w:color w:val="000000"/>
                <w:sz w:val="20"/>
                <w:szCs w:val="20"/>
                <w:lang w:val="en-US"/>
              </w:rPr>
              <w:t>Hydrolysis resistance, Marine</w:t>
            </w:r>
          </w:p>
        </w:tc>
        <w:tc>
          <w:tcPr>
            <w:tcW w:w="1677" w:type="dxa"/>
            <w:shd w:val="clear" w:color="auto" w:fill="9CC2E5" w:themeFill="accent5" w:themeFillTint="99"/>
            <w:noWrap/>
            <w:vAlign w:val="center"/>
          </w:tcPr>
          <w:p w14:paraId="3ED5826D"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tcPr>
          <w:p w14:paraId="1FF96398"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27-33</w:t>
            </w:r>
          </w:p>
        </w:tc>
        <w:tc>
          <w:tcPr>
            <w:tcW w:w="1110" w:type="dxa"/>
            <w:shd w:val="clear" w:color="auto" w:fill="9CC2E5" w:themeFill="accent5" w:themeFillTint="99"/>
            <w:noWrap/>
            <w:vAlign w:val="center"/>
          </w:tcPr>
          <w:p w14:paraId="3D6E897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A34168">
              <w:rPr>
                <w:rFonts w:ascii="Arial" w:eastAsia="Times New Roman" w:hAnsi="Arial" w:cs="Arial"/>
                <w:color w:val="000000"/>
                <w:sz w:val="20"/>
                <w:szCs w:val="20"/>
                <w:lang w:val="en-US"/>
              </w:rPr>
              <w:t>60-64</w:t>
            </w:r>
          </w:p>
        </w:tc>
      </w:tr>
    </w:tbl>
    <w:p w14:paraId="5F17874E" w14:textId="30CCEE0F" w:rsidR="00673CFE" w:rsidRPr="00673CFE" w:rsidRDefault="00673CFE" w:rsidP="00673CFE">
      <w:pPr>
        <w:spacing w:after="0"/>
        <w:jc w:val="right"/>
        <w:textAlignment w:val="baseline"/>
        <w:rPr>
          <w:rFonts w:ascii="Verdana" w:eastAsia="Verdana" w:hAnsi="Verdana" w:cs="Verdana"/>
          <w:b/>
          <w:bCs/>
          <w:i/>
          <w:iCs/>
          <w:color w:val="7F7F7F"/>
          <w:kern w:val="24"/>
          <w:sz w:val="12"/>
          <w:szCs w:val="12"/>
          <w14:textFill>
            <w14:solidFill>
              <w14:srgbClr w14:val="7F7F7F">
                <w14:lumMod w14:val="50000"/>
              </w14:srgbClr>
            </w14:solidFill>
          </w14:textFill>
        </w:rPr>
      </w:pPr>
      <w:r>
        <w:rPr>
          <w:rFonts w:ascii="Arial" w:hAnsi="Arial" w:cs="Arial"/>
          <w:b/>
          <w:bCs/>
          <w:sz w:val="24"/>
          <w:szCs w:val="24"/>
        </w:rPr>
        <w:t>*</w:t>
      </w:r>
      <w:r w:rsidRPr="00673CFE">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673CFE">
        <w:rPr>
          <w:rFonts w:ascii="Verdana" w:eastAsia="Verdana" w:hAnsi="Verdana" w:cs="Verdana"/>
          <w:b/>
          <w:bCs/>
          <w:i/>
          <w:iCs/>
          <w:color w:val="7F7F7F"/>
          <w:kern w:val="24"/>
          <w:sz w:val="12"/>
          <w:szCs w:val="12"/>
          <w14:textFill>
            <w14:solidFill>
              <w14:srgbClr w14:val="7F7F7F">
                <w14:lumMod w14:val="50000"/>
              </w14:srgbClr>
            </w14:solidFill>
          </w14:textFill>
        </w:rPr>
        <w:t xml:space="preserve">Gel Time refers to the time taken by the resin (VER) to transform from liquid to highly viscous gel state in which the resin is no longer workable. </w:t>
      </w:r>
    </w:p>
    <w:p w14:paraId="73C512B5" w14:textId="40D57883" w:rsidR="004E04C6" w:rsidRDefault="00BB226B" w:rsidP="00695ED4">
      <w:pPr>
        <w:tabs>
          <w:tab w:val="left" w:pos="1365"/>
        </w:tabs>
        <w:spacing w:line="360" w:lineRule="auto"/>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28320" behindDoc="0" locked="0" layoutInCell="1" allowOverlap="1" wp14:anchorId="202C8AC8" wp14:editId="6CC93552">
                <wp:simplePos x="0" y="0"/>
                <wp:positionH relativeFrom="margin">
                  <wp:posOffset>2361565</wp:posOffset>
                </wp:positionH>
                <wp:positionV relativeFrom="paragraph">
                  <wp:posOffset>8255</wp:posOffset>
                </wp:positionV>
                <wp:extent cx="4242435" cy="238760"/>
                <wp:effectExtent l="0" t="0" r="0" b="0"/>
                <wp:wrapNone/>
                <wp:docPr id="30" name="TextBox 4"/>
                <wp:cNvGraphicFramePr/>
                <a:graphic xmlns:a="http://schemas.openxmlformats.org/drawingml/2006/main">
                  <a:graphicData uri="http://schemas.microsoft.com/office/word/2010/wordprocessingShape">
                    <wps:wsp>
                      <wps:cNvSpPr txBox="1"/>
                      <wps:spPr>
                        <a:xfrm>
                          <a:off x="0" y="0"/>
                          <a:ext cx="4242435" cy="238760"/>
                        </a:xfrm>
                        <a:prstGeom prst="rect">
                          <a:avLst/>
                        </a:prstGeom>
                        <a:noFill/>
                      </wps:spPr>
                      <wps:txbx>
                        <w:txbxContent>
                          <w:p w14:paraId="100A420B" w14:textId="77777777" w:rsidR="00BB226B" w:rsidRPr="005858C1" w:rsidRDefault="00BB226B"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0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EC02BB" w14:textId="0DE47286"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2C8AC8" id="_x0000_s1248" type="#_x0000_t202" style="position:absolute;margin-left:185.95pt;margin-top:.65pt;width:334.05pt;height:18.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" filled="f" stroked="f">
                <v:textbox>
                  <w:txbxContent>
                    <w:p w14:paraId="100A420B" w14:textId="77777777" w:rsidR="00BB226B" w:rsidRPr="005858C1" w:rsidRDefault="00BB226B"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8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EC02BB" w14:textId="0DE47286"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0D084FD7" w14:textId="12EB9FB5" w:rsidR="004E04C6" w:rsidRDefault="004E04C6" w:rsidP="00695ED4">
      <w:pPr>
        <w:tabs>
          <w:tab w:val="left" w:pos="1365"/>
        </w:tabs>
        <w:spacing w:line="360" w:lineRule="auto"/>
        <w:rPr>
          <w:rFonts w:ascii="Arial" w:hAnsi="Arial" w:cs="Arial"/>
          <w:b/>
          <w:bCs/>
          <w:sz w:val="24"/>
          <w:szCs w:val="24"/>
        </w:rPr>
      </w:pPr>
    </w:p>
    <w:p w14:paraId="745AA9DC" w14:textId="55334539" w:rsidR="004E04C6" w:rsidRDefault="004E04C6" w:rsidP="00695ED4">
      <w:pPr>
        <w:tabs>
          <w:tab w:val="left" w:pos="1365"/>
        </w:tabs>
        <w:spacing w:line="360" w:lineRule="auto"/>
        <w:rPr>
          <w:rFonts w:ascii="Arial" w:hAnsi="Arial" w:cs="Arial"/>
          <w:b/>
          <w:bCs/>
          <w:sz w:val="24"/>
          <w:szCs w:val="24"/>
        </w:rPr>
      </w:pPr>
    </w:p>
    <w:p w14:paraId="2AF36F8E" w14:textId="6EBE61A6" w:rsidR="004E04C6" w:rsidRDefault="004E04C6" w:rsidP="00695ED4">
      <w:pPr>
        <w:tabs>
          <w:tab w:val="left" w:pos="1365"/>
        </w:tabs>
        <w:spacing w:line="360" w:lineRule="auto"/>
        <w:rPr>
          <w:rFonts w:ascii="Arial" w:hAnsi="Arial" w:cs="Arial"/>
          <w:b/>
          <w:bCs/>
          <w:sz w:val="24"/>
          <w:szCs w:val="24"/>
        </w:rPr>
      </w:pPr>
    </w:p>
    <w:p w14:paraId="18B506F5" w14:textId="77777777" w:rsidR="000B6B32" w:rsidRDefault="000B6B32" w:rsidP="00695ED4">
      <w:pPr>
        <w:tabs>
          <w:tab w:val="left" w:pos="1365"/>
        </w:tabs>
        <w:spacing w:line="360" w:lineRule="auto"/>
        <w:rPr>
          <w:rFonts w:ascii="Arial" w:hAnsi="Arial" w:cs="Arial"/>
          <w:b/>
          <w:bCs/>
          <w:sz w:val="24"/>
          <w:szCs w:val="24"/>
        </w:rPr>
      </w:pPr>
    </w:p>
    <w:p w14:paraId="46371C8B" w14:textId="77777777" w:rsidR="004E04C6" w:rsidRDefault="004E04C6" w:rsidP="00695ED4">
      <w:pPr>
        <w:tabs>
          <w:tab w:val="left" w:pos="1365"/>
        </w:tabs>
        <w:spacing w:line="360" w:lineRule="auto"/>
        <w:rPr>
          <w:rFonts w:ascii="Arial" w:hAnsi="Arial" w:cs="Arial"/>
          <w:b/>
          <w:bCs/>
          <w:sz w:val="24"/>
          <w:szCs w:val="24"/>
        </w:rPr>
      </w:pPr>
    </w:p>
    <w:p w14:paraId="1F0F3E01" w14:textId="2B316841" w:rsidR="004E04C6" w:rsidRPr="002E0B72" w:rsidRDefault="004E04C6" w:rsidP="004E04C6">
      <w:pPr>
        <w:spacing w:line="360" w:lineRule="auto"/>
        <w:jc w:val="both"/>
        <w:rPr>
          <w:rFonts w:ascii="Arial" w:hAnsi="Arial" w:cs="Arial"/>
          <w:sz w:val="24"/>
          <w:szCs w:val="24"/>
          <w:shd w:val="clear" w:color="auto" w:fill="FFFFFF"/>
        </w:rPr>
      </w:pPr>
      <w:r w:rsidRPr="004E04C6">
        <w:rPr>
          <w:rFonts w:ascii="Arial" w:hAnsi="Arial" w:cs="Arial"/>
          <w:b/>
          <w:bCs/>
          <w:noProof/>
          <w:sz w:val="24"/>
          <w:szCs w:val="24"/>
          <w:shd w:val="clear" w:color="auto" w:fill="FFFFFF"/>
        </w:rPr>
        <mc:AlternateContent>
          <mc:Choice Requires="wps">
            <w:drawing>
              <wp:anchor distT="0" distB="0" distL="114300" distR="114300" simplePos="0" relativeHeight="252921856" behindDoc="0" locked="0" layoutInCell="1" allowOverlap="1" wp14:anchorId="26CA653C" wp14:editId="3D9A8377">
                <wp:simplePos x="0" y="0"/>
                <wp:positionH relativeFrom="column">
                  <wp:posOffset>390525</wp:posOffset>
                </wp:positionH>
                <wp:positionV relativeFrom="paragraph">
                  <wp:posOffset>4076700</wp:posOffset>
                </wp:positionV>
                <wp:extent cx="1314450" cy="1104900"/>
                <wp:effectExtent l="0" t="0" r="19050" b="19050"/>
                <wp:wrapNone/>
                <wp:docPr id="2136" name="Oval 2136"/>
                <wp:cNvGraphicFramePr/>
                <a:graphic xmlns:a="http://schemas.openxmlformats.org/drawingml/2006/main">
                  <a:graphicData uri="http://schemas.microsoft.com/office/word/2010/wordprocessingShape">
                    <wps:wsp>
                      <wps:cNvSpPr/>
                      <wps:spPr>
                        <a:xfrm>
                          <a:off x="0" y="0"/>
                          <a:ext cx="1314450" cy="110490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4AE2BC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A653C" id="Oval 2136" o:spid="_x0000_s1249" style="position:absolute;left:0;text-align:left;margin-left:30.75pt;margin-top:321pt;width:103.5pt;height:87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" fillcolor="#91bce3 [2168]" strokecolor="#5b9bd5 [3208]" strokeweight=".5pt">
                <v:fill color2="#7aaddd [2616]" rotate="t" colors="0 #b1cbe9;.5 #a3c1e5;1 #92b9e4" focus="100%" type="gradient">
                  <o:fill v:ext="view" type="gradientUnscaled"/>
                </v:fill>
                <v:stroke joinstyle="miter"/>
                <v:textbox>
                  <w:txbxContent>
                    <w:p w14:paraId="34AE2BC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2880" behindDoc="0" locked="0" layoutInCell="1" allowOverlap="1" wp14:anchorId="6BB24FCF" wp14:editId="32ACA166">
                <wp:simplePos x="0" y="0"/>
                <wp:positionH relativeFrom="column">
                  <wp:posOffset>533400</wp:posOffset>
                </wp:positionH>
                <wp:positionV relativeFrom="paragraph">
                  <wp:posOffset>5657850</wp:posOffset>
                </wp:positionV>
                <wp:extent cx="1314450" cy="1162050"/>
                <wp:effectExtent l="0" t="0" r="19050" b="19050"/>
                <wp:wrapNone/>
                <wp:docPr id="2137" name="Oval 2137"/>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8D23B66"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Marine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4FCF" id="Oval 2137" o:spid="_x0000_s1250" style="position:absolute;left:0;text-align:left;margin-left:42pt;margin-top:445.5pt;width:103.5pt;height:91.5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" fillcolor="#91bce3 [2168]" strokecolor="#5b9bd5 [3208]" strokeweight=".5pt">
                <v:fill color2="#7aaddd [2616]" rotate="t" colors="0 #b1cbe9;.5 #a3c1e5;1 #92b9e4" focus="100%" type="gradient">
                  <o:fill v:ext="view" type="gradientUnscaled"/>
                </v:fill>
                <v:stroke joinstyle="miter"/>
                <v:textbox>
                  <w:txbxContent>
                    <w:p w14:paraId="18D23B66"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Marine</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3904" behindDoc="0" locked="0" layoutInCell="1" allowOverlap="1" wp14:anchorId="23B8A0CB" wp14:editId="7CFD644F">
                <wp:simplePos x="0" y="0"/>
                <wp:positionH relativeFrom="margin">
                  <wp:posOffset>2200275</wp:posOffset>
                </wp:positionH>
                <wp:positionV relativeFrom="paragraph">
                  <wp:posOffset>6181725</wp:posOffset>
                </wp:positionV>
                <wp:extent cx="1314450" cy="1162050"/>
                <wp:effectExtent l="0" t="0" r="19050" b="19050"/>
                <wp:wrapNone/>
                <wp:docPr id="2138" name="Oval 2138"/>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43D842E" w14:textId="77777777" w:rsidR="004E04C6" w:rsidRPr="004E04C6" w:rsidRDefault="004E04C6"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8A0CB" id="Oval 2138" o:spid="_x0000_s1251" style="position:absolute;left:0;text-align:left;margin-left:173.25pt;margin-top:486.75pt;width:103.5pt;height:91.5pt;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" fillcolor="#91bce3 [2168]" strokecolor="#5b9bd5 [3208]" strokeweight=".5pt">
                <v:fill color2="#7aaddd [2616]" rotate="t" colors="0 #b1cbe9;.5 #a3c1e5;1 #92b9e4" focus="100%" type="gradient">
                  <o:fill v:ext="view" type="gradientUnscaled"/>
                </v:fill>
                <v:stroke joinstyle="miter"/>
                <v:textbox>
                  <w:txbxContent>
                    <w:p w14:paraId="543D842E" w14:textId="77777777" w:rsidR="004E04C6" w:rsidRPr="004E04C6" w:rsidRDefault="004E04C6"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v:textbox>
                <w10:wrap anchorx="margin"/>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4928" behindDoc="0" locked="0" layoutInCell="1" allowOverlap="1" wp14:anchorId="1FFE1F5D" wp14:editId="73060594">
                <wp:simplePos x="0" y="0"/>
                <wp:positionH relativeFrom="column">
                  <wp:posOffset>3638550</wp:posOffset>
                </wp:positionH>
                <wp:positionV relativeFrom="paragraph">
                  <wp:posOffset>5267325</wp:posOffset>
                </wp:positionV>
                <wp:extent cx="1314450" cy="1152525"/>
                <wp:effectExtent l="0" t="0" r="19050" b="28575"/>
                <wp:wrapNone/>
                <wp:docPr id="2139" name="Oval 2139"/>
                <wp:cNvGraphicFramePr/>
                <a:graphic xmlns:a="http://schemas.openxmlformats.org/drawingml/2006/main">
                  <a:graphicData uri="http://schemas.microsoft.com/office/word/2010/wordprocessingShape">
                    <wps:wsp>
                      <wps:cNvSpPr/>
                      <wps:spPr>
                        <a:xfrm>
                          <a:off x="0" y="0"/>
                          <a:ext cx="1314450" cy="11525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704C78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Automotive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F5D" id="Oval 2139" o:spid="_x0000_s1252" style="position:absolute;left:0;text-align:left;margin-left:286.5pt;margin-top:414.75pt;width:103.5pt;height:90.75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" fillcolor="#91bce3 [2168]" strokecolor="#5b9bd5 [3208]" strokeweight=".5pt">
                <v:fill color2="#7aaddd [2616]" rotate="t" colors="0 #b1cbe9;.5 #a3c1e5;1 #92b9e4" focus="100%" type="gradient">
                  <o:fill v:ext="view" type="gradientUnscaled"/>
                </v:fill>
                <v:stroke joinstyle="miter"/>
                <v:textbox>
                  <w:txbxContent>
                    <w:p w14:paraId="5704C78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Automotive</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5952" behindDoc="0" locked="0" layoutInCell="1" allowOverlap="1" wp14:anchorId="4910F3F4" wp14:editId="2A6BB4C7">
                <wp:simplePos x="0" y="0"/>
                <wp:positionH relativeFrom="column">
                  <wp:posOffset>3429000</wp:posOffset>
                </wp:positionH>
                <wp:positionV relativeFrom="paragraph">
                  <wp:posOffset>3905250</wp:posOffset>
                </wp:positionV>
                <wp:extent cx="1314450" cy="1114425"/>
                <wp:effectExtent l="0" t="0" r="19050" b="28575"/>
                <wp:wrapNone/>
                <wp:docPr id="2140" name="Oval 2140"/>
                <wp:cNvGraphicFramePr/>
                <a:graphic xmlns:a="http://schemas.openxmlformats.org/drawingml/2006/main">
                  <a:graphicData uri="http://schemas.microsoft.com/office/word/2010/wordprocessingShape">
                    <wps:wsp>
                      <wps:cNvSpPr/>
                      <wps:spPr>
                        <a:xfrm>
                          <a:off x="0" y="0"/>
                          <a:ext cx="1314450"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D6778AE"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Wind Energy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0F3F4" id="Oval 2140" o:spid="_x0000_s1253" style="position:absolute;left:0;text-align:left;margin-left:270pt;margin-top:307.5pt;width:103.5pt;height:87.7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" fillcolor="#91bce3 [2168]" strokecolor="#5b9bd5 [3208]" strokeweight=".5pt">
                <v:fill color2="#7aaddd [2616]" rotate="t" colors="0 #b1cbe9;.5 #a3c1e5;1 #92b9e4" focus="100%" type="gradient">
                  <o:fill v:ext="view" type="gradientUnscaled"/>
                </v:fill>
                <v:stroke joinstyle="miter"/>
                <v:textbox>
                  <w:txbxContent>
                    <w:p w14:paraId="6D6778AE"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Wind Energy</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0832" behindDoc="0" locked="0" layoutInCell="1" allowOverlap="1" wp14:anchorId="6A6E93EC" wp14:editId="4B20A566">
                <wp:simplePos x="0" y="0"/>
                <wp:positionH relativeFrom="column">
                  <wp:posOffset>1143000</wp:posOffset>
                </wp:positionH>
                <wp:positionV relativeFrom="paragraph">
                  <wp:posOffset>4229100</wp:posOffset>
                </wp:positionV>
                <wp:extent cx="2857500" cy="2409825"/>
                <wp:effectExtent l="0" t="0" r="19050" b="28575"/>
                <wp:wrapNone/>
                <wp:docPr id="2142" name="Oval 2142"/>
                <wp:cNvGraphicFramePr/>
                <a:graphic xmlns:a="http://schemas.openxmlformats.org/drawingml/2006/main">
                  <a:graphicData uri="http://schemas.microsoft.com/office/word/2010/wordprocessingShape">
                    <wps:wsp>
                      <wps:cNvSpPr/>
                      <wps:spPr>
                        <a:xfrm>
                          <a:off x="0" y="0"/>
                          <a:ext cx="2857500" cy="2409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19935" w14:textId="77777777" w:rsidR="004E04C6" w:rsidRPr="004E04C6" w:rsidRDefault="004E04C6" w:rsidP="004E04C6">
                            <w:pPr>
                              <w:jc w:val="center"/>
                              <w:rPr>
                                <w:rFonts w:ascii="Arial" w:hAnsi="Arial" w:cs="Arial"/>
                                <w:sz w:val="24"/>
                                <w:szCs w:val="24"/>
                              </w:rPr>
                            </w:pPr>
                            <w:r w:rsidRPr="004E04C6">
                              <w:rPr>
                                <w:rFonts w:ascii="Arial" w:hAnsi="Arial" w:cs="Arial"/>
                                <w:sz w:val="24"/>
                                <w:szCs w:val="24"/>
                              </w:rPr>
                              <w:t>Carbon Fibre-Vinyl Ester Composites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6E93EC" id="Oval 2142" o:spid="_x0000_s1254" style="position:absolute;left:0;text-align:left;margin-left:90pt;margin-top:333pt;width:225pt;height:189.75pt;z-index:25292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" fillcolor="#4472c4 [3204]" strokecolor="#1f3763 [1604]" strokeweight="1pt">
                <v:stroke joinstyle="miter"/>
                <v:textbox>
                  <w:txbxContent>
                    <w:p w14:paraId="16719935" w14:textId="77777777" w:rsidR="004E04C6" w:rsidRPr="004E04C6" w:rsidRDefault="004E04C6" w:rsidP="004E04C6">
                      <w:pPr>
                        <w:jc w:val="center"/>
                        <w:rPr>
                          <w:rFonts w:ascii="Arial" w:hAnsi="Arial" w:cs="Arial"/>
                          <w:sz w:val="24"/>
                          <w:szCs w:val="24"/>
                        </w:rPr>
                      </w:pPr>
                      <w:r w:rsidRPr="004E04C6">
                        <w:rPr>
                          <w:rFonts w:ascii="Arial" w:hAnsi="Arial" w:cs="Arial"/>
                          <w:sz w:val="24"/>
                          <w:szCs w:val="24"/>
                        </w:rPr>
                        <w:t>Carbon Fibre-Vinyl Ester Composites</w:t>
                      </w:r>
                    </w:p>
                  </w:txbxContent>
                </v:textbox>
              </v:oval>
            </w:pict>
          </mc:Fallback>
        </mc:AlternateContent>
      </w:r>
      <w:r w:rsidRPr="004E04C6">
        <w:rPr>
          <w:rFonts w:ascii="Arial" w:hAnsi="Arial" w:cs="Arial"/>
          <w:b/>
          <w:bCs/>
          <w:sz w:val="24"/>
          <w:szCs w:val="24"/>
          <w:shd w:val="clear" w:color="auto" w:fill="FFFFFF"/>
        </w:rPr>
        <w:t>Application in Carbon Fibre &amp; composites (Composites):</w:t>
      </w:r>
      <w:r>
        <w:rPr>
          <w:rFonts w:ascii="Verdana" w:hAnsi="Verdana"/>
          <w:b/>
          <w:bCs/>
          <w:sz w:val="20"/>
          <w:szCs w:val="20"/>
          <w:shd w:val="clear" w:color="auto" w:fill="FFFFFF"/>
        </w:rPr>
        <w:t xml:space="preserve"> </w:t>
      </w:r>
      <w:r>
        <w:rPr>
          <w:rFonts w:ascii="Arial" w:hAnsi="Arial" w:cs="Arial"/>
          <w:sz w:val="24"/>
          <w:szCs w:val="24"/>
          <w:shd w:val="clear" w:color="auto" w:fill="FFFFFF"/>
        </w:rPr>
        <w:t>S</w:t>
      </w:r>
      <w:r w:rsidRPr="004E04C6">
        <w:rPr>
          <w:rFonts w:ascii="Arial" w:hAnsi="Arial" w:cs="Arial"/>
          <w:sz w:val="24"/>
          <w:szCs w:val="24"/>
          <w:shd w:val="clear" w:color="auto" w:fill="FFFFFF"/>
        </w:rPr>
        <w:t>i</w:t>
      </w:r>
      <w:r w:rsidRPr="002E0B72">
        <w:rPr>
          <w:rFonts w:ascii="Arial" w:hAnsi="Arial" w:cs="Arial"/>
          <w:sz w:val="24"/>
          <w:szCs w:val="24"/>
          <w:shd w:val="clear" w:color="auto" w:fill="FFFFFF"/>
        </w:rPr>
        <w:t xml:space="preserve">nce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reinforced composites offer great mechanical properties with a low density, they have been of interest to many fields, such as military equipment, transportation, and sport and recreation goods.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composites are especially used in the aerospace and aeronautics industries when the required mechanical properties </w:t>
      </w:r>
      <w:proofErr w:type="gramStart"/>
      <w:r w:rsidRPr="002E0B72">
        <w:rPr>
          <w:rFonts w:ascii="Arial" w:hAnsi="Arial" w:cs="Arial"/>
          <w:sz w:val="24"/>
          <w:szCs w:val="24"/>
          <w:shd w:val="clear" w:color="auto" w:fill="FFFFFF"/>
        </w:rPr>
        <w:t>have to</w:t>
      </w:r>
      <w:proofErr w:type="gramEnd"/>
      <w:r w:rsidRPr="002E0B72">
        <w:rPr>
          <w:rFonts w:ascii="Arial" w:hAnsi="Arial" w:cs="Arial"/>
          <w:sz w:val="24"/>
          <w:szCs w:val="24"/>
          <w:shd w:val="clear" w:color="auto" w:fill="FFFFFF"/>
        </w:rPr>
        <w:t xml:space="preserve"> be outstanding. However, with the price of carbon </w:t>
      </w:r>
      <w:r w:rsidR="007C02DB" w:rsidRPr="002E0B72">
        <w:rPr>
          <w:rFonts w:ascii="Arial" w:hAnsi="Arial" w:cs="Arial"/>
          <w:sz w:val="24"/>
          <w:szCs w:val="24"/>
          <w:shd w:val="clear" w:color="auto" w:fill="FFFFFF"/>
        </w:rPr>
        <w:t>fibres</w:t>
      </w:r>
      <w:r w:rsidRPr="002E0B72">
        <w:rPr>
          <w:rFonts w:ascii="Arial" w:hAnsi="Arial" w:cs="Arial"/>
          <w:sz w:val="24"/>
          <w:szCs w:val="24"/>
          <w:shd w:val="clear" w:color="auto" w:fill="FFFFFF"/>
        </w:rPr>
        <w:t xml:space="preserve"> decreasing their uses increase, spreading into a wider range of applications. Specific demands related to mechanical properties, resistance to chemicals and environment, process and cost of manufacture have </w:t>
      </w:r>
      <w:r w:rsidR="007C02DB" w:rsidRPr="002E0B72">
        <w:rPr>
          <w:rFonts w:ascii="Arial" w:hAnsi="Arial" w:cs="Arial"/>
          <w:sz w:val="24"/>
          <w:szCs w:val="24"/>
          <w:shd w:val="clear" w:color="auto" w:fill="FFFFFF"/>
        </w:rPr>
        <w:t>led</w:t>
      </w:r>
      <w:r w:rsidRPr="002E0B72">
        <w:rPr>
          <w:rFonts w:ascii="Arial" w:hAnsi="Arial" w:cs="Arial"/>
          <w:sz w:val="24"/>
          <w:szCs w:val="24"/>
          <w:shd w:val="clear" w:color="auto" w:fill="FFFFFF"/>
        </w:rPr>
        <w:t xml:space="preserve"> to an investigation of the use of different types of matrices</w:t>
      </w:r>
      <w:r>
        <w:rPr>
          <w:rFonts w:ascii="Arial" w:hAnsi="Arial" w:cs="Arial"/>
          <w:sz w:val="24"/>
          <w:szCs w:val="24"/>
          <w:shd w:val="clear" w:color="auto" w:fill="FFFFFF"/>
        </w:rPr>
        <w:t>.</w:t>
      </w:r>
      <w:r w:rsidRPr="002E0B72">
        <w:rPr>
          <w:rFonts w:ascii="Arial" w:hAnsi="Arial" w:cs="Arial"/>
          <w:sz w:val="24"/>
          <w:szCs w:val="24"/>
          <w:shd w:val="clear" w:color="auto" w:fill="FFFFFF"/>
        </w:rPr>
        <w:t xml:space="preserve"> </w:t>
      </w:r>
      <w:r w:rsidR="007C02DB">
        <w:rPr>
          <w:rFonts w:ascii="Arial" w:hAnsi="Arial" w:cs="Arial"/>
          <w:sz w:val="24"/>
          <w:szCs w:val="24"/>
          <w:shd w:val="clear" w:color="auto" w:fill="FFFFFF"/>
        </w:rPr>
        <w:t>V</w:t>
      </w:r>
      <w:r w:rsidRPr="00771FC6">
        <w:rPr>
          <w:rFonts w:ascii="Arial" w:hAnsi="Arial" w:cs="Arial"/>
          <w:sz w:val="24"/>
          <w:szCs w:val="24"/>
          <w:shd w:val="clear" w:color="auto" w:fill="FFFFFF"/>
        </w:rPr>
        <w:t xml:space="preserve">inyl ester resins are being widely used for many advanced composites due to their many advantages such as excellent adhesion to wide </w:t>
      </w:r>
      <w:proofErr w:type="spellStart"/>
      <w:r w:rsidRPr="00771FC6">
        <w:rPr>
          <w:rFonts w:ascii="Arial" w:hAnsi="Arial" w:cs="Arial"/>
          <w:sz w:val="24"/>
          <w:szCs w:val="24"/>
          <w:shd w:val="clear" w:color="auto" w:fill="FFFFFF"/>
        </w:rPr>
        <w:t>ariety</w:t>
      </w:r>
      <w:proofErr w:type="spellEnd"/>
      <w:r w:rsidRPr="00771FC6">
        <w:rPr>
          <w:rFonts w:ascii="Arial" w:hAnsi="Arial" w:cs="Arial"/>
          <w:sz w:val="24"/>
          <w:szCs w:val="24"/>
          <w:shd w:val="clear" w:color="auto" w:fill="FFFFFF"/>
        </w:rPr>
        <w:t xml:space="preserve"> of </w:t>
      </w:r>
      <w:r w:rsidR="007C02DB" w:rsidRPr="00771FC6">
        <w:rPr>
          <w:rFonts w:ascii="Arial" w:hAnsi="Arial" w:cs="Arial"/>
          <w:sz w:val="24"/>
          <w:szCs w:val="24"/>
          <w:shd w:val="clear" w:color="auto" w:fill="FFFFFF"/>
        </w:rPr>
        <w:t>fibres</w:t>
      </w:r>
      <w:r w:rsidRPr="00771FC6">
        <w:rPr>
          <w:rFonts w:ascii="Arial" w:hAnsi="Arial" w:cs="Arial"/>
          <w:sz w:val="24"/>
          <w:szCs w:val="24"/>
          <w:shd w:val="clear" w:color="auto" w:fill="FFFFFF"/>
        </w:rPr>
        <w:t>, corrosion resistance, good performance at elevated temperatures and superior mechanical and Electrical properties.</w:t>
      </w:r>
    </w:p>
    <w:p w14:paraId="3F838C67" w14:textId="77777777" w:rsidR="004E04C6" w:rsidRDefault="004E04C6" w:rsidP="00695ED4">
      <w:pPr>
        <w:tabs>
          <w:tab w:val="left" w:pos="1365"/>
        </w:tabs>
        <w:spacing w:line="360" w:lineRule="auto"/>
        <w:rPr>
          <w:rFonts w:ascii="Arial" w:hAnsi="Arial" w:cs="Arial"/>
          <w:b/>
          <w:bCs/>
          <w:sz w:val="24"/>
          <w:szCs w:val="24"/>
        </w:rPr>
      </w:pPr>
    </w:p>
    <w:p w14:paraId="41BE2E64" w14:textId="1A6BE161" w:rsidR="00BE67A7" w:rsidRDefault="004E04C6" w:rsidP="004E04C6">
      <w:pPr>
        <w:tabs>
          <w:tab w:val="left" w:pos="1365"/>
        </w:tabs>
        <w:spacing w:line="360" w:lineRule="auto"/>
        <w:jc w:val="center"/>
        <w:rPr>
          <w:rFonts w:ascii="Arial" w:hAnsi="Arial" w:cs="Arial"/>
          <w:b/>
          <w:bCs/>
          <w:sz w:val="24"/>
          <w:szCs w:val="24"/>
        </w:rPr>
      </w:pPr>
      <w:r w:rsidRPr="004E04C6">
        <w:rPr>
          <w:rFonts w:ascii="Arial" w:hAnsi="Arial" w:cs="Arial"/>
          <w:b/>
          <w:bCs/>
          <w:noProof/>
          <w:sz w:val="24"/>
          <w:szCs w:val="24"/>
          <w:shd w:val="clear" w:color="auto" w:fill="FFFFFF"/>
        </w:rPr>
        <mc:AlternateContent>
          <mc:Choice Requires="wps">
            <w:drawing>
              <wp:anchor distT="0" distB="0" distL="114300" distR="114300" simplePos="0" relativeHeight="252926976" behindDoc="0" locked="0" layoutInCell="1" allowOverlap="1" wp14:anchorId="010307AB" wp14:editId="089D7ED8">
                <wp:simplePos x="0" y="0"/>
                <wp:positionH relativeFrom="column">
                  <wp:posOffset>1905886</wp:posOffset>
                </wp:positionH>
                <wp:positionV relativeFrom="paragraph">
                  <wp:posOffset>27970</wp:posOffset>
                </wp:positionV>
                <wp:extent cx="1403498" cy="1114425"/>
                <wp:effectExtent l="0" t="0" r="25400" b="28575"/>
                <wp:wrapNone/>
                <wp:docPr id="2141" name="Oval 2141"/>
                <wp:cNvGraphicFramePr/>
                <a:graphic xmlns:a="http://schemas.openxmlformats.org/drawingml/2006/main">
                  <a:graphicData uri="http://schemas.microsoft.com/office/word/2010/wordprocessingShape">
                    <wps:wsp>
                      <wps:cNvSpPr/>
                      <wps:spPr>
                        <a:xfrm>
                          <a:off x="0" y="0"/>
                          <a:ext cx="1403498"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58DA7F8" w14:textId="77777777" w:rsidR="004E04C6" w:rsidRPr="004E04C6" w:rsidRDefault="004E04C6" w:rsidP="004E04C6">
                            <w:pPr>
                              <w:jc w:val="center"/>
                              <w:rPr>
                                <w:rFonts w:ascii="Arial" w:hAnsi="Arial" w:cs="Arial"/>
                                <w:sz w:val="20"/>
                                <w:szCs w:val="20"/>
                              </w:rPr>
                            </w:pPr>
                            <w:r w:rsidRPr="004E04C6">
                              <w:rPr>
                                <w:rFonts w:ascii="Arial" w:hAnsi="Arial" w:cs="Arial"/>
                                <w:sz w:val="20"/>
                                <w:szCs w:val="20"/>
                              </w:rPr>
                              <w:t>Infrastructure &amp; Structural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307AB" id="Oval 2141" o:spid="_x0000_s1255" style="position:absolute;left:0;text-align:left;margin-left:150.05pt;margin-top:2.2pt;width:110.5pt;height:87.7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" fillcolor="#91bce3 [2168]" strokecolor="#5b9bd5 [3208]" strokeweight=".5pt">
                <v:fill color2="#7aaddd [2616]" rotate="t" colors="0 #b1cbe9;.5 #a3c1e5;1 #92b9e4" focus="100%" type="gradient">
                  <o:fill v:ext="view" type="gradientUnscaled"/>
                </v:fill>
                <v:stroke joinstyle="miter"/>
                <v:textbox>
                  <w:txbxContent>
                    <w:p w14:paraId="358DA7F8" w14:textId="77777777" w:rsidR="004E04C6" w:rsidRPr="004E04C6" w:rsidRDefault="004E04C6" w:rsidP="004E04C6">
                      <w:pPr>
                        <w:jc w:val="center"/>
                        <w:rPr>
                          <w:rFonts w:ascii="Arial" w:hAnsi="Arial" w:cs="Arial"/>
                          <w:sz w:val="20"/>
                          <w:szCs w:val="20"/>
                        </w:rPr>
                      </w:pPr>
                      <w:r w:rsidRPr="004E04C6">
                        <w:rPr>
                          <w:rFonts w:ascii="Arial" w:hAnsi="Arial" w:cs="Arial"/>
                          <w:sz w:val="20"/>
                          <w:szCs w:val="20"/>
                        </w:rPr>
                        <w:t>Infrastructure &amp; Structural Applications</w:t>
                      </w:r>
                    </w:p>
                  </w:txbxContent>
                </v:textbox>
              </v:oval>
            </w:pict>
          </mc:Fallback>
        </mc:AlternateContent>
      </w:r>
    </w:p>
    <w:p w14:paraId="3F0138B6" w14:textId="2CE96A3F" w:rsidR="004E04C6" w:rsidRDefault="004E04C6" w:rsidP="00695ED4">
      <w:pPr>
        <w:tabs>
          <w:tab w:val="left" w:pos="1365"/>
        </w:tabs>
        <w:spacing w:line="360" w:lineRule="auto"/>
        <w:rPr>
          <w:rFonts w:ascii="Arial" w:hAnsi="Arial" w:cs="Arial"/>
          <w:b/>
          <w:bCs/>
          <w:sz w:val="24"/>
          <w:szCs w:val="24"/>
        </w:rPr>
      </w:pPr>
    </w:p>
    <w:p w14:paraId="119DBB58" w14:textId="6B28EB3E" w:rsidR="004E04C6" w:rsidRDefault="004E04C6" w:rsidP="00695ED4">
      <w:pPr>
        <w:tabs>
          <w:tab w:val="left" w:pos="1365"/>
        </w:tabs>
        <w:spacing w:line="360" w:lineRule="auto"/>
        <w:rPr>
          <w:rFonts w:ascii="Arial" w:hAnsi="Arial" w:cs="Arial"/>
          <w:b/>
          <w:bCs/>
          <w:sz w:val="24"/>
          <w:szCs w:val="24"/>
        </w:rPr>
      </w:pPr>
    </w:p>
    <w:p w14:paraId="1BD5A648" w14:textId="6E58DC43" w:rsidR="004E04C6" w:rsidRDefault="004E04C6" w:rsidP="00695ED4">
      <w:pPr>
        <w:tabs>
          <w:tab w:val="left" w:pos="1365"/>
        </w:tabs>
        <w:spacing w:line="360" w:lineRule="auto"/>
        <w:rPr>
          <w:rFonts w:ascii="Arial" w:hAnsi="Arial" w:cs="Arial"/>
          <w:b/>
          <w:bCs/>
          <w:sz w:val="24"/>
          <w:szCs w:val="24"/>
        </w:rPr>
      </w:pPr>
    </w:p>
    <w:p w14:paraId="6206FAD0" w14:textId="40D0DCCC" w:rsidR="004E04C6" w:rsidRDefault="004E04C6" w:rsidP="00695ED4">
      <w:pPr>
        <w:tabs>
          <w:tab w:val="left" w:pos="1365"/>
        </w:tabs>
        <w:spacing w:line="360" w:lineRule="auto"/>
        <w:rPr>
          <w:rFonts w:ascii="Arial" w:hAnsi="Arial" w:cs="Arial"/>
          <w:b/>
          <w:bCs/>
          <w:sz w:val="24"/>
          <w:szCs w:val="24"/>
        </w:rPr>
      </w:pPr>
    </w:p>
    <w:p w14:paraId="27B352C8" w14:textId="257B7FE0" w:rsidR="004E04C6" w:rsidRDefault="004E04C6" w:rsidP="00695ED4">
      <w:pPr>
        <w:tabs>
          <w:tab w:val="left" w:pos="1365"/>
        </w:tabs>
        <w:spacing w:line="360" w:lineRule="auto"/>
        <w:rPr>
          <w:rFonts w:ascii="Arial" w:hAnsi="Arial" w:cs="Arial"/>
          <w:b/>
          <w:bCs/>
          <w:sz w:val="24"/>
          <w:szCs w:val="24"/>
        </w:rPr>
      </w:pPr>
    </w:p>
    <w:p w14:paraId="0DE57737" w14:textId="371B2D5B" w:rsidR="004E04C6" w:rsidRDefault="004E04C6" w:rsidP="00695ED4">
      <w:pPr>
        <w:tabs>
          <w:tab w:val="left" w:pos="1365"/>
        </w:tabs>
        <w:spacing w:line="360" w:lineRule="auto"/>
        <w:rPr>
          <w:rFonts w:ascii="Arial" w:hAnsi="Arial" w:cs="Arial"/>
          <w:b/>
          <w:bCs/>
          <w:sz w:val="24"/>
          <w:szCs w:val="24"/>
        </w:rPr>
      </w:pPr>
    </w:p>
    <w:p w14:paraId="28A7D4A0" w14:textId="4994CC6D" w:rsidR="004E04C6" w:rsidRDefault="004E04C6" w:rsidP="00695ED4">
      <w:pPr>
        <w:tabs>
          <w:tab w:val="left" w:pos="1365"/>
        </w:tabs>
        <w:spacing w:line="360" w:lineRule="auto"/>
        <w:rPr>
          <w:rFonts w:ascii="Arial" w:hAnsi="Arial" w:cs="Arial"/>
          <w:b/>
          <w:bCs/>
          <w:sz w:val="24"/>
          <w:szCs w:val="24"/>
        </w:rPr>
      </w:pPr>
    </w:p>
    <w:p w14:paraId="6C734451" w14:textId="1D10C5A6" w:rsidR="004E04C6" w:rsidRDefault="004E04C6" w:rsidP="00695ED4">
      <w:pPr>
        <w:tabs>
          <w:tab w:val="left" w:pos="1365"/>
        </w:tabs>
        <w:spacing w:line="360" w:lineRule="auto"/>
        <w:rPr>
          <w:rFonts w:ascii="Arial" w:hAnsi="Arial" w:cs="Arial"/>
          <w:b/>
          <w:bCs/>
          <w:sz w:val="24"/>
          <w:szCs w:val="24"/>
        </w:rPr>
      </w:pPr>
    </w:p>
    <w:p w14:paraId="277B2C46" w14:textId="3B5E5165" w:rsidR="004E04C6" w:rsidRDefault="004E04C6" w:rsidP="00695ED4">
      <w:pPr>
        <w:tabs>
          <w:tab w:val="left" w:pos="1365"/>
        </w:tabs>
        <w:spacing w:line="360" w:lineRule="auto"/>
        <w:rPr>
          <w:rFonts w:ascii="Arial" w:hAnsi="Arial" w:cs="Arial"/>
          <w:b/>
          <w:bCs/>
          <w:sz w:val="24"/>
          <w:szCs w:val="24"/>
        </w:rPr>
      </w:pPr>
    </w:p>
    <w:p w14:paraId="2C6572F9" w14:textId="4AF887C8" w:rsidR="004E04C6" w:rsidRDefault="004E04C6" w:rsidP="00695ED4">
      <w:pPr>
        <w:tabs>
          <w:tab w:val="left" w:pos="1365"/>
        </w:tabs>
        <w:spacing w:line="360" w:lineRule="auto"/>
        <w:rPr>
          <w:rFonts w:ascii="Arial" w:hAnsi="Arial" w:cs="Arial"/>
          <w:b/>
          <w:bCs/>
          <w:sz w:val="24"/>
          <w:szCs w:val="24"/>
        </w:rPr>
      </w:pPr>
    </w:p>
    <w:p w14:paraId="3B7DEEE1" w14:textId="694204CE" w:rsidR="004E04C6" w:rsidRDefault="004E04C6" w:rsidP="00695ED4">
      <w:pPr>
        <w:tabs>
          <w:tab w:val="left" w:pos="1365"/>
        </w:tabs>
        <w:spacing w:line="360" w:lineRule="auto"/>
        <w:rPr>
          <w:rFonts w:ascii="Arial" w:hAnsi="Arial" w:cs="Arial"/>
          <w:b/>
          <w:bCs/>
          <w:sz w:val="24"/>
          <w:szCs w:val="24"/>
        </w:rPr>
      </w:pPr>
    </w:p>
    <w:p w14:paraId="24BF2F39" w14:textId="5583761F" w:rsidR="004E04C6" w:rsidRDefault="004E04C6" w:rsidP="00695ED4">
      <w:pPr>
        <w:tabs>
          <w:tab w:val="left" w:pos="1365"/>
        </w:tabs>
        <w:spacing w:line="360" w:lineRule="auto"/>
        <w:rPr>
          <w:rFonts w:ascii="Arial" w:hAnsi="Arial" w:cs="Arial"/>
          <w:b/>
          <w:bCs/>
          <w:sz w:val="24"/>
          <w:szCs w:val="24"/>
        </w:rPr>
      </w:pPr>
    </w:p>
    <w:p w14:paraId="2F5769FD" w14:textId="4789E9DF" w:rsidR="004E04C6" w:rsidRDefault="004E04C6" w:rsidP="00695ED4">
      <w:pPr>
        <w:tabs>
          <w:tab w:val="left" w:pos="1365"/>
        </w:tabs>
        <w:spacing w:line="360" w:lineRule="auto"/>
        <w:rPr>
          <w:rFonts w:ascii="Arial" w:hAnsi="Arial" w:cs="Arial"/>
          <w:b/>
          <w:bCs/>
          <w:sz w:val="24"/>
          <w:szCs w:val="24"/>
        </w:rPr>
      </w:pPr>
    </w:p>
    <w:p w14:paraId="10DDFD7C" w14:textId="74C876C2" w:rsidR="004E04C6" w:rsidRDefault="004E04C6" w:rsidP="00695ED4">
      <w:pPr>
        <w:tabs>
          <w:tab w:val="left" w:pos="1365"/>
        </w:tabs>
        <w:spacing w:line="360" w:lineRule="auto"/>
        <w:rPr>
          <w:rFonts w:ascii="Arial" w:hAnsi="Arial" w:cs="Arial"/>
          <w:b/>
          <w:bCs/>
          <w:sz w:val="24"/>
          <w:szCs w:val="24"/>
        </w:rPr>
      </w:pPr>
    </w:p>
    <w:p w14:paraId="4980D6D4" w14:textId="77777777" w:rsidR="000B6B32" w:rsidRDefault="000B6B32" w:rsidP="00695ED4">
      <w:pPr>
        <w:tabs>
          <w:tab w:val="left" w:pos="1365"/>
        </w:tabs>
        <w:spacing w:line="360" w:lineRule="auto"/>
        <w:rPr>
          <w:rFonts w:ascii="Arial" w:hAnsi="Arial" w:cs="Arial"/>
          <w:b/>
          <w:bCs/>
          <w:sz w:val="24"/>
          <w:szCs w:val="24"/>
        </w:rPr>
      </w:pPr>
    </w:p>
    <w:p w14:paraId="755DD45A" w14:textId="12181A85" w:rsidR="00695ED4" w:rsidRDefault="00695ED4" w:rsidP="00695ED4">
      <w:pPr>
        <w:tabs>
          <w:tab w:val="left" w:pos="1365"/>
        </w:tabs>
        <w:spacing w:line="360" w:lineRule="auto"/>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29344" behindDoc="0" locked="0" layoutInCell="1" allowOverlap="1" wp14:anchorId="6C61A416" wp14:editId="78E0D7F3">
                <wp:simplePos x="0" y="0"/>
                <wp:positionH relativeFrom="margin">
                  <wp:posOffset>4943475</wp:posOffset>
                </wp:positionH>
                <wp:positionV relativeFrom="paragraph">
                  <wp:posOffset>3923665</wp:posOffset>
                </wp:positionV>
                <wp:extent cx="1346835" cy="200025"/>
                <wp:effectExtent l="0" t="0" r="0" b="0"/>
                <wp:wrapNone/>
                <wp:docPr id="235"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61A416" id="_x0000_s1256" type="#_x0000_t202" style="position:absolute;margin-left:389.25pt;margin-top:308.95pt;width:106.05pt;height:15.7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" filled="f" stroked="f">
                <v:textbox style="mso-fit-shape-to-text:t">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w:t>
      </w:r>
      <w:r w:rsidR="00D16404">
        <w:rPr>
          <w:rFonts w:ascii="Arial" w:hAnsi="Arial" w:cs="Arial"/>
          <w:b/>
          <w:bCs/>
          <w:sz w:val="24"/>
          <w:szCs w:val="24"/>
        </w:rPr>
        <w:t>2.</w:t>
      </w:r>
      <w:r>
        <w:rPr>
          <w:rFonts w:ascii="Arial" w:hAnsi="Arial" w:cs="Arial"/>
          <w:b/>
          <w:bCs/>
          <w:sz w:val="24"/>
          <w:szCs w:val="24"/>
        </w:rPr>
        <w:t xml:space="preserve"> Plant Process Description</w:t>
      </w:r>
    </w:p>
    <w:p w14:paraId="2BA86F11" w14:textId="77777777" w:rsidR="00695ED4" w:rsidRPr="009D4FDA" w:rsidRDefault="00695ED4" w:rsidP="00695ED4">
      <w:pPr>
        <w:spacing w:line="276" w:lineRule="auto"/>
        <w:jc w:val="both"/>
        <w:rPr>
          <w:rFonts w:ascii="Arial" w:hAnsi="Arial" w:cs="Arial"/>
          <w:b/>
          <w:bCs/>
          <w:sz w:val="24"/>
          <w:szCs w:val="24"/>
        </w:rPr>
      </w:pPr>
      <w:r w:rsidRPr="009D4FDA">
        <w:rPr>
          <w:rFonts w:ascii="Arial" w:hAnsi="Arial" w:cs="Arial"/>
          <w:b/>
          <w:bCs/>
          <w:sz w:val="24"/>
          <w:szCs w:val="24"/>
        </w:rPr>
        <w:t>Manufacturing Process</w:t>
      </w:r>
    </w:p>
    <w:p w14:paraId="77B9A814"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4-5 hours </w:t>
      </w:r>
      <w:r>
        <w:rPr>
          <w:rFonts w:ascii="Arial" w:eastAsiaTheme="minorHAnsi" w:hAnsi="Arial" w:cs="Arial"/>
          <w:b w:val="0"/>
          <w:bCs w:val="0"/>
          <w:kern w:val="0"/>
          <w:sz w:val="24"/>
          <w:szCs w:val="24"/>
          <w:lang w:eastAsia="en-US"/>
        </w:rPr>
        <w:t>at</w:t>
      </w:r>
      <w:r w:rsidRPr="000B521B">
        <w:rPr>
          <w:rFonts w:ascii="Arial" w:eastAsiaTheme="minorHAnsi" w:hAnsi="Arial" w:cs="Arial"/>
          <w:b w:val="0"/>
          <w:bCs w:val="0"/>
          <w:kern w:val="0"/>
          <w:sz w:val="24"/>
          <w:szCs w:val="24"/>
          <w:lang w:eastAsia="en-US"/>
        </w:rPr>
        <w:t xml:space="preserve"> temperature of 160-170°C. Then, decrease the reactor temperature to 100-120°C and add Methacrylic acid to advance the esterification process. Esterification takes place along the epoxy chain between carboxyl and epoxy group and likewise between carboxyl and hydroxyl group. As the temperature declines to 100° C, additives like Maleic Anhydride and Tri-Ethyl Amine needs to be added as a base catalyst and the mixture is heated for another 4-6 hours. </w:t>
      </w:r>
    </w:p>
    <w:p w14:paraId="2871FD5B"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After that, Epoxy Resin needs to be withdrawn from the batch reactor and fed to the blender containing Styrene Monomer which is a volatile organic solvent. During polymerization, styrene reacts with vinyl esters to form cross linking at unsaturation points. This cross linking</w:t>
      </w:r>
      <w:r>
        <w:rPr>
          <w:rFonts w:ascii="Arial" w:hAnsi="Arial" w:cs="Arial"/>
          <w:b w:val="0"/>
          <w:bCs w:val="0"/>
          <w:sz w:val="24"/>
          <w:szCs w:val="24"/>
        </w:rPr>
        <w:t xml:space="preserve"> </w:t>
      </w:r>
      <w:proofErr w:type="gramStart"/>
      <w:r>
        <w:rPr>
          <w:rFonts w:ascii="Arial" w:hAnsi="Arial" w:cs="Arial"/>
          <w:b w:val="0"/>
          <w:bCs w:val="0"/>
          <w:sz w:val="24"/>
          <w:szCs w:val="24"/>
        </w:rPr>
        <w:t>make</w:t>
      </w:r>
      <w:proofErr w:type="gramEnd"/>
      <w:r>
        <w:rPr>
          <w:rFonts w:ascii="Arial" w:hAnsi="Arial" w:cs="Arial"/>
          <w:b w:val="0"/>
          <w:bCs w:val="0"/>
          <w:sz w:val="24"/>
          <w:szCs w:val="24"/>
        </w:rPr>
        <w:t xml:space="preserve"> the resin</w:t>
      </w:r>
      <w:r w:rsidRPr="000B521B">
        <w:rPr>
          <w:rFonts w:ascii="Arial" w:hAnsi="Arial" w:cs="Arial"/>
          <w:b w:val="0"/>
          <w:bCs w:val="0"/>
          <w:sz w:val="24"/>
          <w:szCs w:val="24"/>
        </w:rPr>
        <w:t xml:space="preserve"> polymerizable and improve</w:t>
      </w:r>
      <w:r>
        <w:rPr>
          <w:rFonts w:ascii="Arial" w:hAnsi="Arial" w:cs="Arial"/>
          <w:b w:val="0"/>
          <w:bCs w:val="0"/>
          <w:sz w:val="24"/>
          <w:szCs w:val="24"/>
        </w:rPr>
        <w:t>s</w:t>
      </w:r>
      <w:r w:rsidRPr="000B521B">
        <w:rPr>
          <w:rFonts w:ascii="Arial" w:hAnsi="Arial" w:cs="Arial"/>
          <w:b w:val="0"/>
          <w:bCs w:val="0"/>
          <w:sz w:val="24"/>
          <w:szCs w:val="24"/>
        </w:rPr>
        <w:t xml:space="preserve">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381149BA"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lastRenderedPageBreak/>
        <w:t>As all the raw materials used will be consumed in the process itself, hence there will not be any generation of by-product, Effluent, Gaseous waste, solid waste.</w:t>
      </w:r>
    </w:p>
    <w:p w14:paraId="0A462ADB" w14:textId="77777777" w:rsidR="00695ED4" w:rsidRDefault="00695ED4" w:rsidP="00695ED4">
      <w:pPr>
        <w:rPr>
          <w:rFonts w:ascii="Arial" w:eastAsia="Times New Roman" w:hAnsi="Arial" w:cs="Arial"/>
          <w:kern w:val="36"/>
          <w:sz w:val="24"/>
          <w:szCs w:val="24"/>
          <w:lang w:eastAsia="en-IN"/>
        </w:rPr>
      </w:pPr>
      <w:r w:rsidRPr="000B521B">
        <w:rPr>
          <w:rFonts w:ascii="Arial" w:eastAsia="Times New Roman" w:hAnsi="Arial" w:cs="Arial"/>
          <w:kern w:val="36"/>
          <w:sz w:val="24"/>
          <w:szCs w:val="24"/>
          <w:lang w:eastAsia="en-IN"/>
        </w:rPr>
        <w:t>Finally, the finished product is withdrawn from blender and packed in drums.</w:t>
      </w:r>
    </w:p>
    <w:p w14:paraId="03AE1A77" w14:textId="77777777" w:rsidR="00BE67A7" w:rsidRDefault="00BE67A7" w:rsidP="00695ED4">
      <w:pPr>
        <w:spacing w:before="240" w:line="360" w:lineRule="auto"/>
        <w:jc w:val="both"/>
        <w:rPr>
          <w:rFonts w:ascii="Arial" w:hAnsi="Arial" w:cs="Arial"/>
          <w:b/>
          <w:bCs/>
          <w:sz w:val="24"/>
          <w:szCs w:val="24"/>
        </w:rPr>
      </w:pPr>
    </w:p>
    <w:p w14:paraId="5000672D" w14:textId="77777777" w:rsidR="00BE67A7" w:rsidRDefault="00BE67A7" w:rsidP="00695ED4">
      <w:pPr>
        <w:spacing w:before="240" w:line="360" w:lineRule="auto"/>
        <w:jc w:val="both"/>
        <w:rPr>
          <w:rFonts w:ascii="Arial" w:hAnsi="Arial" w:cs="Arial"/>
          <w:b/>
          <w:bCs/>
          <w:sz w:val="24"/>
          <w:szCs w:val="24"/>
        </w:rPr>
      </w:pPr>
    </w:p>
    <w:p w14:paraId="4FB67341" w14:textId="77777777" w:rsidR="00BE67A7" w:rsidRDefault="00BE67A7" w:rsidP="00695ED4">
      <w:pPr>
        <w:spacing w:before="240" w:line="360" w:lineRule="auto"/>
        <w:jc w:val="both"/>
        <w:rPr>
          <w:rFonts w:ascii="Arial" w:hAnsi="Arial" w:cs="Arial"/>
          <w:b/>
          <w:bCs/>
          <w:sz w:val="24"/>
          <w:szCs w:val="24"/>
        </w:rPr>
      </w:pPr>
    </w:p>
    <w:p w14:paraId="64966648" w14:textId="77777777" w:rsidR="00BE67A7" w:rsidRDefault="00BE67A7" w:rsidP="00695ED4">
      <w:pPr>
        <w:spacing w:before="240" w:line="360" w:lineRule="auto"/>
        <w:jc w:val="both"/>
        <w:rPr>
          <w:rFonts w:ascii="Arial" w:hAnsi="Arial" w:cs="Arial"/>
          <w:b/>
          <w:bCs/>
          <w:sz w:val="24"/>
          <w:szCs w:val="24"/>
        </w:rPr>
      </w:pPr>
    </w:p>
    <w:p w14:paraId="16C9027D" w14:textId="77777777" w:rsidR="00BE67A7" w:rsidRDefault="00BE67A7" w:rsidP="00695ED4">
      <w:pPr>
        <w:spacing w:before="240" w:line="360" w:lineRule="auto"/>
        <w:jc w:val="both"/>
        <w:rPr>
          <w:rFonts w:ascii="Arial" w:hAnsi="Arial" w:cs="Arial"/>
          <w:b/>
          <w:bCs/>
          <w:sz w:val="24"/>
          <w:szCs w:val="24"/>
        </w:rPr>
      </w:pPr>
    </w:p>
    <w:p w14:paraId="40E6D592" w14:textId="2A5242CA" w:rsidR="00695ED4" w:rsidRPr="00B27474" w:rsidRDefault="00695ED4" w:rsidP="00695ED4">
      <w:pPr>
        <w:spacing w:before="240" w:line="360" w:lineRule="auto"/>
        <w:jc w:val="both"/>
        <w:rPr>
          <w:rFonts w:ascii="Arial" w:hAnsi="Arial" w:cs="Arial"/>
          <w:sz w:val="24"/>
          <w:szCs w:val="24"/>
        </w:rPr>
      </w:pPr>
      <w:r w:rsidRPr="00B27474">
        <w:rPr>
          <w:rFonts w:ascii="Arial" w:hAnsi="Arial" w:cs="Arial"/>
          <w:noProof/>
        </w:rPr>
        <w:drawing>
          <wp:anchor distT="0" distB="0" distL="114300" distR="114300" simplePos="0" relativeHeight="252737536" behindDoc="0" locked="0" layoutInCell="1" allowOverlap="1" wp14:anchorId="64C97E22" wp14:editId="20F8DE1B">
            <wp:simplePos x="0" y="0"/>
            <wp:positionH relativeFrom="column">
              <wp:posOffset>1140149</wp:posOffset>
            </wp:positionH>
            <wp:positionV relativeFrom="paragraph">
              <wp:posOffset>328487</wp:posOffset>
            </wp:positionV>
            <wp:extent cx="3911558" cy="808074"/>
            <wp:effectExtent l="0" t="0" r="0" b="0"/>
            <wp:wrapNone/>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1558" cy="808074"/>
                    </a:xfrm>
                    <a:prstGeom prst="rect">
                      <a:avLst/>
                    </a:prstGeom>
                  </pic:spPr>
                </pic:pic>
              </a:graphicData>
            </a:graphic>
            <wp14:sizeRelH relativeFrom="margin">
              <wp14:pctWidth>0</wp14:pctWidth>
            </wp14:sizeRelH>
            <wp14:sizeRelV relativeFrom="margin">
              <wp14:pctHeight>0</wp14:pctHeight>
            </wp14:sizeRelV>
          </wp:anchor>
        </w:drawing>
      </w:r>
      <w:r w:rsidR="00613AE6">
        <w:rPr>
          <w:rFonts w:ascii="Arial" w:hAnsi="Arial" w:cs="Arial"/>
          <w:b/>
          <w:bCs/>
          <w:sz w:val="24"/>
          <w:szCs w:val="24"/>
        </w:rPr>
        <w:t>R</w:t>
      </w:r>
      <w:r w:rsidRPr="00B27474">
        <w:rPr>
          <w:rFonts w:ascii="Arial" w:hAnsi="Arial" w:cs="Arial"/>
          <w:b/>
          <w:bCs/>
          <w:sz w:val="24"/>
          <w:szCs w:val="24"/>
        </w:rPr>
        <w:t xml:space="preserve">eaction Involved </w:t>
      </w:r>
    </w:p>
    <w:p w14:paraId="729C1CD9" w14:textId="77777777" w:rsidR="00695ED4" w:rsidRPr="000B521B" w:rsidRDefault="00695ED4" w:rsidP="00695ED4">
      <w:pPr>
        <w:rPr>
          <w:rFonts w:ascii="Arial" w:hAnsi="Arial" w:cs="Arial"/>
          <w:u w:val="single"/>
        </w:rPr>
      </w:pPr>
    </w:p>
    <w:p w14:paraId="6A0BB6BA" w14:textId="77777777" w:rsidR="00695ED4" w:rsidRPr="000B521B" w:rsidRDefault="00695ED4" w:rsidP="00695ED4">
      <w:pPr>
        <w:rPr>
          <w:rFonts w:ascii="Arial" w:hAnsi="Arial" w:cs="Arial"/>
        </w:rPr>
      </w:pPr>
      <w:r w:rsidRPr="000B521B">
        <w:rPr>
          <w:rFonts w:ascii="Arial" w:hAnsi="Arial" w:cs="Arial"/>
        </w:rPr>
        <w:t xml:space="preserve">                                                                           </w:t>
      </w:r>
    </w:p>
    <w:p w14:paraId="5E6DEE30" w14:textId="77777777" w:rsidR="00695ED4" w:rsidRPr="000B521B" w:rsidRDefault="00695ED4" w:rsidP="00695ED4">
      <w:pPr>
        <w:tabs>
          <w:tab w:val="left" w:pos="1695"/>
        </w:tabs>
        <w:rPr>
          <w:rFonts w:ascii="Arial" w:hAnsi="Arial" w:cs="Arial"/>
        </w:rPr>
      </w:pPr>
      <w:r w:rsidRPr="000B521B">
        <w:rPr>
          <w:rFonts w:ascii="Arial" w:hAnsi="Arial" w:cs="Arial"/>
          <w:noProof/>
        </w:rPr>
        <w:drawing>
          <wp:anchor distT="0" distB="0" distL="114300" distR="114300" simplePos="0" relativeHeight="252738560" behindDoc="0" locked="0" layoutInCell="1" allowOverlap="1" wp14:anchorId="066D800A" wp14:editId="31D5A506">
            <wp:simplePos x="0" y="0"/>
            <wp:positionH relativeFrom="margin">
              <wp:posOffset>2607502</wp:posOffset>
            </wp:positionH>
            <wp:positionV relativeFrom="paragraph">
              <wp:posOffset>149358</wp:posOffset>
            </wp:positionV>
            <wp:extent cx="1267425" cy="627321"/>
            <wp:effectExtent l="0" t="0" r="0" b="1905"/>
            <wp:wrapNone/>
            <wp:docPr id="152" name="Picture 15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olygon&#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1267425" cy="627321"/>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rPr>
        <w:tab/>
      </w:r>
    </w:p>
    <w:p w14:paraId="3A578181" w14:textId="77777777" w:rsidR="00695ED4" w:rsidRPr="000B521B" w:rsidRDefault="00695ED4" w:rsidP="00695ED4">
      <w:pPr>
        <w:rPr>
          <w:rFonts w:ascii="Arial" w:hAnsi="Arial" w:cs="Arial"/>
        </w:rPr>
      </w:pPr>
      <w:r w:rsidRPr="000B521B">
        <w:rPr>
          <w:rFonts w:ascii="Arial" w:hAnsi="Arial" w:cs="Arial"/>
        </w:rPr>
        <w:t xml:space="preserve">                                                                        </w:t>
      </w:r>
    </w:p>
    <w:p w14:paraId="4A0FF214" w14:textId="77777777" w:rsidR="00695ED4" w:rsidRPr="000B521B" w:rsidRDefault="00695ED4" w:rsidP="00695ED4">
      <w:pPr>
        <w:rPr>
          <w:rFonts w:ascii="Arial" w:hAnsi="Arial" w:cs="Arial"/>
        </w:rPr>
      </w:pPr>
      <w:r w:rsidRPr="000B521B">
        <w:rPr>
          <w:rFonts w:ascii="Arial" w:hAnsi="Arial" w:cs="Arial"/>
          <w:noProof/>
        </w:rPr>
        <w:drawing>
          <wp:anchor distT="0" distB="0" distL="114300" distR="114300" simplePos="0" relativeHeight="252739584" behindDoc="0" locked="0" layoutInCell="1" allowOverlap="1" wp14:anchorId="6C28A328" wp14:editId="6E081669">
            <wp:simplePos x="0" y="0"/>
            <wp:positionH relativeFrom="column">
              <wp:posOffset>1533525</wp:posOffset>
            </wp:positionH>
            <wp:positionV relativeFrom="paragraph">
              <wp:posOffset>206198</wp:posOffset>
            </wp:positionV>
            <wp:extent cx="3335867" cy="712382"/>
            <wp:effectExtent l="0" t="0" r="0" b="0"/>
            <wp:wrapNone/>
            <wp:docPr id="153" name="Picture 1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3335867" cy="712382"/>
                    </a:xfrm>
                    <a:prstGeom prst="rect">
                      <a:avLst/>
                    </a:prstGeom>
                  </pic:spPr>
                </pic:pic>
              </a:graphicData>
            </a:graphic>
            <wp14:sizeRelH relativeFrom="margin">
              <wp14:pctWidth>0</wp14:pctWidth>
            </wp14:sizeRelH>
            <wp14:sizeRelV relativeFrom="margin">
              <wp14:pctHeight>0</wp14:pctHeight>
            </wp14:sizeRelV>
          </wp:anchor>
        </w:drawing>
      </w:r>
    </w:p>
    <w:p w14:paraId="60C6B64A" w14:textId="77777777" w:rsidR="00695ED4" w:rsidRPr="000B521B" w:rsidRDefault="00695ED4" w:rsidP="00695ED4">
      <w:pPr>
        <w:rPr>
          <w:rFonts w:ascii="Arial" w:hAnsi="Arial" w:cs="Arial"/>
        </w:rPr>
      </w:pPr>
      <w:r w:rsidRPr="000B521B">
        <w:rPr>
          <w:rFonts w:ascii="Arial" w:hAnsi="Arial" w:cs="Arial"/>
        </w:rPr>
        <w:t xml:space="preserve">                                                                                         </w:t>
      </w:r>
    </w:p>
    <w:p w14:paraId="424C2A98" w14:textId="77777777" w:rsidR="00695ED4" w:rsidRPr="000B521B" w:rsidRDefault="00695ED4" w:rsidP="00695ED4">
      <w:pPr>
        <w:rPr>
          <w:rFonts w:ascii="Arial" w:hAnsi="Arial" w:cs="Arial"/>
        </w:rPr>
      </w:pPr>
    </w:p>
    <w:p w14:paraId="7F0AF0C4" w14:textId="77777777" w:rsidR="00695ED4" w:rsidRPr="000B521B" w:rsidRDefault="00695ED4" w:rsidP="00695ED4">
      <w:pPr>
        <w:tabs>
          <w:tab w:val="left" w:pos="1365"/>
        </w:tabs>
        <w:spacing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742656" behindDoc="0" locked="0" layoutInCell="1" allowOverlap="1" wp14:anchorId="4750B51A" wp14:editId="7E408321">
            <wp:simplePos x="0" y="0"/>
            <wp:positionH relativeFrom="margin">
              <wp:posOffset>2760980</wp:posOffset>
            </wp:positionH>
            <wp:positionV relativeFrom="paragraph">
              <wp:posOffset>94615</wp:posOffset>
            </wp:positionV>
            <wp:extent cx="935990" cy="669290"/>
            <wp:effectExtent l="0" t="0" r="0" b="0"/>
            <wp:wrapNone/>
            <wp:docPr id="164" name="Picture 1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935990" cy="669290"/>
                    </a:xfrm>
                    <a:prstGeom prst="rect">
                      <a:avLst/>
                    </a:prstGeom>
                  </pic:spPr>
                </pic:pic>
              </a:graphicData>
            </a:graphic>
            <wp14:sizeRelH relativeFrom="margin">
              <wp14:pctWidth>0</wp14:pctWidth>
            </wp14:sizeRelH>
            <wp14:sizeRelV relativeFrom="margin">
              <wp14:pctHeight>0</wp14:pctHeight>
            </wp14:sizeRelV>
          </wp:anchor>
        </w:drawing>
      </w:r>
    </w:p>
    <w:p w14:paraId="61C39074" w14:textId="77777777" w:rsidR="00695ED4" w:rsidRPr="000B521B" w:rsidRDefault="00695ED4" w:rsidP="00695ED4">
      <w:pPr>
        <w:rPr>
          <w:rFonts w:ascii="Arial" w:hAnsi="Arial" w:cs="Arial"/>
          <w:b/>
          <w:bCs/>
          <w:lang w:val="en-US"/>
        </w:rPr>
      </w:pPr>
    </w:p>
    <w:p w14:paraId="268998B8"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1632" behindDoc="0" locked="0" layoutInCell="1" allowOverlap="1" wp14:anchorId="0BF37D48" wp14:editId="1719E30A">
            <wp:simplePos x="0" y="0"/>
            <wp:positionH relativeFrom="margin">
              <wp:align>center</wp:align>
            </wp:positionH>
            <wp:positionV relativeFrom="paragraph">
              <wp:posOffset>91764</wp:posOffset>
            </wp:positionV>
            <wp:extent cx="3724378" cy="712381"/>
            <wp:effectExtent l="0" t="0" r="0" b="0"/>
            <wp:wrapNone/>
            <wp:docPr id="187" name="Picture 187"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rada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24378" cy="712381"/>
                    </a:xfrm>
                    <a:prstGeom prst="rect">
                      <a:avLst/>
                    </a:prstGeom>
                  </pic:spPr>
                </pic:pic>
              </a:graphicData>
            </a:graphic>
            <wp14:sizeRelH relativeFrom="margin">
              <wp14:pctWidth>0</wp14:pctWidth>
            </wp14:sizeRelH>
            <wp14:sizeRelV relativeFrom="margin">
              <wp14:pctHeight>0</wp14:pctHeight>
            </wp14:sizeRelV>
          </wp:anchor>
        </w:drawing>
      </w:r>
    </w:p>
    <w:p w14:paraId="07B497E0" w14:textId="77777777" w:rsidR="00695ED4" w:rsidRPr="000B521B" w:rsidRDefault="00695ED4" w:rsidP="00695ED4">
      <w:pPr>
        <w:rPr>
          <w:rFonts w:ascii="Arial" w:hAnsi="Arial" w:cs="Arial"/>
          <w:b/>
          <w:bCs/>
          <w:lang w:val="en-US"/>
        </w:rPr>
      </w:pPr>
    </w:p>
    <w:p w14:paraId="3633155D"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0608" behindDoc="0" locked="0" layoutInCell="1" allowOverlap="1" wp14:anchorId="5727ACBB" wp14:editId="281A6152">
            <wp:simplePos x="0" y="0"/>
            <wp:positionH relativeFrom="column">
              <wp:posOffset>2660680</wp:posOffset>
            </wp:positionH>
            <wp:positionV relativeFrom="paragraph">
              <wp:posOffset>264795</wp:posOffset>
            </wp:positionV>
            <wp:extent cx="914400" cy="597012"/>
            <wp:effectExtent l="0" t="0" r="0" b="0"/>
            <wp:wrapNone/>
            <wp:docPr id="211" name="Picture 2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914400" cy="597012"/>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noProof/>
        </w:rPr>
        <w:drawing>
          <wp:anchor distT="0" distB="0" distL="114300" distR="114300" simplePos="0" relativeHeight="252736512" behindDoc="0" locked="0" layoutInCell="1" allowOverlap="1" wp14:anchorId="17144309" wp14:editId="7F5C653E">
            <wp:simplePos x="0" y="0"/>
            <wp:positionH relativeFrom="column">
              <wp:posOffset>1033780</wp:posOffset>
            </wp:positionH>
            <wp:positionV relativeFrom="paragraph">
              <wp:posOffset>843915</wp:posOffset>
            </wp:positionV>
            <wp:extent cx="4146550" cy="1002665"/>
            <wp:effectExtent l="0" t="0" r="6350" b="6985"/>
            <wp:wrapNone/>
            <wp:docPr id="2060" name="Picture 2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46550" cy="1002665"/>
                    </a:xfrm>
                    <a:prstGeom prst="rect">
                      <a:avLst/>
                    </a:prstGeom>
                  </pic:spPr>
                </pic:pic>
              </a:graphicData>
            </a:graphic>
            <wp14:sizeRelH relativeFrom="margin">
              <wp14:pctWidth>0</wp14:pctWidth>
            </wp14:sizeRelH>
            <wp14:sizeRelV relativeFrom="margin">
              <wp14:pctHeight>0</wp14:pctHeight>
            </wp14:sizeRelV>
          </wp:anchor>
        </w:drawing>
      </w:r>
    </w:p>
    <w:p w14:paraId="60C751F9" w14:textId="73141EF5" w:rsidR="00695ED4" w:rsidRDefault="00695ED4" w:rsidP="00695ED4">
      <w:pPr>
        <w:rPr>
          <w:rFonts w:ascii="Arial" w:hAnsi="Arial" w:cs="Arial"/>
          <w:b/>
          <w:bCs/>
          <w:lang w:val="en-US"/>
        </w:rPr>
      </w:pPr>
    </w:p>
    <w:p w14:paraId="65F48946" w14:textId="38069682" w:rsidR="00B57048" w:rsidRDefault="00B57048" w:rsidP="00695ED4">
      <w:pPr>
        <w:rPr>
          <w:rFonts w:ascii="Arial" w:hAnsi="Arial" w:cs="Arial"/>
          <w:b/>
          <w:bCs/>
          <w:lang w:val="en-US"/>
        </w:rPr>
      </w:pPr>
    </w:p>
    <w:p w14:paraId="6FC8CD72" w14:textId="057E6E8D" w:rsidR="00BE67A7" w:rsidRDefault="00BE67A7" w:rsidP="00695ED4">
      <w:pPr>
        <w:rPr>
          <w:rFonts w:ascii="Arial" w:hAnsi="Arial" w:cs="Arial"/>
          <w:b/>
          <w:bCs/>
          <w:lang w:val="en-US"/>
        </w:rPr>
      </w:pPr>
    </w:p>
    <w:p w14:paraId="5E63CC7F" w14:textId="35A90399" w:rsidR="00BE67A7" w:rsidRDefault="00BE67A7" w:rsidP="00695ED4">
      <w:pPr>
        <w:rPr>
          <w:rFonts w:ascii="Arial" w:hAnsi="Arial" w:cs="Arial"/>
          <w:b/>
          <w:bCs/>
          <w:lang w:val="en-US"/>
        </w:rPr>
      </w:pPr>
    </w:p>
    <w:p w14:paraId="2FFBC7CB" w14:textId="692C8DF6" w:rsidR="00BE67A7" w:rsidRDefault="00BE67A7" w:rsidP="00695ED4">
      <w:pPr>
        <w:rPr>
          <w:rFonts w:ascii="Arial" w:hAnsi="Arial" w:cs="Arial"/>
          <w:b/>
          <w:bCs/>
          <w:lang w:val="en-US"/>
        </w:rPr>
      </w:pPr>
    </w:p>
    <w:p w14:paraId="6D4F00B0" w14:textId="0ADA567A" w:rsidR="00BE67A7" w:rsidRDefault="00BE67A7" w:rsidP="00695ED4">
      <w:pPr>
        <w:rPr>
          <w:rFonts w:ascii="Arial" w:hAnsi="Arial" w:cs="Arial"/>
          <w:b/>
          <w:bCs/>
          <w:lang w:val="en-US"/>
        </w:rPr>
      </w:pPr>
    </w:p>
    <w:p w14:paraId="75344794" w14:textId="71AB00FC" w:rsidR="00BE67A7" w:rsidRDefault="00BE67A7" w:rsidP="00695ED4">
      <w:pPr>
        <w:rPr>
          <w:rFonts w:ascii="Arial" w:hAnsi="Arial" w:cs="Arial"/>
          <w:b/>
          <w:bCs/>
          <w:lang w:val="en-US"/>
        </w:rPr>
      </w:pPr>
    </w:p>
    <w:p w14:paraId="4851A614" w14:textId="7F5D21B5" w:rsidR="00BE67A7" w:rsidRDefault="00BE67A7" w:rsidP="00695ED4">
      <w:pPr>
        <w:rPr>
          <w:rFonts w:ascii="Arial" w:hAnsi="Arial" w:cs="Arial"/>
          <w:b/>
          <w:bCs/>
          <w:lang w:val="en-US"/>
        </w:rPr>
      </w:pPr>
    </w:p>
    <w:p w14:paraId="32E311CB" w14:textId="4C2E6818" w:rsidR="00BE67A7" w:rsidRDefault="00BE67A7" w:rsidP="00695ED4">
      <w:pPr>
        <w:rPr>
          <w:rFonts w:ascii="Arial" w:hAnsi="Arial" w:cs="Arial"/>
          <w:b/>
          <w:bCs/>
          <w:lang w:val="en-US"/>
        </w:rPr>
      </w:pPr>
    </w:p>
    <w:p w14:paraId="2B5C4845" w14:textId="0E4D59F5" w:rsidR="00BE67A7" w:rsidRDefault="00BE67A7" w:rsidP="00695ED4">
      <w:pPr>
        <w:rPr>
          <w:rFonts w:ascii="Arial" w:hAnsi="Arial" w:cs="Arial"/>
          <w:b/>
          <w:bCs/>
          <w:lang w:val="en-US"/>
        </w:rPr>
      </w:pPr>
    </w:p>
    <w:p w14:paraId="4880CC24" w14:textId="10246D81" w:rsidR="00BE67A7" w:rsidRDefault="00BE67A7" w:rsidP="00695ED4">
      <w:pPr>
        <w:rPr>
          <w:rFonts w:ascii="Arial" w:hAnsi="Arial" w:cs="Arial"/>
          <w:b/>
          <w:bCs/>
          <w:lang w:val="en-US"/>
        </w:rPr>
      </w:pPr>
    </w:p>
    <w:p w14:paraId="60899AF8" w14:textId="1A0B0346" w:rsidR="00BE67A7" w:rsidRDefault="00BE67A7" w:rsidP="00695ED4">
      <w:pPr>
        <w:rPr>
          <w:rFonts w:ascii="Arial" w:hAnsi="Arial" w:cs="Arial"/>
          <w:b/>
          <w:bCs/>
          <w:lang w:val="en-US"/>
        </w:rPr>
      </w:pPr>
    </w:p>
    <w:p w14:paraId="33894C7A" w14:textId="3547B911" w:rsidR="00BE67A7" w:rsidRDefault="00BE67A7" w:rsidP="00695ED4">
      <w:pPr>
        <w:rPr>
          <w:rFonts w:ascii="Arial" w:hAnsi="Arial" w:cs="Arial"/>
          <w:b/>
          <w:bCs/>
          <w:lang w:val="en-US"/>
        </w:rPr>
      </w:pPr>
    </w:p>
    <w:p w14:paraId="1B93855D" w14:textId="056FFF81" w:rsidR="00BE67A7" w:rsidRDefault="00BE67A7" w:rsidP="00695ED4">
      <w:pPr>
        <w:rPr>
          <w:rFonts w:ascii="Arial" w:hAnsi="Arial" w:cs="Arial"/>
          <w:b/>
          <w:bCs/>
          <w:lang w:val="en-US"/>
        </w:rPr>
      </w:pPr>
    </w:p>
    <w:p w14:paraId="34A9AC9D" w14:textId="6C4FD814" w:rsidR="00BE67A7" w:rsidRDefault="00BE67A7" w:rsidP="00695ED4">
      <w:pPr>
        <w:rPr>
          <w:rFonts w:ascii="Arial" w:hAnsi="Arial" w:cs="Arial"/>
          <w:b/>
          <w:bCs/>
          <w:lang w:val="en-US"/>
        </w:rPr>
      </w:pPr>
    </w:p>
    <w:p w14:paraId="4E215753" w14:textId="1911D28B" w:rsidR="00BE67A7" w:rsidRDefault="00BE67A7" w:rsidP="00695ED4">
      <w:pPr>
        <w:rPr>
          <w:rFonts w:ascii="Arial" w:hAnsi="Arial" w:cs="Arial"/>
          <w:b/>
          <w:bCs/>
          <w:lang w:val="en-US"/>
        </w:rPr>
      </w:pPr>
    </w:p>
    <w:p w14:paraId="5BC6CD8D" w14:textId="77777777" w:rsidR="000B6B32" w:rsidRDefault="000B6B32" w:rsidP="00695ED4">
      <w:pPr>
        <w:rPr>
          <w:rFonts w:ascii="Arial" w:hAnsi="Arial" w:cs="Arial"/>
          <w:b/>
          <w:bCs/>
          <w:lang w:val="en-US"/>
        </w:rPr>
      </w:pPr>
    </w:p>
    <w:p w14:paraId="11DD3EBE" w14:textId="6FBCBDE3" w:rsidR="00BE67A7" w:rsidRDefault="00BE67A7" w:rsidP="00695ED4">
      <w:pPr>
        <w:rPr>
          <w:rFonts w:ascii="Arial" w:hAnsi="Arial" w:cs="Arial"/>
          <w:b/>
          <w:bCs/>
          <w:lang w:val="en-US"/>
        </w:rPr>
      </w:pPr>
    </w:p>
    <w:p w14:paraId="6F311A5A" w14:textId="77777777" w:rsidR="005E36C5" w:rsidRPr="00BE67A7" w:rsidRDefault="005E36C5" w:rsidP="005E36C5">
      <w:pPr>
        <w:spacing w:line="360" w:lineRule="auto"/>
        <w:jc w:val="both"/>
        <w:rPr>
          <w:rFonts w:ascii="Arial" w:hAnsi="Arial" w:cs="Arial"/>
          <w:b/>
          <w:bCs/>
          <w:sz w:val="24"/>
          <w:szCs w:val="24"/>
        </w:rPr>
      </w:pPr>
      <w:r w:rsidRPr="00BE67A7">
        <w:rPr>
          <w:rFonts w:ascii="Arial" w:hAnsi="Arial" w:cs="Arial"/>
          <w:b/>
          <w:bCs/>
          <w:sz w:val="24"/>
          <w:szCs w:val="24"/>
        </w:rPr>
        <w:t>Curing Of Vinyl Ester Resin</w:t>
      </w:r>
    </w:p>
    <w:p w14:paraId="49CCD38C" w14:textId="77777777" w:rsidR="005E36C5" w:rsidRDefault="005E36C5" w:rsidP="005E36C5">
      <w:pPr>
        <w:spacing w:line="360" w:lineRule="auto"/>
        <w:jc w:val="both"/>
        <w:rPr>
          <w:rFonts w:ascii="Arial" w:hAnsi="Arial" w:cs="Arial"/>
          <w:sz w:val="24"/>
          <w:szCs w:val="24"/>
        </w:rPr>
      </w:pPr>
      <w:r>
        <w:rPr>
          <w:rFonts w:ascii="Arial" w:hAnsi="Arial" w:cs="Arial"/>
          <w:sz w:val="24"/>
          <w:szCs w:val="24"/>
        </w:rPr>
        <w:t>Vinyl Ester Resins must undergo curing process where low molecular weight liquid resins convert into high molecular weight liquid resulting into cross linked solid three-dimension viscous fluid suitable for the end use applications. Curing process improves the processability and enhances the mechanical properties of composites. Curing is irreversible and exothermic process. One of the important parameters during curing process is gelation time which is defined as the time required to achieve the non-flowing viscous resin from the initial liquid state. Gelation time varies depending upon the use of promoter and catalyst during the curing process.</w:t>
      </w:r>
    </w:p>
    <w:p w14:paraId="51DC8E94" w14:textId="77777777" w:rsidR="005E36C5" w:rsidRDefault="005E36C5" w:rsidP="005E36C5">
      <w:pPr>
        <w:spacing w:before="240" w:line="360" w:lineRule="auto"/>
        <w:jc w:val="both"/>
        <w:rPr>
          <w:rFonts w:ascii="Arial" w:hAnsi="Arial" w:cs="Arial"/>
          <w:sz w:val="24"/>
          <w:szCs w:val="24"/>
        </w:rPr>
      </w:pPr>
      <w:r>
        <w:rPr>
          <w:rFonts w:ascii="Arial" w:hAnsi="Arial" w:cs="Arial"/>
          <w:sz w:val="24"/>
          <w:szCs w:val="24"/>
        </w:rPr>
        <w:t>Generally curing of Vinyl Ester resin is done with the help of cobalt naphthenate (Co 6%) as an accelerator and Methyl Ethyl Ketone Peroxide (MEKPO 55%) as a catalyst to initiate the free radical polymerization. When the ambient temperature is around 20-degree Celsius, appropriate dose of Dimethylaniline (DMA) is recommended. The purpose of DMA is to fasten the curing reaction at room temperature and form a cured solid.</w:t>
      </w:r>
    </w:p>
    <w:p w14:paraId="1556B31D" w14:textId="3D046035" w:rsidR="005E36C5" w:rsidRDefault="005E36C5" w:rsidP="005E36C5">
      <w:pPr>
        <w:spacing w:before="240" w:line="360" w:lineRule="auto"/>
        <w:jc w:val="both"/>
        <w:rPr>
          <w:rFonts w:ascii="Calibri" w:hAnsi="Calibri" w:cs="Calibri"/>
        </w:rPr>
      </w:pPr>
      <w:r>
        <w:rPr>
          <w:rFonts w:ascii="Calibri" w:hAnsi="Calibri" w:cs="Calibri"/>
          <w:noProof/>
        </w:rPr>
        <w:drawing>
          <wp:anchor distT="0" distB="0" distL="114300" distR="114300" simplePos="0" relativeHeight="252898304" behindDoc="0" locked="0" layoutInCell="1" allowOverlap="1" wp14:anchorId="58016804" wp14:editId="380543BC">
            <wp:simplePos x="0" y="0"/>
            <wp:positionH relativeFrom="margin">
              <wp:posOffset>-76200</wp:posOffset>
            </wp:positionH>
            <wp:positionV relativeFrom="paragraph">
              <wp:posOffset>735965</wp:posOffset>
            </wp:positionV>
            <wp:extent cx="2238375" cy="733425"/>
            <wp:effectExtent l="0" t="0" r="9525" b="9525"/>
            <wp:wrapNone/>
            <wp:docPr id="2123" name="Picture 21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8375" cy="733425"/>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899328" behindDoc="0" locked="0" layoutInCell="1" allowOverlap="1" wp14:anchorId="49003825" wp14:editId="586F1F06">
            <wp:simplePos x="0" y="0"/>
            <wp:positionH relativeFrom="column">
              <wp:posOffset>2914650</wp:posOffset>
            </wp:positionH>
            <wp:positionV relativeFrom="paragraph">
              <wp:posOffset>346710</wp:posOffset>
            </wp:positionV>
            <wp:extent cx="2886075" cy="1409700"/>
            <wp:effectExtent l="0" t="0" r="9525" b="0"/>
            <wp:wrapNone/>
            <wp:docPr id="2122" name="Picture 21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6075" cy="140970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900352" behindDoc="0" locked="0" layoutInCell="1" allowOverlap="1" wp14:anchorId="2876C35A" wp14:editId="4B75523E">
            <wp:simplePos x="0" y="0"/>
            <wp:positionH relativeFrom="column">
              <wp:posOffset>2162175</wp:posOffset>
            </wp:positionH>
            <wp:positionV relativeFrom="paragraph">
              <wp:posOffset>1064895</wp:posOffset>
            </wp:positionV>
            <wp:extent cx="762000" cy="123825"/>
            <wp:effectExtent l="0" t="0" r="0" b="9525"/>
            <wp:wrapNone/>
            <wp:docPr id="2121" name="Picture 2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19"/>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 cy="123825"/>
                    </a:xfrm>
                    <a:prstGeom prst="rect">
                      <a:avLst/>
                    </a:prstGeom>
                    <a:noFill/>
                  </pic:spPr>
                </pic:pic>
              </a:graphicData>
            </a:graphic>
            <wp14:sizeRelH relativeFrom="page">
              <wp14:pctWidth>0</wp14:pctWidth>
            </wp14:sizeRelH>
            <wp14:sizeRelV relativeFrom="page">
              <wp14:pctHeight>0</wp14:pctHeight>
            </wp14:sizeRelV>
          </wp:anchor>
        </w:drawing>
      </w:r>
    </w:p>
    <w:p w14:paraId="3A220FDD" w14:textId="77777777" w:rsidR="005E36C5" w:rsidRDefault="005E36C5" w:rsidP="005E36C5">
      <w:pPr>
        <w:spacing w:before="240" w:line="360" w:lineRule="auto"/>
        <w:jc w:val="both"/>
      </w:pPr>
    </w:p>
    <w:p w14:paraId="47C77131" w14:textId="77777777" w:rsidR="005E36C5" w:rsidRDefault="005E36C5" w:rsidP="005E36C5">
      <w:pPr>
        <w:spacing w:before="240" w:line="360" w:lineRule="auto"/>
        <w:jc w:val="both"/>
      </w:pPr>
    </w:p>
    <w:p w14:paraId="494E51D2" w14:textId="77777777" w:rsidR="005E36C5" w:rsidRDefault="005E36C5" w:rsidP="005E36C5">
      <w:pPr>
        <w:spacing w:before="240" w:line="360" w:lineRule="auto"/>
        <w:jc w:val="both"/>
      </w:pPr>
    </w:p>
    <w:p w14:paraId="5CA5CA24" w14:textId="77777777" w:rsidR="005E36C5" w:rsidRDefault="005E36C5" w:rsidP="005E36C5">
      <w:pPr>
        <w:spacing w:before="240" w:line="360" w:lineRule="auto"/>
        <w:jc w:val="both"/>
      </w:pPr>
    </w:p>
    <w:p w14:paraId="5F48B3A6" w14:textId="77777777" w:rsidR="005E36C5" w:rsidRDefault="005E36C5" w:rsidP="005E36C5">
      <w:pPr>
        <w:spacing w:before="240" w:line="360" w:lineRule="auto"/>
        <w:jc w:val="both"/>
        <w:rPr>
          <w:b/>
          <w:bCs/>
        </w:rPr>
      </w:pPr>
      <w:r>
        <w:lastRenderedPageBreak/>
        <w:t>                     </w:t>
      </w:r>
      <w:r>
        <w:rPr>
          <w:b/>
          <w:bCs/>
        </w:rPr>
        <w:t>Fig: Schematic representation of Uncured and Cured Vinyl Ester Resin</w:t>
      </w:r>
    </w:p>
    <w:p w14:paraId="03BA7900" w14:textId="77777777" w:rsidR="005E36C5" w:rsidRDefault="005E36C5" w:rsidP="00695ED4">
      <w:pPr>
        <w:rPr>
          <w:rFonts w:ascii="Arial" w:hAnsi="Arial" w:cs="Arial"/>
          <w:b/>
          <w:bCs/>
          <w:lang w:val="en-US"/>
        </w:rPr>
      </w:pPr>
    </w:p>
    <w:p w14:paraId="3957F571" w14:textId="77777777" w:rsidR="00B57048" w:rsidRPr="000B521B" w:rsidRDefault="00B57048" w:rsidP="00695ED4">
      <w:pPr>
        <w:rPr>
          <w:rFonts w:ascii="Arial" w:hAnsi="Arial" w:cs="Arial"/>
          <w:b/>
          <w:bCs/>
          <w:lang w:val="en-US"/>
        </w:rPr>
      </w:pPr>
    </w:p>
    <w:p w14:paraId="1A19A500" w14:textId="77777777" w:rsidR="00695ED4" w:rsidRPr="009D4FDA" w:rsidRDefault="00695ED4" w:rsidP="00695ED4">
      <w:pPr>
        <w:spacing w:before="240" w:line="360" w:lineRule="auto"/>
        <w:jc w:val="both"/>
        <w:rPr>
          <w:rFonts w:ascii="Arial" w:hAnsi="Arial" w:cs="Arial"/>
          <w:b/>
          <w:bCs/>
          <w:sz w:val="24"/>
          <w:szCs w:val="24"/>
        </w:rPr>
      </w:pPr>
      <w:r w:rsidRPr="009D4FDA">
        <w:rPr>
          <w:rFonts w:ascii="Arial" w:hAnsi="Arial" w:cs="Arial"/>
          <w:b/>
          <w:bCs/>
          <w:sz w:val="24"/>
          <w:szCs w:val="24"/>
        </w:rPr>
        <w:t xml:space="preserve">Key Challenges </w:t>
      </w:r>
    </w:p>
    <w:p w14:paraId="64DBAF6A" w14:textId="2A27F6F1" w:rsidR="00695ED4" w:rsidRDefault="00695ED4" w:rsidP="00695ED4">
      <w:pPr>
        <w:spacing w:line="360" w:lineRule="auto"/>
        <w:jc w:val="both"/>
        <w:rPr>
          <w:rFonts w:ascii="Arial" w:hAnsi="Arial" w:cs="Arial"/>
          <w:sz w:val="24"/>
          <w:szCs w:val="24"/>
        </w:rPr>
      </w:pPr>
      <w:r w:rsidRPr="00C64897">
        <w:rPr>
          <w:rFonts w:ascii="Arial" w:hAnsi="Arial" w:cs="Arial"/>
          <w:sz w:val="24"/>
          <w:szCs w:val="24"/>
        </w:rPr>
        <w:t>One of disadvantages of vinyl ester resin manufacturing process is use of styrene, which is a toxic volatile organic compound. A special care is taken while using styrene monomer during the vinyl ester resin manufacturing process so that it is not exposed to outside environment. Exposure to styrene can cause skin irritation, rash, dryness. It can also irritate eye, nose, and throat. Additionally, prolong exposure can hamper concentration, memory and may affect brain and liver functions. According to Environmental protection Agency (EPA), It is listed under hazardous air pollutant and may be a potential carcinogenic substance as it has been found to cause lung cancer in animals. Studies have been conducted to find substitute of styrene such as vinyl derivatives of benzene and methyl acrylates. Further, efforts have been made to find novel monomers by using renewable feedstocks such as lignin, fatty acids, and carbohydrates.</w:t>
      </w:r>
    </w:p>
    <w:p w14:paraId="56B715F2" w14:textId="5FA4C621" w:rsidR="00153617" w:rsidRDefault="00153617" w:rsidP="00695ED4">
      <w:pPr>
        <w:rPr>
          <w:rFonts w:ascii="Arial" w:hAnsi="Arial" w:cs="Arial"/>
          <w:b/>
          <w:bCs/>
          <w:sz w:val="24"/>
          <w:szCs w:val="24"/>
          <w:lang w:val="en-US"/>
        </w:rPr>
      </w:pPr>
    </w:p>
    <w:p w14:paraId="4F42C3DC" w14:textId="4E4B0251" w:rsidR="00D16404" w:rsidRDefault="00D16404" w:rsidP="00695ED4">
      <w:pPr>
        <w:rPr>
          <w:rFonts w:ascii="Arial" w:hAnsi="Arial" w:cs="Arial"/>
          <w:b/>
          <w:bCs/>
          <w:sz w:val="24"/>
          <w:szCs w:val="24"/>
          <w:lang w:val="en-US"/>
        </w:rPr>
      </w:pPr>
    </w:p>
    <w:p w14:paraId="2EA4A9DB" w14:textId="7E14F485" w:rsidR="00D16404" w:rsidRDefault="00D16404" w:rsidP="00695ED4">
      <w:pPr>
        <w:rPr>
          <w:rFonts w:ascii="Arial" w:hAnsi="Arial" w:cs="Arial"/>
          <w:b/>
          <w:bCs/>
          <w:sz w:val="24"/>
          <w:szCs w:val="24"/>
          <w:lang w:val="en-US"/>
        </w:rPr>
      </w:pPr>
    </w:p>
    <w:p w14:paraId="04F59AD7" w14:textId="5D41DBC8" w:rsidR="00D16404" w:rsidRDefault="00D16404" w:rsidP="00695ED4">
      <w:pPr>
        <w:rPr>
          <w:rFonts w:ascii="Arial" w:hAnsi="Arial" w:cs="Arial"/>
          <w:b/>
          <w:bCs/>
          <w:sz w:val="24"/>
          <w:szCs w:val="24"/>
          <w:lang w:val="en-US"/>
        </w:rPr>
      </w:pPr>
    </w:p>
    <w:p w14:paraId="429971E8" w14:textId="13B39A7D" w:rsidR="00D16404" w:rsidRDefault="00D16404" w:rsidP="00695ED4">
      <w:pPr>
        <w:rPr>
          <w:rFonts w:ascii="Arial" w:hAnsi="Arial" w:cs="Arial"/>
          <w:b/>
          <w:bCs/>
          <w:sz w:val="24"/>
          <w:szCs w:val="24"/>
          <w:lang w:val="en-US"/>
        </w:rPr>
      </w:pPr>
    </w:p>
    <w:p w14:paraId="6C3A72A4" w14:textId="194CF77D" w:rsidR="00D16404" w:rsidRDefault="00D16404" w:rsidP="00695ED4">
      <w:pPr>
        <w:rPr>
          <w:rFonts w:ascii="Arial" w:hAnsi="Arial" w:cs="Arial"/>
          <w:b/>
          <w:bCs/>
          <w:sz w:val="24"/>
          <w:szCs w:val="24"/>
          <w:lang w:val="en-US"/>
        </w:rPr>
      </w:pPr>
    </w:p>
    <w:p w14:paraId="38BF3E44" w14:textId="1BC497F6" w:rsidR="00D16404" w:rsidRDefault="00D16404" w:rsidP="00695ED4">
      <w:pPr>
        <w:rPr>
          <w:rFonts w:ascii="Arial" w:hAnsi="Arial" w:cs="Arial"/>
          <w:b/>
          <w:bCs/>
          <w:sz w:val="24"/>
          <w:szCs w:val="24"/>
          <w:lang w:val="en-US"/>
        </w:rPr>
      </w:pPr>
    </w:p>
    <w:p w14:paraId="6006895D" w14:textId="75D09C2F" w:rsidR="00D16404" w:rsidRDefault="00D16404" w:rsidP="00695ED4">
      <w:pPr>
        <w:rPr>
          <w:rFonts w:ascii="Arial" w:hAnsi="Arial" w:cs="Arial"/>
          <w:b/>
          <w:bCs/>
          <w:sz w:val="24"/>
          <w:szCs w:val="24"/>
          <w:lang w:val="en-US"/>
        </w:rPr>
      </w:pPr>
    </w:p>
    <w:p w14:paraId="5F04AA63" w14:textId="510986C8" w:rsidR="00D16404" w:rsidRDefault="00D16404" w:rsidP="00695ED4">
      <w:pPr>
        <w:rPr>
          <w:rFonts w:ascii="Arial" w:hAnsi="Arial" w:cs="Arial"/>
          <w:b/>
          <w:bCs/>
          <w:sz w:val="24"/>
          <w:szCs w:val="24"/>
          <w:lang w:val="en-US"/>
        </w:rPr>
      </w:pPr>
    </w:p>
    <w:p w14:paraId="7584994B" w14:textId="7AF9CF00" w:rsidR="00D16404" w:rsidRDefault="00D16404" w:rsidP="00695ED4">
      <w:pPr>
        <w:rPr>
          <w:rFonts w:ascii="Arial" w:hAnsi="Arial" w:cs="Arial"/>
          <w:b/>
          <w:bCs/>
          <w:sz w:val="24"/>
          <w:szCs w:val="24"/>
          <w:lang w:val="en-US"/>
        </w:rPr>
      </w:pPr>
    </w:p>
    <w:p w14:paraId="5C871D79" w14:textId="46828924" w:rsidR="00D16404" w:rsidRDefault="00D16404" w:rsidP="00695ED4">
      <w:pPr>
        <w:rPr>
          <w:rFonts w:ascii="Arial" w:hAnsi="Arial" w:cs="Arial"/>
          <w:b/>
          <w:bCs/>
          <w:sz w:val="24"/>
          <w:szCs w:val="24"/>
          <w:lang w:val="en-US"/>
        </w:rPr>
      </w:pPr>
    </w:p>
    <w:p w14:paraId="18D41048" w14:textId="1A816AB5" w:rsidR="00D16404" w:rsidRDefault="00D16404" w:rsidP="00695ED4">
      <w:pPr>
        <w:rPr>
          <w:rFonts w:ascii="Arial" w:hAnsi="Arial" w:cs="Arial"/>
          <w:b/>
          <w:bCs/>
          <w:sz w:val="24"/>
          <w:szCs w:val="24"/>
          <w:lang w:val="en-US"/>
        </w:rPr>
      </w:pPr>
    </w:p>
    <w:p w14:paraId="71E75F58" w14:textId="544198A5" w:rsidR="00D16404" w:rsidRDefault="00D16404" w:rsidP="00695ED4">
      <w:pPr>
        <w:rPr>
          <w:rFonts w:ascii="Arial" w:hAnsi="Arial" w:cs="Arial"/>
          <w:b/>
          <w:bCs/>
          <w:sz w:val="24"/>
          <w:szCs w:val="24"/>
          <w:lang w:val="en-US"/>
        </w:rPr>
      </w:pPr>
    </w:p>
    <w:p w14:paraId="7389DE82" w14:textId="0B2A2900" w:rsidR="00D16404" w:rsidRDefault="00D16404" w:rsidP="00695ED4">
      <w:pPr>
        <w:rPr>
          <w:rFonts w:ascii="Arial" w:hAnsi="Arial" w:cs="Arial"/>
          <w:b/>
          <w:bCs/>
          <w:sz w:val="24"/>
          <w:szCs w:val="24"/>
          <w:lang w:val="en-US"/>
        </w:rPr>
      </w:pPr>
    </w:p>
    <w:p w14:paraId="6B739D92" w14:textId="4D70C933" w:rsidR="00D16404" w:rsidRDefault="00D16404" w:rsidP="00695ED4">
      <w:pPr>
        <w:rPr>
          <w:rFonts w:ascii="Arial" w:hAnsi="Arial" w:cs="Arial"/>
          <w:b/>
          <w:bCs/>
          <w:sz w:val="24"/>
          <w:szCs w:val="24"/>
          <w:lang w:val="en-US"/>
        </w:rPr>
      </w:pPr>
    </w:p>
    <w:p w14:paraId="7AE37760" w14:textId="03679384" w:rsidR="00D16404" w:rsidRDefault="00D16404" w:rsidP="00695ED4">
      <w:pPr>
        <w:rPr>
          <w:rFonts w:ascii="Arial" w:hAnsi="Arial" w:cs="Arial"/>
          <w:b/>
          <w:bCs/>
          <w:sz w:val="24"/>
          <w:szCs w:val="24"/>
          <w:lang w:val="en-US"/>
        </w:rPr>
      </w:pPr>
    </w:p>
    <w:p w14:paraId="3792E953" w14:textId="1A0DDBBD" w:rsidR="00D16404" w:rsidRDefault="00D16404" w:rsidP="00695ED4">
      <w:pPr>
        <w:rPr>
          <w:rFonts w:ascii="Arial" w:hAnsi="Arial" w:cs="Arial"/>
          <w:b/>
          <w:bCs/>
          <w:sz w:val="24"/>
          <w:szCs w:val="24"/>
          <w:lang w:val="en-US"/>
        </w:rPr>
      </w:pPr>
    </w:p>
    <w:p w14:paraId="20B3992F" w14:textId="25086A68" w:rsidR="00D16404" w:rsidRDefault="00D16404" w:rsidP="00695ED4">
      <w:pPr>
        <w:rPr>
          <w:rFonts w:ascii="Arial" w:hAnsi="Arial" w:cs="Arial"/>
          <w:b/>
          <w:bCs/>
          <w:sz w:val="24"/>
          <w:szCs w:val="24"/>
          <w:lang w:val="en-US"/>
        </w:rPr>
      </w:pPr>
    </w:p>
    <w:p w14:paraId="4EE6D273" w14:textId="6BEBB415" w:rsidR="00D16404" w:rsidRDefault="00D16404" w:rsidP="00695ED4">
      <w:pPr>
        <w:rPr>
          <w:rFonts w:ascii="Arial" w:hAnsi="Arial" w:cs="Arial"/>
          <w:b/>
          <w:bCs/>
          <w:sz w:val="24"/>
          <w:szCs w:val="24"/>
          <w:lang w:val="en-US"/>
        </w:rPr>
      </w:pPr>
    </w:p>
    <w:p w14:paraId="4C6879DF" w14:textId="5F183DBF" w:rsidR="005E36C5" w:rsidRDefault="005E36C5" w:rsidP="00695ED4">
      <w:pPr>
        <w:rPr>
          <w:rFonts w:ascii="Arial" w:hAnsi="Arial" w:cs="Arial"/>
          <w:b/>
          <w:bCs/>
          <w:sz w:val="24"/>
          <w:szCs w:val="24"/>
          <w:lang w:val="en-US"/>
        </w:rPr>
      </w:pPr>
    </w:p>
    <w:p w14:paraId="4005AB24" w14:textId="34836D5A" w:rsidR="005E36C5" w:rsidRDefault="005E36C5" w:rsidP="00695ED4">
      <w:pPr>
        <w:rPr>
          <w:rFonts w:ascii="Arial" w:hAnsi="Arial" w:cs="Arial"/>
          <w:b/>
          <w:bCs/>
          <w:sz w:val="24"/>
          <w:szCs w:val="24"/>
          <w:lang w:val="en-US"/>
        </w:rPr>
      </w:pPr>
    </w:p>
    <w:p w14:paraId="3106F767" w14:textId="734DFEDC" w:rsidR="005E36C5" w:rsidRDefault="005E36C5" w:rsidP="00695ED4">
      <w:pPr>
        <w:rPr>
          <w:rFonts w:ascii="Arial" w:hAnsi="Arial" w:cs="Arial"/>
          <w:b/>
          <w:bCs/>
          <w:sz w:val="24"/>
          <w:szCs w:val="24"/>
          <w:lang w:val="en-US"/>
        </w:rPr>
      </w:pPr>
    </w:p>
    <w:p w14:paraId="123732F7" w14:textId="6AAAD6B7" w:rsidR="005E36C5" w:rsidRDefault="005E36C5" w:rsidP="00695ED4">
      <w:pPr>
        <w:rPr>
          <w:rFonts w:ascii="Arial" w:hAnsi="Arial" w:cs="Arial"/>
          <w:b/>
          <w:bCs/>
          <w:sz w:val="24"/>
          <w:szCs w:val="24"/>
          <w:lang w:val="en-US"/>
        </w:rPr>
      </w:pPr>
    </w:p>
    <w:p w14:paraId="36FC1208" w14:textId="11286E39" w:rsidR="005E36C5" w:rsidRDefault="005E36C5" w:rsidP="00695ED4">
      <w:pPr>
        <w:rPr>
          <w:rFonts w:ascii="Arial" w:hAnsi="Arial" w:cs="Arial"/>
          <w:b/>
          <w:bCs/>
          <w:sz w:val="24"/>
          <w:szCs w:val="24"/>
          <w:lang w:val="en-US"/>
        </w:rPr>
      </w:pPr>
    </w:p>
    <w:p w14:paraId="57193202" w14:textId="7F9DC0C1" w:rsidR="00BE67A7" w:rsidRDefault="00BE67A7" w:rsidP="00695ED4">
      <w:pPr>
        <w:rPr>
          <w:rFonts w:ascii="Arial" w:hAnsi="Arial" w:cs="Arial"/>
          <w:b/>
          <w:bCs/>
          <w:sz w:val="24"/>
          <w:szCs w:val="24"/>
          <w:lang w:val="en-US"/>
        </w:rPr>
      </w:pPr>
    </w:p>
    <w:p w14:paraId="61F898FB" w14:textId="77777777" w:rsidR="000B6B32" w:rsidRDefault="000B6B32" w:rsidP="00695ED4">
      <w:pPr>
        <w:rPr>
          <w:rFonts w:ascii="Arial" w:hAnsi="Arial" w:cs="Arial"/>
          <w:b/>
          <w:bCs/>
          <w:sz w:val="24"/>
          <w:szCs w:val="24"/>
          <w:lang w:val="en-US"/>
        </w:rPr>
      </w:pPr>
    </w:p>
    <w:p w14:paraId="21958205" w14:textId="77777777" w:rsidR="00B57048" w:rsidRDefault="00B57048" w:rsidP="00695ED4">
      <w:pPr>
        <w:rPr>
          <w:rFonts w:ascii="Arial" w:hAnsi="Arial" w:cs="Arial"/>
          <w:b/>
          <w:bCs/>
          <w:sz w:val="24"/>
          <w:szCs w:val="24"/>
          <w:lang w:val="en-US"/>
        </w:rPr>
      </w:pPr>
    </w:p>
    <w:p w14:paraId="5AE55B1C" w14:textId="1EF9CDF4" w:rsidR="00695ED4" w:rsidRDefault="00695ED4" w:rsidP="00695ED4">
      <w:pPr>
        <w:rPr>
          <w:rFonts w:ascii="Arial" w:hAnsi="Arial" w:cs="Arial"/>
          <w:b/>
          <w:bCs/>
          <w:sz w:val="24"/>
          <w:szCs w:val="24"/>
          <w:lang w:val="en-US"/>
        </w:rPr>
      </w:pPr>
      <w:r>
        <w:rPr>
          <w:rFonts w:ascii="Arial" w:hAnsi="Arial" w:cs="Arial"/>
          <w:b/>
          <w:bCs/>
          <w:sz w:val="24"/>
          <w:szCs w:val="24"/>
          <w:lang w:val="en-US"/>
        </w:rPr>
        <w:t>4.</w:t>
      </w:r>
      <w:r w:rsidR="00D16404">
        <w:rPr>
          <w:rFonts w:ascii="Arial" w:hAnsi="Arial" w:cs="Arial"/>
          <w:b/>
          <w:bCs/>
          <w:sz w:val="24"/>
          <w:szCs w:val="24"/>
          <w:lang w:val="en-US"/>
        </w:rPr>
        <w:t>1</w:t>
      </w:r>
      <w:r>
        <w:rPr>
          <w:rFonts w:ascii="Arial" w:hAnsi="Arial" w:cs="Arial"/>
          <w:b/>
          <w:bCs/>
          <w:sz w:val="24"/>
          <w:szCs w:val="24"/>
          <w:lang w:val="en-US"/>
        </w:rPr>
        <w:t xml:space="preserve">.3. </w:t>
      </w:r>
      <w:r w:rsidRPr="000B521B">
        <w:rPr>
          <w:rFonts w:ascii="Arial" w:hAnsi="Arial" w:cs="Arial"/>
          <w:b/>
          <w:bCs/>
          <w:sz w:val="24"/>
          <w:szCs w:val="24"/>
          <w:lang w:val="en-US"/>
        </w:rPr>
        <w:t>Process Flow Diagram</w:t>
      </w:r>
    </w:p>
    <w:p w14:paraId="2BE526B4"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Liquid Epoxy Resin (Bisphenol – A)</w:t>
      </w:r>
    </w:p>
    <w:p w14:paraId="110A7F97" w14:textId="19663E14" w:rsidR="00695ED4" w:rsidRPr="000B521B" w:rsidRDefault="00695ED4" w:rsidP="00695ED4">
      <w:pPr>
        <w:rPr>
          <w:rFonts w:ascii="Arial" w:hAnsi="Arial" w:cs="Arial"/>
          <w:b/>
          <w:bCs/>
          <w:lang w:val="en-US"/>
        </w:rPr>
      </w:pPr>
    </w:p>
    <w:p w14:paraId="5ACD802C" w14:textId="0268458F" w:rsidR="00695ED4" w:rsidRPr="000B521B" w:rsidRDefault="00EB1967" w:rsidP="00695ED4">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60064" behindDoc="0" locked="0" layoutInCell="1" allowOverlap="1" wp14:anchorId="2B0982DE" wp14:editId="082A5D77">
                <wp:simplePos x="0" y="0"/>
                <wp:positionH relativeFrom="column">
                  <wp:posOffset>1967230</wp:posOffset>
                </wp:positionH>
                <wp:positionV relativeFrom="paragraph">
                  <wp:posOffset>73025</wp:posOffset>
                </wp:positionV>
                <wp:extent cx="1209675" cy="352425"/>
                <wp:effectExtent l="0" t="0" r="28575" b="28575"/>
                <wp:wrapNone/>
                <wp:docPr id="2063" name="Rectangle: Rounded Corners 2063"/>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0982DE" id="Rectangle: Rounded Corners 2063" o:spid="_x0000_s1257" style="position:absolute;margin-left:154.9pt;margin-top:5.75pt;width:95.25pt;height:27.75pt;z-index:25276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" fillcolor="#f7caac [1301]" strokecolor="#1f3763 [1604]" strokeweight="1pt">
                <v:stroke joinstyle="miter"/>
                <v:textbo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v:textbox>
              </v:roundrect>
            </w:pict>
          </mc:Fallback>
        </mc:AlternateContent>
      </w:r>
    </w:p>
    <w:p w14:paraId="18BAFA4B" w14:textId="4611C5D0" w:rsidR="00695ED4" w:rsidRPr="000B521B" w:rsidRDefault="00EB1967" w:rsidP="00695ED4">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63136" behindDoc="0" locked="0" layoutInCell="1" allowOverlap="1" wp14:anchorId="59AC998B" wp14:editId="2674A7F1">
                <wp:simplePos x="0" y="0"/>
                <wp:positionH relativeFrom="column">
                  <wp:posOffset>2924175</wp:posOffset>
                </wp:positionH>
                <wp:positionV relativeFrom="paragraph">
                  <wp:posOffset>140970</wp:posOffset>
                </wp:positionV>
                <wp:extent cx="0" cy="409575"/>
                <wp:effectExtent l="76200" t="38100" r="57150" b="9525"/>
                <wp:wrapNone/>
                <wp:docPr id="2065" name="Straight Arrow Connector 2065"/>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29A1B" id="Straight Arrow Connector 2065" o:spid="_x0000_s1026" type="#_x0000_t32" style="position:absolute;margin-left:230.25pt;margin-top:11.1pt;width:0;height:32.25pt;rotation:180;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AtushM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61088" behindDoc="0" locked="0" layoutInCell="1" allowOverlap="1" wp14:anchorId="48F93C75" wp14:editId="0DE816CE">
                <wp:simplePos x="0" y="0"/>
                <wp:positionH relativeFrom="column">
                  <wp:posOffset>2286000</wp:posOffset>
                </wp:positionH>
                <wp:positionV relativeFrom="paragraph">
                  <wp:posOffset>150495</wp:posOffset>
                </wp:positionV>
                <wp:extent cx="0" cy="409575"/>
                <wp:effectExtent l="76200" t="0" r="57150" b="47625"/>
                <wp:wrapNone/>
                <wp:docPr id="2064" name="Straight Arrow Connector 206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EBBE9" id="Straight Arrow Connector 2064" o:spid="_x0000_s1026" type="#_x0000_t32" style="position:absolute;margin-left:180pt;margin-top:11.85pt;width:0;height:32.2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C+88bm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5820CEB6" w14:textId="64C3C963" w:rsidR="00695ED4" w:rsidRPr="000B521B" w:rsidRDefault="00695ED4" w:rsidP="00695ED4">
      <w:pPr>
        <w:rPr>
          <w:rFonts w:ascii="Arial" w:hAnsi="Arial" w:cs="Arial"/>
          <w:b/>
          <w:bCs/>
          <w:u w:val="single"/>
        </w:rPr>
      </w:pPr>
    </w:p>
    <w:p w14:paraId="7DA6F02F" w14:textId="2C98C0A8" w:rsidR="00695ED4" w:rsidRPr="000B521B" w:rsidRDefault="00EB1967" w:rsidP="00695ED4">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67232" behindDoc="0" locked="0" layoutInCell="1" allowOverlap="1" wp14:anchorId="6DE29564" wp14:editId="21DF62E8">
                <wp:simplePos x="0" y="0"/>
                <wp:positionH relativeFrom="column">
                  <wp:posOffset>4181475</wp:posOffset>
                </wp:positionH>
                <wp:positionV relativeFrom="paragraph">
                  <wp:posOffset>133985</wp:posOffset>
                </wp:positionV>
                <wp:extent cx="1400175" cy="809625"/>
                <wp:effectExtent l="0" t="0" r="28575" b="28575"/>
                <wp:wrapNone/>
                <wp:docPr id="2067" name="Rectangle: Rounded Corners 2067"/>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29564" id="Rectangle: Rounded Corners 2067" o:spid="_x0000_s1258" style="position:absolute;margin-left:329.25pt;margin-top:10.55pt;width:110.25pt;height:63.7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" fillcolor="#b4c6e7 [1300]" strokecolor="#1f3763 [1604]" strokeweight="1pt">
                <v:stroke joinstyle="miter"/>
                <v:textbo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65184" behindDoc="0" locked="0" layoutInCell="1" allowOverlap="1" wp14:anchorId="0FD24D6C" wp14:editId="2CF85372">
                <wp:simplePos x="0" y="0"/>
                <wp:positionH relativeFrom="column">
                  <wp:posOffset>1938655</wp:posOffset>
                </wp:positionH>
                <wp:positionV relativeFrom="paragraph">
                  <wp:posOffset>19685</wp:posOffset>
                </wp:positionV>
                <wp:extent cx="1280795" cy="1104900"/>
                <wp:effectExtent l="0" t="0" r="14605" b="19050"/>
                <wp:wrapNone/>
                <wp:docPr id="2066" name="Rectangle: Rounded Corners 2066"/>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24D6C" id="Rectangle: Rounded Corners 2066" o:spid="_x0000_s1259" style="position:absolute;margin-left:152.65pt;margin-top:1.55pt;width:100.85pt;height:87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" fillcolor="#f7caac [1301]" strokecolor="#1f3763 [1604]" strokeweight="1pt">
                <v:stroke joinstyle="miter"/>
                <v:textbo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58016" behindDoc="0" locked="0" layoutInCell="1" allowOverlap="1" wp14:anchorId="39B1F6B1" wp14:editId="2E21310E">
                <wp:simplePos x="0" y="0"/>
                <wp:positionH relativeFrom="column">
                  <wp:posOffset>104775</wp:posOffset>
                </wp:positionH>
                <wp:positionV relativeFrom="paragraph">
                  <wp:posOffset>181610</wp:posOffset>
                </wp:positionV>
                <wp:extent cx="1209675" cy="838200"/>
                <wp:effectExtent l="0" t="0" r="28575" b="19050"/>
                <wp:wrapNone/>
                <wp:docPr id="2062" name="Rectangle: Rounded Corners 2062"/>
                <wp:cNvGraphicFramePr/>
                <a:graphic xmlns:a="http://schemas.openxmlformats.org/drawingml/2006/main">
                  <a:graphicData uri="http://schemas.microsoft.com/office/word/2010/wordprocessingShape">
                    <wps:wsp>
                      <wps:cNvSpPr/>
                      <wps:spPr>
                        <a:xfrm>
                          <a:off x="0" y="0"/>
                          <a:ext cx="1209675" cy="8382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B1F6B1" id="Rectangle: Rounded Corners 2062" o:spid="_x0000_s1260" style="position:absolute;margin-left:8.25pt;margin-top:14.3pt;width:95.25pt;height:66pt;z-index:25275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" fillcolor="#b4c6e7 [1300]" strokecolor="#1f3763 [1604]" strokeweight="1pt">
                <v:stroke joinstyle="miter"/>
                <v:textbo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v:textbox>
              </v:roundrect>
            </w:pict>
          </mc:Fallback>
        </mc:AlternateContent>
      </w:r>
    </w:p>
    <w:p w14:paraId="085933A3" w14:textId="1D1C439F"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7904" behindDoc="0" locked="0" layoutInCell="1" allowOverlap="1" wp14:anchorId="3212790A" wp14:editId="1BE6BAFC">
                <wp:simplePos x="0" y="0"/>
                <wp:positionH relativeFrom="column">
                  <wp:posOffset>3248025</wp:posOffset>
                </wp:positionH>
                <wp:positionV relativeFrom="paragraph">
                  <wp:posOffset>266700</wp:posOffset>
                </wp:positionV>
                <wp:extent cx="904875" cy="9525"/>
                <wp:effectExtent l="38100" t="76200" r="0" b="85725"/>
                <wp:wrapNone/>
                <wp:docPr id="122" name="Straight Arrow Connector 122"/>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5D7CC" id="Straight Arrow Connector 122" o:spid="_x0000_s1026" type="#_x0000_t32" style="position:absolute;margin-left:255.75pt;margin-top:21pt;width:71.25pt;height:.75pt;flip:x y;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" strokecolor="#4472c4 [3204]" strokeweight=".5pt">
                <v:stroke endarrow="block" joinstyle="miter"/>
              </v:shape>
            </w:pict>
          </mc:Fallback>
        </mc:AlternateContent>
      </w:r>
    </w:p>
    <w:p w14:paraId="611EB1BB" w14:textId="549A229B"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1760" behindDoc="0" locked="0" layoutInCell="1" allowOverlap="1" wp14:anchorId="46EC1CF9" wp14:editId="4D5877FC">
                <wp:simplePos x="0" y="0"/>
                <wp:positionH relativeFrom="column">
                  <wp:posOffset>1333500</wp:posOffset>
                </wp:positionH>
                <wp:positionV relativeFrom="paragraph">
                  <wp:posOffset>59690</wp:posOffset>
                </wp:positionV>
                <wp:extent cx="575945" cy="0"/>
                <wp:effectExtent l="0" t="76200" r="14605" b="95250"/>
                <wp:wrapNone/>
                <wp:docPr id="134" name="Straight Arrow Connector 134"/>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03F573" id="Straight Arrow Connector 134" o:spid="_x0000_s1026" type="#_x0000_t32" style="position:absolute;margin-left:105pt;margin-top:4.7pt;width:45.35pt;height:0;z-index:25266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" strokecolor="#4472c4 [3204]" strokeweight=".5pt">
                <v:stroke endarrow="block" joinstyle="miter"/>
              </v:shape>
            </w:pict>
          </mc:Fallback>
        </mc:AlternateContent>
      </w:r>
    </w:p>
    <w:p w14:paraId="719531A4" w14:textId="7933D1D8" w:rsidR="00695ED4" w:rsidRPr="000B521B" w:rsidRDefault="00EB1967" w:rsidP="00695ED4">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72352" behindDoc="0" locked="0" layoutInCell="1" allowOverlap="1" wp14:anchorId="51C3311F" wp14:editId="67ED3262">
                <wp:simplePos x="0" y="0"/>
                <wp:positionH relativeFrom="column">
                  <wp:posOffset>4810125</wp:posOffset>
                </wp:positionH>
                <wp:positionV relativeFrom="paragraph">
                  <wp:posOffset>213995</wp:posOffset>
                </wp:positionV>
                <wp:extent cx="1323975" cy="352425"/>
                <wp:effectExtent l="0" t="0" r="28575" b="28575"/>
                <wp:wrapNone/>
                <wp:docPr id="2070" name="Rectangle: Rounded Corners 2070"/>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C3311F" id="Rectangle: Rounded Corners 2070" o:spid="_x0000_s1261" style="position:absolute;margin-left:378.75pt;margin-top:16.85pt;width:104.25pt;height:27.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" fillcolor="#b4c6e7 [1300]" strokecolor="#1f3763 [1604]" strokeweight="1pt">
                <v:stroke joinstyle="miter"/>
                <v:textbo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v:textbox>
              </v:roundrect>
            </w:pict>
          </mc:Fallback>
        </mc:AlternateContent>
      </w:r>
      <w:r w:rsidR="00695ED4" w:rsidRPr="000B521B">
        <w:rPr>
          <w:rFonts w:ascii="Arial" w:hAnsi="Arial" w:cs="Arial"/>
          <w:b/>
          <w:bCs/>
          <w:noProof/>
          <w:u w:val="single"/>
        </w:rPr>
        <mc:AlternateContent>
          <mc:Choice Requires="wps">
            <w:drawing>
              <wp:anchor distT="0" distB="0" distL="114300" distR="114300" simplePos="0" relativeHeight="252664832" behindDoc="0" locked="0" layoutInCell="1" allowOverlap="1" wp14:anchorId="79229509" wp14:editId="6C5FBFF4">
                <wp:simplePos x="0" y="0"/>
                <wp:positionH relativeFrom="column">
                  <wp:posOffset>3047365</wp:posOffset>
                </wp:positionH>
                <wp:positionV relativeFrom="paragraph">
                  <wp:posOffset>297815</wp:posOffset>
                </wp:positionV>
                <wp:extent cx="1762125" cy="1219200"/>
                <wp:effectExtent l="38100" t="0" r="9525" b="95250"/>
                <wp:wrapNone/>
                <wp:docPr id="138" name="Connector: Elbow 13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A4FFA" id="Connector: Elbow 138" o:spid="_x0000_s1026" type="#_x0000_t34" style="position:absolute;margin-left:239.95pt;margin-top:23.45pt;width:138.75pt;height:96pt;flip:x;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" strokecolor="#4472c4 [3204]" strokeweight=".5pt">
                <v:stroke endarrow="block"/>
              </v:shape>
            </w:pict>
          </mc:Fallback>
        </mc:AlternateContent>
      </w:r>
      <w:r w:rsidR="00695ED4" w:rsidRPr="000B521B">
        <w:rPr>
          <w:rFonts w:ascii="Arial" w:hAnsi="Arial" w:cs="Arial"/>
        </w:rPr>
        <w:tab/>
      </w:r>
    </w:p>
    <w:p w14:paraId="039E5133" w14:textId="57EB4E9D" w:rsidR="00695ED4" w:rsidRPr="000B521B" w:rsidRDefault="00695ED4" w:rsidP="00695ED4">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665856" behindDoc="0" locked="0" layoutInCell="1" allowOverlap="1" wp14:anchorId="5DED1A23" wp14:editId="4E7D1EE6">
                <wp:simplePos x="0" y="0"/>
                <wp:positionH relativeFrom="column">
                  <wp:posOffset>2533650</wp:posOffset>
                </wp:positionH>
                <wp:positionV relativeFrom="paragraph">
                  <wp:posOffset>21590</wp:posOffset>
                </wp:positionV>
                <wp:extent cx="19050" cy="838200"/>
                <wp:effectExtent l="5715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F8EC45" id="Straight Arrow Connector 143" o:spid="_x0000_s1026" type="#_x0000_t32" style="position:absolute;margin-left:199.5pt;margin-top:1.7pt;width:1.5pt;height:66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XoMJU9YB&#10;AAAH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6B9DC54D" w14:textId="7BE6F7D5" w:rsidR="00695ED4" w:rsidRPr="000B521B" w:rsidRDefault="00695ED4" w:rsidP="00695ED4">
      <w:pPr>
        <w:rPr>
          <w:rFonts w:ascii="Arial" w:hAnsi="Arial" w:cs="Arial"/>
        </w:rPr>
      </w:pPr>
    </w:p>
    <w:p w14:paraId="1EA70885" w14:textId="0F0801E5" w:rsidR="00695ED4" w:rsidRPr="000B521B" w:rsidRDefault="00695ED4" w:rsidP="00695ED4">
      <w:pPr>
        <w:rPr>
          <w:rFonts w:ascii="Arial" w:hAnsi="Arial" w:cs="Arial"/>
        </w:rPr>
      </w:pPr>
    </w:p>
    <w:p w14:paraId="08FE9F60" w14:textId="413D5F1F" w:rsidR="00695ED4" w:rsidRPr="000B521B" w:rsidRDefault="00EB1967" w:rsidP="00695ED4">
      <w:pPr>
        <w:rPr>
          <w:rFonts w:ascii="Arial" w:hAnsi="Arial" w:cs="Arial"/>
        </w:rPr>
      </w:pPr>
      <w:r>
        <w:rPr>
          <w:rFonts w:ascii="Arial" w:hAnsi="Arial" w:cs="Arial"/>
          <w:b/>
          <w:bCs/>
          <w:noProof/>
          <w:u w:val="single"/>
        </w:rPr>
        <mc:AlternateContent>
          <mc:Choice Requires="wps">
            <w:drawing>
              <wp:anchor distT="0" distB="0" distL="114300" distR="114300" simplePos="0" relativeHeight="252769280" behindDoc="0" locked="0" layoutInCell="1" allowOverlap="1" wp14:anchorId="2DDAFCA8" wp14:editId="78A9D940">
                <wp:simplePos x="0" y="0"/>
                <wp:positionH relativeFrom="column">
                  <wp:posOffset>1857375</wp:posOffset>
                </wp:positionH>
                <wp:positionV relativeFrom="paragraph">
                  <wp:posOffset>47625</wp:posOffset>
                </wp:positionV>
                <wp:extent cx="1209675" cy="990600"/>
                <wp:effectExtent l="0" t="0" r="28575" b="19050"/>
                <wp:wrapNone/>
                <wp:docPr id="2068" name="Rectangle: Rounded Corners 2068"/>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DAFCA8" id="Rectangle: Rounded Corners 2068" o:spid="_x0000_s1262" style="position:absolute;margin-left:146.25pt;margin-top:3.75pt;width:95.25pt;height:78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" fillcolor="#f7caac [1301]" strokecolor="#1f3763 [1604]" strokeweight="1pt">
                <v:stroke joinstyle="miter"/>
                <v:textbo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v:textbox>
              </v:roundrect>
            </w:pict>
          </mc:Fallback>
        </mc:AlternateContent>
      </w:r>
    </w:p>
    <w:p w14:paraId="2B34DD2C" w14:textId="77777777" w:rsidR="00695ED4" w:rsidRPr="000B521B" w:rsidRDefault="00695ED4" w:rsidP="00695ED4">
      <w:pPr>
        <w:rPr>
          <w:rFonts w:ascii="Arial" w:hAnsi="Arial" w:cs="Arial"/>
        </w:rPr>
      </w:pPr>
    </w:p>
    <w:p w14:paraId="2615BCC6" w14:textId="77777777" w:rsidR="00695ED4" w:rsidRPr="000B521B" w:rsidRDefault="00695ED4" w:rsidP="00695ED4">
      <w:pPr>
        <w:rPr>
          <w:rFonts w:ascii="Arial" w:hAnsi="Arial" w:cs="Arial"/>
        </w:rPr>
      </w:pPr>
    </w:p>
    <w:p w14:paraId="2AF7BEF7" w14:textId="489D7E0D" w:rsidR="00695ED4" w:rsidRPr="000B521B" w:rsidRDefault="00695ED4" w:rsidP="00695ED4">
      <w:pPr>
        <w:rPr>
          <w:rFonts w:ascii="Arial" w:hAnsi="Arial" w:cs="Arial"/>
        </w:rPr>
      </w:pPr>
      <w:r w:rsidRPr="000B521B">
        <w:rPr>
          <w:rFonts w:ascii="Arial" w:hAnsi="Arial" w:cs="Arial"/>
          <w:noProof/>
        </w:rPr>
        <mc:AlternateContent>
          <mc:Choice Requires="wps">
            <w:drawing>
              <wp:anchor distT="0" distB="0" distL="114300" distR="114300" simplePos="0" relativeHeight="252670976" behindDoc="0" locked="0" layoutInCell="1" allowOverlap="1" wp14:anchorId="2A8E9F0C" wp14:editId="6F109D9E">
                <wp:simplePos x="0" y="0"/>
                <wp:positionH relativeFrom="column">
                  <wp:posOffset>2571750</wp:posOffset>
                </wp:positionH>
                <wp:positionV relativeFrom="paragraph">
                  <wp:posOffset>168910</wp:posOffset>
                </wp:positionV>
                <wp:extent cx="0" cy="26670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04C39" id="Straight Arrow Connector 145" o:spid="_x0000_s1026" type="#_x0000_t32" style="position:absolute;margin-left:202.5pt;margin-top:13.3pt;width:0;height:2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B60Q/x1QEA&#10;AAM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7D65C4B2" w14:textId="31217D9C" w:rsidR="00695ED4" w:rsidRPr="000B521B" w:rsidRDefault="00EB1967" w:rsidP="00695ED4">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71328" behindDoc="0" locked="0" layoutInCell="1" allowOverlap="1" wp14:anchorId="08B53C00" wp14:editId="67AA8810">
                <wp:simplePos x="0" y="0"/>
                <wp:positionH relativeFrom="column">
                  <wp:posOffset>1295399</wp:posOffset>
                </wp:positionH>
                <wp:positionV relativeFrom="paragraph">
                  <wp:posOffset>176530</wp:posOffset>
                </wp:positionV>
                <wp:extent cx="2543175" cy="419100"/>
                <wp:effectExtent l="0" t="0" r="28575" b="19050"/>
                <wp:wrapNone/>
                <wp:docPr id="2069" name="Rectangle: Rounded Corners 2069"/>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53C00" id="Rectangle: Rounded Corners 2069" o:spid="_x0000_s1263" style="position:absolute;margin-left:102pt;margin-top:13.9pt;width:200.25pt;height:33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" fillcolor="#f7caac [1301]" strokecolor="#1f3763 [1604]" strokeweight="1pt">
                <v:stroke joinstyle="miter"/>
                <v:textbo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v:textbox>
              </v:roundrect>
            </w:pict>
          </mc:Fallback>
        </mc:AlternateContent>
      </w:r>
    </w:p>
    <w:p w14:paraId="4437DEFE" w14:textId="6CDCA4C8"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74400" behindDoc="0" locked="0" layoutInCell="1" allowOverlap="1" wp14:anchorId="2A36FB0A" wp14:editId="4E40F12E">
                <wp:simplePos x="0" y="0"/>
                <wp:positionH relativeFrom="column">
                  <wp:posOffset>2571750</wp:posOffset>
                </wp:positionH>
                <wp:positionV relativeFrom="paragraph">
                  <wp:posOffset>320675</wp:posOffset>
                </wp:positionV>
                <wp:extent cx="0" cy="266700"/>
                <wp:effectExtent l="76200" t="0" r="57150" b="57150"/>
                <wp:wrapNone/>
                <wp:docPr id="2072" name="Straight Arrow Connector 207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AA143" id="Straight Arrow Connector 2072" o:spid="_x0000_s1026" type="#_x0000_t32" style="position:absolute;margin-left:202.5pt;margin-top:25.25pt;width:0;height:21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" strokecolor="#4472c4 [3204]" strokeweight=".5pt">
                <v:stroke endarrow="block" joinstyle="miter"/>
              </v:shape>
            </w:pict>
          </mc:Fallback>
        </mc:AlternateContent>
      </w:r>
    </w:p>
    <w:p w14:paraId="25A51079" w14:textId="3A190A6E" w:rsidR="00EB1967" w:rsidRPr="00793AF4" w:rsidRDefault="00B62D18" w:rsidP="00EB1967">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75424" behindDoc="0" locked="0" layoutInCell="1" allowOverlap="1" wp14:anchorId="7260B657" wp14:editId="7FD0DB1C">
                <wp:simplePos x="0" y="0"/>
                <wp:positionH relativeFrom="column">
                  <wp:posOffset>1943100</wp:posOffset>
                </wp:positionH>
                <wp:positionV relativeFrom="paragraph">
                  <wp:posOffset>232410</wp:posOffset>
                </wp:positionV>
                <wp:extent cx="1257300" cy="447675"/>
                <wp:effectExtent l="0" t="0" r="19050" b="28575"/>
                <wp:wrapNone/>
                <wp:docPr id="2073" name="Oval 2073"/>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60B657" id="Oval 2073" o:spid="_x0000_s1264" style="position:absolute;left:0;text-align:left;margin-left:153pt;margin-top:18.3pt;width:99pt;height:35.25pt;z-index:25277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" fillcolor="#ffd966 [1943]" strokecolor="#1f3763 [1604]" strokeweight="1pt">
                <v:stroke joinstyle="miter"/>
                <v:textbo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1C050EA7" w14:textId="6DB1F433"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w:lastRenderedPageBreak/>
        <mc:AlternateContent>
          <mc:Choice Requires="wps">
            <w:drawing>
              <wp:anchor distT="0" distB="0" distL="114300" distR="114300" simplePos="0" relativeHeight="252731392" behindDoc="0" locked="0" layoutInCell="1" allowOverlap="1" wp14:anchorId="0D848FD5" wp14:editId="51DB16C7">
                <wp:simplePos x="0" y="0"/>
                <wp:positionH relativeFrom="margin">
                  <wp:posOffset>3000375</wp:posOffset>
                </wp:positionH>
                <wp:positionV relativeFrom="paragraph">
                  <wp:posOffset>323216</wp:posOffset>
                </wp:positionV>
                <wp:extent cx="3394710" cy="400050"/>
                <wp:effectExtent l="0" t="0" r="0" b="0"/>
                <wp:wrapNone/>
                <wp:docPr id="252" name="TextBox 4"/>
                <wp:cNvGraphicFramePr/>
                <a:graphic xmlns:a="http://schemas.openxmlformats.org/drawingml/2006/main">
                  <a:graphicData uri="http://schemas.microsoft.com/office/word/2010/wordprocessingShape">
                    <wps:wsp>
                      <wps:cNvSpPr txBox="1"/>
                      <wps:spPr>
                        <a:xfrm>
                          <a:off x="0" y="0"/>
                          <a:ext cx="3394710" cy="400050"/>
                        </a:xfrm>
                        <a:prstGeom prst="rect">
                          <a:avLst/>
                        </a:prstGeom>
                        <a:noFill/>
                      </wps:spPr>
                      <wps:txbx>
                        <w:txbxContent>
                          <w:p w14:paraId="4CCFDE59"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0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D1EA52" w14:textId="17C71DD3"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848FD5" id="_x0000_s1265" type="#_x0000_t202" style="position:absolute;left:0;text-align:left;margin-left:236.25pt;margin-top:25.45pt;width:267.3pt;height:31.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" filled="f" stroked="f">
                <v:textbox>
                  <w:txbxContent>
                    <w:p w14:paraId="4CCFDE59"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9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D1EA52" w14:textId="17C71DD3"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090FCE33" w14:textId="77777777" w:rsidR="00695ED4" w:rsidRDefault="00695ED4" w:rsidP="00695ED4">
      <w:pPr>
        <w:tabs>
          <w:tab w:val="left" w:pos="1365"/>
        </w:tabs>
        <w:spacing w:line="360" w:lineRule="auto"/>
        <w:jc w:val="both"/>
        <w:rPr>
          <w:rFonts w:ascii="Arial" w:hAnsi="Arial" w:cs="Arial"/>
          <w:b/>
          <w:bCs/>
          <w:sz w:val="24"/>
          <w:szCs w:val="24"/>
        </w:rPr>
      </w:pPr>
    </w:p>
    <w:p w14:paraId="3E66307A" w14:textId="75443176" w:rsidR="00695ED4" w:rsidRDefault="00695ED4" w:rsidP="00695ED4">
      <w:pPr>
        <w:tabs>
          <w:tab w:val="left" w:pos="1365"/>
        </w:tabs>
        <w:spacing w:line="360" w:lineRule="auto"/>
        <w:jc w:val="both"/>
        <w:rPr>
          <w:rFonts w:ascii="Arial" w:hAnsi="Arial" w:cs="Arial"/>
          <w:b/>
          <w:bCs/>
          <w:sz w:val="24"/>
          <w:szCs w:val="24"/>
        </w:rPr>
      </w:pPr>
    </w:p>
    <w:p w14:paraId="542A84D6" w14:textId="7E36E114" w:rsidR="007E23D4" w:rsidRDefault="007E23D4" w:rsidP="00695ED4">
      <w:pPr>
        <w:tabs>
          <w:tab w:val="left" w:pos="1365"/>
        </w:tabs>
        <w:spacing w:line="360" w:lineRule="auto"/>
        <w:jc w:val="both"/>
        <w:rPr>
          <w:rFonts w:ascii="Arial" w:hAnsi="Arial" w:cs="Arial"/>
          <w:b/>
          <w:bCs/>
          <w:sz w:val="24"/>
          <w:szCs w:val="24"/>
        </w:rPr>
      </w:pPr>
    </w:p>
    <w:p w14:paraId="1A65A638" w14:textId="77777777" w:rsidR="007E23D4" w:rsidRDefault="007E23D4" w:rsidP="00695ED4">
      <w:pPr>
        <w:tabs>
          <w:tab w:val="left" w:pos="1365"/>
        </w:tabs>
        <w:spacing w:line="360" w:lineRule="auto"/>
        <w:jc w:val="both"/>
        <w:rPr>
          <w:rFonts w:ascii="Arial" w:hAnsi="Arial" w:cs="Arial"/>
          <w:b/>
          <w:bCs/>
          <w:sz w:val="24"/>
          <w:szCs w:val="24"/>
        </w:rPr>
      </w:pPr>
    </w:p>
    <w:p w14:paraId="715E89C4" w14:textId="37362274" w:rsidR="00695ED4" w:rsidRDefault="00695ED4" w:rsidP="00695ED4">
      <w:pPr>
        <w:tabs>
          <w:tab w:val="left" w:pos="1365"/>
        </w:tabs>
        <w:spacing w:line="360" w:lineRule="auto"/>
        <w:jc w:val="both"/>
        <w:rPr>
          <w:rFonts w:ascii="Arial" w:hAnsi="Arial" w:cs="Arial"/>
          <w:b/>
          <w:bCs/>
          <w:sz w:val="24"/>
          <w:szCs w:val="24"/>
        </w:rPr>
      </w:pPr>
    </w:p>
    <w:p w14:paraId="32D47FCD" w14:textId="1D37B623" w:rsidR="00613AE6" w:rsidRDefault="00613AE6" w:rsidP="00695ED4">
      <w:pPr>
        <w:tabs>
          <w:tab w:val="left" w:pos="1365"/>
        </w:tabs>
        <w:spacing w:line="360" w:lineRule="auto"/>
        <w:jc w:val="both"/>
        <w:rPr>
          <w:rFonts w:ascii="Arial" w:hAnsi="Arial" w:cs="Arial"/>
          <w:b/>
          <w:bCs/>
          <w:sz w:val="24"/>
          <w:szCs w:val="24"/>
        </w:rPr>
      </w:pPr>
    </w:p>
    <w:p w14:paraId="7D532E4F" w14:textId="7B24857B" w:rsidR="00613AE6" w:rsidRDefault="00613AE6" w:rsidP="00695ED4">
      <w:pPr>
        <w:tabs>
          <w:tab w:val="left" w:pos="1365"/>
        </w:tabs>
        <w:spacing w:line="360" w:lineRule="auto"/>
        <w:jc w:val="both"/>
        <w:rPr>
          <w:rFonts w:ascii="Arial" w:hAnsi="Arial" w:cs="Arial"/>
          <w:b/>
          <w:bCs/>
          <w:sz w:val="24"/>
          <w:szCs w:val="24"/>
        </w:rPr>
      </w:pPr>
    </w:p>
    <w:p w14:paraId="4321B865" w14:textId="77777777" w:rsidR="00613AE6" w:rsidRDefault="00613AE6" w:rsidP="00695ED4">
      <w:pPr>
        <w:tabs>
          <w:tab w:val="left" w:pos="1365"/>
        </w:tabs>
        <w:spacing w:line="360" w:lineRule="auto"/>
        <w:jc w:val="both"/>
        <w:rPr>
          <w:rFonts w:ascii="Arial" w:hAnsi="Arial" w:cs="Arial"/>
          <w:b/>
          <w:bCs/>
          <w:sz w:val="24"/>
          <w:szCs w:val="24"/>
        </w:rPr>
      </w:pPr>
    </w:p>
    <w:p w14:paraId="45C64076"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Solid Epoxy Resin (</w:t>
      </w:r>
      <w:proofErr w:type="spellStart"/>
      <w:r>
        <w:rPr>
          <w:rFonts w:ascii="Arial" w:hAnsi="Arial" w:cs="Arial"/>
          <w:b/>
          <w:bCs/>
          <w:sz w:val="24"/>
          <w:szCs w:val="24"/>
        </w:rPr>
        <w:t>Novolac</w:t>
      </w:r>
      <w:proofErr w:type="spellEnd"/>
      <w:r>
        <w:rPr>
          <w:rFonts w:ascii="Arial" w:hAnsi="Arial" w:cs="Arial"/>
          <w:b/>
          <w:bCs/>
          <w:sz w:val="24"/>
          <w:szCs w:val="24"/>
        </w:rPr>
        <w:t>)</w:t>
      </w:r>
    </w:p>
    <w:p w14:paraId="119A6482" w14:textId="77777777" w:rsidR="00B62D18" w:rsidRPr="000B521B" w:rsidRDefault="00B62D18" w:rsidP="00B62D18">
      <w:pPr>
        <w:rPr>
          <w:rFonts w:ascii="Arial" w:hAnsi="Arial" w:cs="Arial"/>
          <w:b/>
          <w:bCs/>
          <w:lang w:val="en-US"/>
        </w:rPr>
      </w:pPr>
    </w:p>
    <w:p w14:paraId="6B0E7B95" w14:textId="77777777" w:rsidR="00B62D18" w:rsidRPr="000B521B" w:rsidRDefault="00B62D18" w:rsidP="00B62D18">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84640" behindDoc="0" locked="0" layoutInCell="1" allowOverlap="1" wp14:anchorId="5FEF899F" wp14:editId="037F9213">
                <wp:simplePos x="0" y="0"/>
                <wp:positionH relativeFrom="column">
                  <wp:posOffset>1967230</wp:posOffset>
                </wp:positionH>
                <wp:positionV relativeFrom="paragraph">
                  <wp:posOffset>73025</wp:posOffset>
                </wp:positionV>
                <wp:extent cx="1209675" cy="352425"/>
                <wp:effectExtent l="0" t="0" r="28575" b="28575"/>
                <wp:wrapNone/>
                <wp:docPr id="2075" name="Rectangle: Rounded Corners 2075"/>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EF899F" id="Rectangle: Rounded Corners 2075" o:spid="_x0000_s1266" style="position:absolute;margin-left:154.9pt;margin-top:5.75pt;width:95.25pt;height:27.75pt;z-index:25278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" fillcolor="#f7caac [1301]" strokecolor="#1f3763 [1604]" strokeweight="1pt">
                <v:stroke joinstyle="miter"/>
                <v:textbo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v:textbox>
              </v:roundrect>
            </w:pict>
          </mc:Fallback>
        </mc:AlternateContent>
      </w:r>
    </w:p>
    <w:p w14:paraId="25A7F15A" w14:textId="77777777" w:rsidR="00B62D18" w:rsidRPr="000B521B" w:rsidRDefault="00B62D18" w:rsidP="00B62D18">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86688" behindDoc="0" locked="0" layoutInCell="1" allowOverlap="1" wp14:anchorId="5013994D" wp14:editId="1AECF3DE">
                <wp:simplePos x="0" y="0"/>
                <wp:positionH relativeFrom="column">
                  <wp:posOffset>2924175</wp:posOffset>
                </wp:positionH>
                <wp:positionV relativeFrom="paragraph">
                  <wp:posOffset>140970</wp:posOffset>
                </wp:positionV>
                <wp:extent cx="0" cy="409575"/>
                <wp:effectExtent l="76200" t="38100" r="57150" b="9525"/>
                <wp:wrapNone/>
                <wp:docPr id="2076" name="Straight Arrow Connector 2076"/>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4893F" id="Straight Arrow Connector 2076" o:spid="_x0000_s1026" type="#_x0000_t32" style="position:absolute;margin-left:230.25pt;margin-top:11.1pt;width:0;height:32.25pt;rotation:180;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BTPjvW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85664" behindDoc="0" locked="0" layoutInCell="1" allowOverlap="1" wp14:anchorId="0F545DC6" wp14:editId="329E2B67">
                <wp:simplePos x="0" y="0"/>
                <wp:positionH relativeFrom="column">
                  <wp:posOffset>2286000</wp:posOffset>
                </wp:positionH>
                <wp:positionV relativeFrom="paragraph">
                  <wp:posOffset>150495</wp:posOffset>
                </wp:positionV>
                <wp:extent cx="0" cy="409575"/>
                <wp:effectExtent l="76200" t="0" r="57150" b="47625"/>
                <wp:wrapNone/>
                <wp:docPr id="2079" name="Straight Arrow Connector 207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47679" id="Straight Arrow Connector 2079" o:spid="_x0000_s1026" type="#_x0000_t32" style="position:absolute;margin-left:180pt;margin-top:11.85pt;width:0;height:32.2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DaAhIq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36E2C4AA" w14:textId="77777777" w:rsidR="00B62D18" w:rsidRPr="000B521B" w:rsidRDefault="00B62D18" w:rsidP="00B62D18">
      <w:pPr>
        <w:rPr>
          <w:rFonts w:ascii="Arial" w:hAnsi="Arial" w:cs="Arial"/>
          <w:b/>
          <w:bCs/>
          <w:u w:val="single"/>
        </w:rPr>
      </w:pPr>
    </w:p>
    <w:p w14:paraId="349F85BA" w14:textId="7935DB34" w:rsidR="00B62D18" w:rsidRPr="000B521B" w:rsidRDefault="00B62D18" w:rsidP="00B62D18">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83616" behindDoc="0" locked="0" layoutInCell="1" allowOverlap="1" wp14:anchorId="7C649B6E" wp14:editId="3CF7A116">
                <wp:simplePos x="0" y="0"/>
                <wp:positionH relativeFrom="column">
                  <wp:posOffset>104775</wp:posOffset>
                </wp:positionH>
                <wp:positionV relativeFrom="paragraph">
                  <wp:posOffset>177165</wp:posOffset>
                </wp:positionV>
                <wp:extent cx="1209675" cy="762000"/>
                <wp:effectExtent l="0" t="0" r="28575" b="19050"/>
                <wp:wrapNone/>
                <wp:docPr id="2084" name="Rectangle: Rounded Corners 2084"/>
                <wp:cNvGraphicFramePr/>
                <a:graphic xmlns:a="http://schemas.openxmlformats.org/drawingml/2006/main">
                  <a:graphicData uri="http://schemas.microsoft.com/office/word/2010/wordprocessingShape">
                    <wps:wsp>
                      <wps:cNvSpPr/>
                      <wps:spPr>
                        <a:xfrm>
                          <a:off x="0" y="0"/>
                          <a:ext cx="1209675" cy="7620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(Novolac</w:t>
                            </w:r>
                            <w:r w:rsidRPr="00EB1967">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9B6E" id="Rectangle: Rounded Corners 2084" o:spid="_x0000_s1267" style="position:absolute;margin-left:8.25pt;margin-top:13.95pt;width:95.25pt;height:60pt;z-index:2527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" fillcolor="#b4c6e7 [1300]" strokecolor="#1f3763 [1604]" strokeweight="1pt">
                <v:stroke joinstyle="miter"/>
                <v:textbo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(Novolac</w:t>
                      </w:r>
                      <w:r w:rsidRPr="00EB1967">
                        <w:rPr>
                          <w:b/>
                          <w:bCs/>
                          <w:color w:val="000000" w:themeColor="text1"/>
                        </w:rPr>
                        <w:t>)</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8736" behindDoc="0" locked="0" layoutInCell="1" allowOverlap="1" wp14:anchorId="78F3EA47" wp14:editId="406F9A28">
                <wp:simplePos x="0" y="0"/>
                <wp:positionH relativeFrom="column">
                  <wp:posOffset>4181475</wp:posOffset>
                </wp:positionH>
                <wp:positionV relativeFrom="paragraph">
                  <wp:posOffset>133985</wp:posOffset>
                </wp:positionV>
                <wp:extent cx="1400175" cy="809625"/>
                <wp:effectExtent l="0" t="0" r="28575" b="28575"/>
                <wp:wrapNone/>
                <wp:docPr id="2080" name="Rectangle: Rounded Corners 2080"/>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3EA47" id="Rectangle: Rounded Corners 2080" o:spid="_x0000_s1268" style="position:absolute;margin-left:329.25pt;margin-top:10.55pt;width:110.25pt;height:63.7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" fillcolor="#b4c6e7 [1300]" strokecolor="#1f3763 [1604]" strokeweight="1pt">
                <v:stroke joinstyle="miter"/>
                <v:textbo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7712" behindDoc="0" locked="0" layoutInCell="1" allowOverlap="1" wp14:anchorId="1479CDD2" wp14:editId="7176E58B">
                <wp:simplePos x="0" y="0"/>
                <wp:positionH relativeFrom="column">
                  <wp:posOffset>1938655</wp:posOffset>
                </wp:positionH>
                <wp:positionV relativeFrom="paragraph">
                  <wp:posOffset>19685</wp:posOffset>
                </wp:positionV>
                <wp:extent cx="1280795" cy="1104900"/>
                <wp:effectExtent l="0" t="0" r="14605" b="19050"/>
                <wp:wrapNone/>
                <wp:docPr id="2083" name="Rectangle: Rounded Corners 2083"/>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9CDD2" id="Rectangle: Rounded Corners 2083" o:spid="_x0000_s1269" style="position:absolute;margin-left:152.65pt;margin-top:1.55pt;width:100.85pt;height:87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" fillcolor="#f7caac [1301]" strokecolor="#1f3763 [1604]" strokeweight="1pt">
                <v:stroke joinstyle="miter"/>
                <v:textbo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v:textbox>
              </v:roundrect>
            </w:pict>
          </mc:Fallback>
        </mc:AlternateContent>
      </w:r>
    </w:p>
    <w:p w14:paraId="66D9ED7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80544" behindDoc="0" locked="0" layoutInCell="1" allowOverlap="1" wp14:anchorId="6C757261" wp14:editId="70B1D864">
                <wp:simplePos x="0" y="0"/>
                <wp:positionH relativeFrom="column">
                  <wp:posOffset>3248025</wp:posOffset>
                </wp:positionH>
                <wp:positionV relativeFrom="paragraph">
                  <wp:posOffset>266700</wp:posOffset>
                </wp:positionV>
                <wp:extent cx="904875" cy="9525"/>
                <wp:effectExtent l="38100" t="76200" r="0" b="85725"/>
                <wp:wrapNone/>
                <wp:docPr id="2085" name="Straight Arrow Connector 2085"/>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21B0B" id="Straight Arrow Connector 2085" o:spid="_x0000_s1026" type="#_x0000_t32" style="position:absolute;margin-left:255.75pt;margin-top:21pt;width:71.25pt;height:.75pt;flip:x y;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" strokecolor="#4472c4 [3204]" strokeweight=".5pt">
                <v:stroke endarrow="block" joinstyle="miter"/>
              </v:shape>
            </w:pict>
          </mc:Fallback>
        </mc:AlternateContent>
      </w:r>
    </w:p>
    <w:p w14:paraId="5178A1B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77472" behindDoc="0" locked="0" layoutInCell="1" allowOverlap="1" wp14:anchorId="71C7568E" wp14:editId="07508AE3">
                <wp:simplePos x="0" y="0"/>
                <wp:positionH relativeFrom="column">
                  <wp:posOffset>1333500</wp:posOffset>
                </wp:positionH>
                <wp:positionV relativeFrom="paragraph">
                  <wp:posOffset>59690</wp:posOffset>
                </wp:positionV>
                <wp:extent cx="575945" cy="0"/>
                <wp:effectExtent l="0" t="76200" r="14605" b="95250"/>
                <wp:wrapNone/>
                <wp:docPr id="2086" name="Straight Arrow Connector 2086"/>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3F0F2C" id="Straight Arrow Connector 2086" o:spid="_x0000_s1026" type="#_x0000_t32" style="position:absolute;margin-left:105pt;margin-top:4.7pt;width:45.35pt;height:0;z-index:25277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" strokecolor="#4472c4 [3204]" strokeweight=".5pt">
                <v:stroke endarrow="block" joinstyle="miter"/>
              </v:shape>
            </w:pict>
          </mc:Fallback>
        </mc:AlternateContent>
      </w:r>
    </w:p>
    <w:p w14:paraId="1BE19486" w14:textId="77777777" w:rsidR="00B62D18" w:rsidRPr="000B521B" w:rsidRDefault="00B62D18" w:rsidP="00B62D18">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91808" behindDoc="0" locked="0" layoutInCell="1" allowOverlap="1" wp14:anchorId="37ECDF56" wp14:editId="52B8770F">
                <wp:simplePos x="0" y="0"/>
                <wp:positionH relativeFrom="column">
                  <wp:posOffset>4810125</wp:posOffset>
                </wp:positionH>
                <wp:positionV relativeFrom="paragraph">
                  <wp:posOffset>213995</wp:posOffset>
                </wp:positionV>
                <wp:extent cx="1323975" cy="352425"/>
                <wp:effectExtent l="0" t="0" r="28575" b="28575"/>
                <wp:wrapNone/>
                <wp:docPr id="2087" name="Rectangle: Rounded Corners 2087"/>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ECDF56" id="Rectangle: Rounded Corners 2087" o:spid="_x0000_s1270" style="position:absolute;margin-left:378.75pt;margin-top:16.85pt;width:104.25pt;height:27.75pt;z-index:25279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" fillcolor="#b4c6e7 [1300]" strokecolor="#1f3763 [1604]" strokeweight="1pt">
                <v:stroke joinstyle="miter"/>
                <v:textbo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v:textbox>
              </v:roundrect>
            </w:pict>
          </mc:Fallback>
        </mc:AlternateContent>
      </w:r>
      <w:r w:rsidRPr="000B521B">
        <w:rPr>
          <w:rFonts w:ascii="Arial" w:hAnsi="Arial" w:cs="Arial"/>
          <w:b/>
          <w:bCs/>
          <w:noProof/>
          <w:u w:val="single"/>
        </w:rPr>
        <mc:AlternateContent>
          <mc:Choice Requires="wps">
            <w:drawing>
              <wp:anchor distT="0" distB="0" distL="114300" distR="114300" simplePos="0" relativeHeight="252778496" behindDoc="0" locked="0" layoutInCell="1" allowOverlap="1" wp14:anchorId="6F4F6039" wp14:editId="532B53E8">
                <wp:simplePos x="0" y="0"/>
                <wp:positionH relativeFrom="column">
                  <wp:posOffset>3047365</wp:posOffset>
                </wp:positionH>
                <wp:positionV relativeFrom="paragraph">
                  <wp:posOffset>297815</wp:posOffset>
                </wp:positionV>
                <wp:extent cx="1762125" cy="1219200"/>
                <wp:effectExtent l="38100" t="0" r="9525" b="95250"/>
                <wp:wrapNone/>
                <wp:docPr id="2088" name="Connector: Elbow 208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749E9" id="Connector: Elbow 2088" o:spid="_x0000_s1026" type="#_x0000_t34" style="position:absolute;margin-left:239.95pt;margin-top:23.45pt;width:138.75pt;height:96pt;flip:x;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" strokecolor="#4472c4 [3204]" strokeweight=".5pt">
                <v:stroke endarrow="block"/>
              </v:shape>
            </w:pict>
          </mc:Fallback>
        </mc:AlternateContent>
      </w:r>
      <w:r w:rsidRPr="000B521B">
        <w:rPr>
          <w:rFonts w:ascii="Arial" w:hAnsi="Arial" w:cs="Arial"/>
        </w:rPr>
        <w:tab/>
      </w:r>
    </w:p>
    <w:p w14:paraId="380B8962" w14:textId="77777777" w:rsidR="00B62D18" w:rsidRPr="000B521B" w:rsidRDefault="00B62D18" w:rsidP="00B62D1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79520" behindDoc="0" locked="0" layoutInCell="1" allowOverlap="1" wp14:anchorId="403EC605" wp14:editId="433F8662">
                <wp:simplePos x="0" y="0"/>
                <wp:positionH relativeFrom="column">
                  <wp:posOffset>2533650</wp:posOffset>
                </wp:positionH>
                <wp:positionV relativeFrom="paragraph">
                  <wp:posOffset>21590</wp:posOffset>
                </wp:positionV>
                <wp:extent cx="19050" cy="838200"/>
                <wp:effectExtent l="57150" t="0" r="57150" b="57150"/>
                <wp:wrapNone/>
                <wp:docPr id="2091" name="Straight Arrow Connector 2091"/>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6A377" id="Straight Arrow Connector 2091" o:spid="_x0000_s1026" type="#_x0000_t32" style="position:absolute;margin-left:199.5pt;margin-top:1.7pt;width:1.5pt;height:6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" strokecolor="#4472c4 [3204]" strokeweight=".5pt">
                <v:stroke endarrow="block" joinstyle="miter"/>
              </v:shape>
            </w:pict>
          </mc:Fallback>
        </mc:AlternateContent>
      </w:r>
    </w:p>
    <w:p w14:paraId="2DA250FD" w14:textId="77777777" w:rsidR="00B62D18" w:rsidRPr="000B521B" w:rsidRDefault="00B62D18" w:rsidP="00B62D18">
      <w:pPr>
        <w:rPr>
          <w:rFonts w:ascii="Arial" w:hAnsi="Arial" w:cs="Arial"/>
        </w:rPr>
      </w:pPr>
    </w:p>
    <w:p w14:paraId="4709D253" w14:textId="77777777" w:rsidR="00B62D18" w:rsidRPr="000B521B" w:rsidRDefault="00B62D18" w:rsidP="00B62D18">
      <w:pPr>
        <w:rPr>
          <w:rFonts w:ascii="Arial" w:hAnsi="Arial" w:cs="Arial"/>
        </w:rPr>
      </w:pPr>
    </w:p>
    <w:p w14:paraId="5ED6A0E1" w14:textId="77777777" w:rsidR="00B62D18" w:rsidRPr="000B521B" w:rsidRDefault="00B62D18" w:rsidP="00B62D18">
      <w:pPr>
        <w:rPr>
          <w:rFonts w:ascii="Arial" w:hAnsi="Arial" w:cs="Arial"/>
        </w:rPr>
      </w:pPr>
      <w:r>
        <w:rPr>
          <w:rFonts w:ascii="Arial" w:hAnsi="Arial" w:cs="Arial"/>
          <w:b/>
          <w:bCs/>
          <w:noProof/>
          <w:u w:val="single"/>
        </w:rPr>
        <mc:AlternateContent>
          <mc:Choice Requires="wps">
            <w:drawing>
              <wp:anchor distT="0" distB="0" distL="114300" distR="114300" simplePos="0" relativeHeight="252789760" behindDoc="0" locked="0" layoutInCell="1" allowOverlap="1" wp14:anchorId="77132BE6" wp14:editId="35880FA4">
                <wp:simplePos x="0" y="0"/>
                <wp:positionH relativeFrom="column">
                  <wp:posOffset>1857375</wp:posOffset>
                </wp:positionH>
                <wp:positionV relativeFrom="paragraph">
                  <wp:posOffset>47625</wp:posOffset>
                </wp:positionV>
                <wp:extent cx="1209675" cy="990600"/>
                <wp:effectExtent l="0" t="0" r="28575" b="19050"/>
                <wp:wrapNone/>
                <wp:docPr id="2092" name="Rectangle: Rounded Corners 2092"/>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132BE6" id="Rectangle: Rounded Corners 2092" o:spid="_x0000_s1271" style="position:absolute;margin-left:146.25pt;margin-top:3.75pt;width:95.25pt;height:78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" fillcolor="#f7caac [1301]" strokecolor="#1f3763 [1604]" strokeweight="1pt">
                <v:stroke joinstyle="miter"/>
                <v:textbo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v:textbox>
              </v:roundrect>
            </w:pict>
          </mc:Fallback>
        </mc:AlternateContent>
      </w:r>
    </w:p>
    <w:p w14:paraId="6AE6B2B3" w14:textId="77777777" w:rsidR="00B62D18" w:rsidRPr="000B521B" w:rsidRDefault="00B62D18" w:rsidP="00B62D18">
      <w:pPr>
        <w:rPr>
          <w:rFonts w:ascii="Arial" w:hAnsi="Arial" w:cs="Arial"/>
        </w:rPr>
      </w:pPr>
    </w:p>
    <w:p w14:paraId="2F626A80" w14:textId="77777777" w:rsidR="00B62D18" w:rsidRPr="000B521B" w:rsidRDefault="00B62D18" w:rsidP="00B62D18">
      <w:pPr>
        <w:rPr>
          <w:rFonts w:ascii="Arial" w:hAnsi="Arial" w:cs="Arial"/>
        </w:rPr>
      </w:pPr>
    </w:p>
    <w:p w14:paraId="6D9C7282" w14:textId="77777777" w:rsidR="00B62D18" w:rsidRPr="000B521B" w:rsidRDefault="00B62D18" w:rsidP="00B62D18">
      <w:pPr>
        <w:rPr>
          <w:rFonts w:ascii="Arial" w:hAnsi="Arial" w:cs="Arial"/>
        </w:rPr>
      </w:pPr>
      <w:r w:rsidRPr="000B521B">
        <w:rPr>
          <w:rFonts w:ascii="Arial" w:hAnsi="Arial" w:cs="Arial"/>
          <w:noProof/>
        </w:rPr>
        <mc:AlternateContent>
          <mc:Choice Requires="wps">
            <w:drawing>
              <wp:anchor distT="0" distB="0" distL="114300" distR="114300" simplePos="0" relativeHeight="252781568" behindDoc="0" locked="0" layoutInCell="1" allowOverlap="1" wp14:anchorId="3FCCCE6F" wp14:editId="2F185995">
                <wp:simplePos x="0" y="0"/>
                <wp:positionH relativeFrom="column">
                  <wp:posOffset>2571750</wp:posOffset>
                </wp:positionH>
                <wp:positionV relativeFrom="paragraph">
                  <wp:posOffset>168910</wp:posOffset>
                </wp:positionV>
                <wp:extent cx="0" cy="266700"/>
                <wp:effectExtent l="76200" t="0" r="57150" b="57150"/>
                <wp:wrapNone/>
                <wp:docPr id="2094" name="Straight Arrow Connector 2094"/>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D5E30" id="Straight Arrow Connector 2094" o:spid="_x0000_s1026" type="#_x0000_t32" style="position:absolute;margin-left:202.5pt;margin-top:13.3pt;width:0;height:21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CRNrRW1QEA&#10;AAU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25E1E668" w14:textId="77777777" w:rsidR="00B62D18" w:rsidRPr="000B521B" w:rsidRDefault="00B62D18" w:rsidP="00B62D18">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90784" behindDoc="0" locked="0" layoutInCell="1" allowOverlap="1" wp14:anchorId="54317A20" wp14:editId="09270508">
                <wp:simplePos x="0" y="0"/>
                <wp:positionH relativeFrom="column">
                  <wp:posOffset>1295399</wp:posOffset>
                </wp:positionH>
                <wp:positionV relativeFrom="paragraph">
                  <wp:posOffset>176530</wp:posOffset>
                </wp:positionV>
                <wp:extent cx="2543175" cy="419100"/>
                <wp:effectExtent l="0" t="0" r="28575" b="19050"/>
                <wp:wrapNone/>
                <wp:docPr id="2095" name="Rectangle: Rounded Corners 2095"/>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17A20" id="Rectangle: Rounded Corners 2095" o:spid="_x0000_s1272" style="position:absolute;margin-left:102pt;margin-top:13.9pt;width:200.25pt;height:33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" fillcolor="#f7caac [1301]" strokecolor="#1f3763 [1604]" strokeweight="1pt">
                <v:stroke joinstyle="miter"/>
                <v:textbo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v:textbox>
              </v:roundrect>
            </w:pict>
          </mc:Fallback>
        </mc:AlternateContent>
      </w:r>
    </w:p>
    <w:p w14:paraId="6650DCF3"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92832" behindDoc="0" locked="0" layoutInCell="1" allowOverlap="1" wp14:anchorId="38F8AA7F" wp14:editId="36B19285">
                <wp:simplePos x="0" y="0"/>
                <wp:positionH relativeFrom="column">
                  <wp:posOffset>2571750</wp:posOffset>
                </wp:positionH>
                <wp:positionV relativeFrom="paragraph">
                  <wp:posOffset>320675</wp:posOffset>
                </wp:positionV>
                <wp:extent cx="0" cy="266700"/>
                <wp:effectExtent l="76200" t="0" r="57150" b="57150"/>
                <wp:wrapNone/>
                <wp:docPr id="2099" name="Straight Arrow Connector 209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E6CBA" id="Straight Arrow Connector 2099" o:spid="_x0000_s1026" type="#_x0000_t32" style="position:absolute;margin-left:202.5pt;margin-top:25.25pt;width:0;height:21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" strokecolor="#4472c4 [3204]" strokeweight=".5pt">
                <v:stroke endarrow="block" joinstyle="miter"/>
              </v:shape>
            </w:pict>
          </mc:Fallback>
        </mc:AlternateContent>
      </w:r>
    </w:p>
    <w:p w14:paraId="473946D2" w14:textId="77777777" w:rsidR="00B62D18" w:rsidRPr="00793AF4" w:rsidRDefault="00B62D18" w:rsidP="00B62D18">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93856" behindDoc="0" locked="0" layoutInCell="1" allowOverlap="1" wp14:anchorId="554EBDA0" wp14:editId="48CD7DA3">
                <wp:simplePos x="0" y="0"/>
                <wp:positionH relativeFrom="column">
                  <wp:posOffset>1943100</wp:posOffset>
                </wp:positionH>
                <wp:positionV relativeFrom="paragraph">
                  <wp:posOffset>232410</wp:posOffset>
                </wp:positionV>
                <wp:extent cx="1257300" cy="447675"/>
                <wp:effectExtent l="0" t="0" r="19050" b="28575"/>
                <wp:wrapNone/>
                <wp:docPr id="2100" name="Oval 2100"/>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4EBDA0" id="Oval 2100" o:spid="_x0000_s1273" style="position:absolute;left:0;text-align:left;margin-left:153pt;margin-top:18.3pt;width:99pt;height:35.25pt;z-index:25279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" fillcolor="#ffd966 [1943]" strokecolor="#1f3763 [1604]" strokeweight="1pt">
                <v:stroke joinstyle="miter"/>
                <v:textbo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7B5EB962" w14:textId="2FF9931F" w:rsidR="00B62D18" w:rsidRDefault="00D82C74" w:rsidP="00B62D18">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w:lastRenderedPageBreak/>
        <mc:AlternateContent>
          <mc:Choice Requires="wps">
            <w:drawing>
              <wp:anchor distT="0" distB="0" distL="114300" distR="114300" simplePos="0" relativeHeight="252782592" behindDoc="0" locked="0" layoutInCell="1" allowOverlap="1" wp14:anchorId="0E59C03E" wp14:editId="4A4F8657">
                <wp:simplePos x="0" y="0"/>
                <wp:positionH relativeFrom="margin">
                  <wp:posOffset>3067050</wp:posOffset>
                </wp:positionH>
                <wp:positionV relativeFrom="paragraph">
                  <wp:posOffset>268605</wp:posOffset>
                </wp:positionV>
                <wp:extent cx="3356610" cy="342900"/>
                <wp:effectExtent l="0" t="0" r="0" b="0"/>
                <wp:wrapNone/>
                <wp:docPr id="2101" name="TextBox 4"/>
                <wp:cNvGraphicFramePr/>
                <a:graphic xmlns:a="http://schemas.openxmlformats.org/drawingml/2006/main">
                  <a:graphicData uri="http://schemas.microsoft.com/office/word/2010/wordprocessingShape">
                    <wps:wsp>
                      <wps:cNvSpPr txBox="1"/>
                      <wps:spPr>
                        <a:xfrm>
                          <a:off x="0" y="0"/>
                          <a:ext cx="3356610" cy="342900"/>
                        </a:xfrm>
                        <a:prstGeom prst="rect">
                          <a:avLst/>
                        </a:prstGeom>
                        <a:noFill/>
                      </wps:spPr>
                      <wps:txbx>
                        <w:txbxContent>
                          <w:p w14:paraId="3E709F9C"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0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7FA7ECE" w14:textId="5D05B153"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59C03E" id="_x0000_s1274" type="#_x0000_t202" style="position:absolute;left:0;text-align:left;margin-left:241.5pt;margin-top:21.15pt;width:264.3pt;height:27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" filled="f" stroked="f">
                <v:textbox>
                  <w:txbxContent>
                    <w:p w14:paraId="3E709F9C"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9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7FA7ECE" w14:textId="5D05B153"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7BFACF4C" w14:textId="02271266" w:rsidR="00B62D18" w:rsidRDefault="00B62D18" w:rsidP="00B62D18">
      <w:pPr>
        <w:tabs>
          <w:tab w:val="left" w:pos="1365"/>
        </w:tabs>
        <w:spacing w:line="360" w:lineRule="auto"/>
        <w:jc w:val="both"/>
        <w:rPr>
          <w:rFonts w:ascii="Arial" w:hAnsi="Arial" w:cs="Arial"/>
          <w:b/>
          <w:bCs/>
          <w:sz w:val="24"/>
          <w:szCs w:val="24"/>
        </w:rPr>
      </w:pPr>
    </w:p>
    <w:p w14:paraId="559D17FE" w14:textId="083E2348" w:rsidR="00695ED4" w:rsidRDefault="00B62D18" w:rsidP="00695ED4">
      <w:pPr>
        <w:jc w:val="both"/>
        <w:rPr>
          <w:rFonts w:ascii="Arial" w:hAnsi="Arial" w:cs="Arial"/>
          <w:i/>
          <w:iCs/>
          <w:color w:val="000000" w:themeColor="text1"/>
          <w:sz w:val="18"/>
          <w:szCs w:val="18"/>
          <w:shd w:val="clear" w:color="auto" w:fill="FFFFFF"/>
        </w:rPr>
      </w:pPr>
      <w:r w:rsidRPr="00B62D18">
        <w:rPr>
          <w:rFonts w:ascii="Arial" w:hAnsi="Arial" w:cs="Arial"/>
          <w:i/>
          <w:iCs/>
          <w:color w:val="000000" w:themeColor="text1"/>
          <w:sz w:val="18"/>
          <w:szCs w:val="18"/>
          <w:shd w:val="clear" w:color="auto" w:fill="FFFFFF"/>
        </w:rPr>
        <w:t>1</w:t>
      </w:r>
      <w:r w:rsidR="00695ED4" w:rsidRPr="00B62D18">
        <w:rPr>
          <w:rFonts w:ascii="Arial" w:hAnsi="Arial" w:cs="Arial"/>
          <w:i/>
          <w:iCs/>
          <w:color w:val="000000" w:themeColor="text1"/>
          <w:sz w:val="18"/>
          <w:szCs w:val="18"/>
          <w:shd w:val="clear" w:color="auto" w:fill="FFFFFF"/>
        </w:rPr>
        <w:t xml:space="preserve"> </w:t>
      </w:r>
      <w:r w:rsidR="00695ED4" w:rsidRPr="00D72A4F">
        <w:rPr>
          <w:rFonts w:ascii="Arial" w:hAnsi="Arial" w:cs="Arial"/>
          <w:i/>
          <w:iCs/>
          <w:color w:val="000000" w:themeColor="text1"/>
          <w:sz w:val="18"/>
          <w:szCs w:val="18"/>
          <w:shd w:val="clear" w:color="auto" w:fill="FFFFFF"/>
        </w:rPr>
        <w:t>Unsaturated monocarboxylic</w:t>
      </w:r>
      <w:r>
        <w:rPr>
          <w:rFonts w:ascii="Arial" w:hAnsi="Arial" w:cs="Arial"/>
          <w:i/>
          <w:iCs/>
          <w:color w:val="000000" w:themeColor="text1"/>
          <w:sz w:val="18"/>
          <w:szCs w:val="18"/>
          <w:shd w:val="clear" w:color="auto" w:fill="FFFFFF"/>
        </w:rPr>
        <w:t xml:space="preserve"> </w:t>
      </w:r>
      <w:r w:rsidR="00705138" w:rsidRPr="00D72A4F">
        <w:rPr>
          <w:rFonts w:ascii="Arial" w:hAnsi="Arial" w:cs="Arial"/>
          <w:i/>
          <w:iCs/>
          <w:color w:val="000000" w:themeColor="text1"/>
          <w:sz w:val="18"/>
          <w:szCs w:val="18"/>
          <w:shd w:val="clear" w:color="auto" w:fill="FFFFFF"/>
        </w:rPr>
        <w:t>acid</w:t>
      </w:r>
      <w:r w:rsidR="00695ED4" w:rsidRPr="00D72A4F">
        <w:rPr>
          <w:rFonts w:ascii="Arial" w:hAnsi="Arial" w:cs="Arial"/>
          <w:i/>
          <w:iCs/>
          <w:color w:val="000000" w:themeColor="text1"/>
          <w:sz w:val="18"/>
          <w:szCs w:val="18"/>
          <w:shd w:val="clear" w:color="auto" w:fill="FFFFFF"/>
        </w:rPr>
        <w:t xml:space="preserve"> include acrylic acid, methacrylic acid, </w:t>
      </w:r>
      <w:proofErr w:type="spellStart"/>
      <w:r w:rsidR="00695ED4" w:rsidRPr="00D72A4F">
        <w:rPr>
          <w:rFonts w:ascii="Arial" w:hAnsi="Arial" w:cs="Arial"/>
          <w:i/>
          <w:iCs/>
          <w:color w:val="000000" w:themeColor="text1"/>
          <w:sz w:val="18"/>
          <w:szCs w:val="18"/>
          <w:shd w:val="clear" w:color="auto" w:fill="FFFFFF"/>
        </w:rPr>
        <w:t>crotonic</w:t>
      </w:r>
      <w:proofErr w:type="spellEnd"/>
      <w:r w:rsidR="00695ED4" w:rsidRPr="00D72A4F">
        <w:rPr>
          <w:rFonts w:ascii="Arial" w:hAnsi="Arial" w:cs="Arial"/>
          <w:i/>
          <w:iCs/>
          <w:color w:val="000000" w:themeColor="text1"/>
          <w:sz w:val="18"/>
          <w:szCs w:val="18"/>
          <w:shd w:val="clear" w:color="auto" w:fill="FFFFFF"/>
        </w:rPr>
        <w:t xml:space="preserve"> acid, monoesters of unsaturated </w:t>
      </w:r>
      <w:proofErr w:type="spellStart"/>
      <w:r w:rsidR="00695ED4" w:rsidRPr="00D72A4F">
        <w:rPr>
          <w:rFonts w:ascii="Arial" w:hAnsi="Arial" w:cs="Arial"/>
          <w:i/>
          <w:iCs/>
          <w:color w:val="000000" w:themeColor="text1"/>
          <w:sz w:val="18"/>
          <w:szCs w:val="18"/>
          <w:shd w:val="clear" w:color="auto" w:fill="FFFFFF"/>
        </w:rPr>
        <w:t>polycarboxylic</w:t>
      </w:r>
      <w:proofErr w:type="spellEnd"/>
      <w:r w:rsidR="00695ED4" w:rsidRPr="00D72A4F">
        <w:rPr>
          <w:rFonts w:ascii="Arial" w:hAnsi="Arial" w:cs="Arial"/>
          <w:i/>
          <w:iCs/>
          <w:color w:val="000000" w:themeColor="text1"/>
          <w:sz w:val="18"/>
          <w:szCs w:val="18"/>
          <w:shd w:val="clear" w:color="auto" w:fill="FFFFFF"/>
        </w:rPr>
        <w:t xml:space="preserve"> acids, and monoesters of maleic acid. The unsaturated acids and monoesters may be used singly or as a mixture of two or more of them.</w:t>
      </w:r>
      <w:r w:rsidR="00695ED4">
        <w:rPr>
          <w:rFonts w:ascii="Arial" w:hAnsi="Arial" w:cs="Arial"/>
          <w:i/>
          <w:iCs/>
          <w:color w:val="000000" w:themeColor="text1"/>
          <w:sz w:val="18"/>
          <w:szCs w:val="18"/>
          <w:shd w:val="clear" w:color="auto" w:fill="FFFFFF"/>
        </w:rPr>
        <w:t xml:space="preserve"> The unsaturated </w:t>
      </w:r>
      <w:r w:rsidR="00695ED4" w:rsidRPr="00D72A4F">
        <w:rPr>
          <w:rFonts w:ascii="Arial" w:hAnsi="Arial" w:cs="Arial"/>
          <w:i/>
          <w:iCs/>
          <w:color w:val="000000" w:themeColor="text1"/>
          <w:sz w:val="18"/>
          <w:szCs w:val="18"/>
          <w:shd w:val="clear" w:color="auto" w:fill="FFFFFF"/>
        </w:rPr>
        <w:t>monocarboxylic acids</w:t>
      </w:r>
      <w:r w:rsidR="00695ED4">
        <w:rPr>
          <w:rFonts w:ascii="Arial" w:hAnsi="Arial" w:cs="Arial"/>
          <w:i/>
          <w:iCs/>
          <w:color w:val="000000" w:themeColor="text1"/>
          <w:sz w:val="18"/>
          <w:szCs w:val="18"/>
          <w:shd w:val="clear" w:color="auto" w:fill="FFFFFF"/>
        </w:rPr>
        <w:t xml:space="preserve"> can be derived from renewable sources like lignin or soyabean oil therefore, the name bio- based vinyl ester resin is used.</w:t>
      </w:r>
    </w:p>
    <w:p w14:paraId="39C03E66" w14:textId="5A1B73AD" w:rsidR="00B62D18" w:rsidRPr="00B62D18" w:rsidRDefault="00B62D18" w:rsidP="00B62D18">
      <w:pPr>
        <w:spacing w:line="240" w:lineRule="auto"/>
        <w:jc w:val="both"/>
        <w:rPr>
          <w:rFonts w:ascii="Arial" w:hAnsi="Arial" w:cs="Arial"/>
          <w:i/>
          <w:iCs/>
          <w:color w:val="000000" w:themeColor="text1"/>
          <w:sz w:val="18"/>
          <w:szCs w:val="18"/>
          <w:shd w:val="clear" w:color="auto" w:fill="FFFFFF"/>
        </w:rPr>
      </w:pPr>
      <w:r>
        <w:rPr>
          <w:rFonts w:ascii="Arial" w:hAnsi="Arial" w:cs="Arial"/>
          <w:i/>
          <w:iCs/>
          <w:color w:val="000000" w:themeColor="text1"/>
          <w:sz w:val="18"/>
          <w:szCs w:val="18"/>
          <w:shd w:val="clear" w:color="auto" w:fill="FFFFFF"/>
        </w:rPr>
        <w:t>2 Curing of vinyl ester resin is done by the end user industries according to the application in which it is used. Curing defines the gelation time of vinyl ester resin</w:t>
      </w:r>
      <w:r w:rsidR="00490F7E">
        <w:rPr>
          <w:rFonts w:ascii="Arial" w:hAnsi="Arial" w:cs="Arial"/>
          <w:i/>
          <w:iCs/>
          <w:color w:val="000000" w:themeColor="text1"/>
          <w:sz w:val="18"/>
          <w:szCs w:val="18"/>
          <w:shd w:val="clear" w:color="auto" w:fill="FFFFFF"/>
        </w:rPr>
        <w:t>.</w:t>
      </w:r>
      <w:r>
        <w:rPr>
          <w:rFonts w:ascii="Arial" w:hAnsi="Arial" w:cs="Arial"/>
          <w:i/>
          <w:iCs/>
          <w:color w:val="000000" w:themeColor="text1"/>
          <w:sz w:val="18"/>
          <w:szCs w:val="18"/>
          <w:shd w:val="clear" w:color="auto" w:fill="FFFFFF"/>
        </w:rPr>
        <w:t xml:space="preserve"> </w:t>
      </w:r>
      <w:r w:rsidR="00490F7E" w:rsidRPr="00490F7E">
        <w:rPr>
          <w:rFonts w:ascii="Arial" w:hAnsi="Arial" w:cs="Arial"/>
          <w:i/>
          <w:iCs/>
          <w:color w:val="000000" w:themeColor="text1"/>
          <w:sz w:val="18"/>
          <w:szCs w:val="18"/>
          <w:shd w:val="clear" w:color="auto" w:fill="FFFFFF"/>
        </w:rPr>
        <w:t>Curing is a process that is employed to change the viscosities of the epoxy resin according to the customer's requirement. This process is completely optional and varies from manufacturer to manufacturer depending on the grade of VER to be manufactured.</w:t>
      </w:r>
    </w:p>
    <w:p w14:paraId="567F7987" w14:textId="1F26932B" w:rsidR="00B62D18" w:rsidRPr="00D72A4F" w:rsidRDefault="00B62D18" w:rsidP="00695ED4">
      <w:pPr>
        <w:jc w:val="both"/>
        <w:rPr>
          <w:rFonts w:ascii="Arial" w:hAnsi="Arial" w:cs="Arial"/>
          <w:i/>
          <w:iCs/>
          <w:sz w:val="18"/>
          <w:szCs w:val="18"/>
        </w:rPr>
      </w:pPr>
    </w:p>
    <w:p w14:paraId="31B7054F" w14:textId="55537181" w:rsidR="007E23D4" w:rsidRDefault="007E23D4" w:rsidP="00695ED4">
      <w:pPr>
        <w:tabs>
          <w:tab w:val="left" w:pos="1365"/>
        </w:tabs>
        <w:spacing w:line="360" w:lineRule="auto"/>
        <w:jc w:val="both"/>
        <w:rPr>
          <w:rFonts w:ascii="Arial" w:hAnsi="Arial" w:cs="Arial"/>
          <w:b/>
          <w:bCs/>
          <w:sz w:val="24"/>
          <w:szCs w:val="24"/>
        </w:rPr>
      </w:pPr>
    </w:p>
    <w:p w14:paraId="6BF53EC4" w14:textId="744F68CB" w:rsidR="00695ED4" w:rsidRDefault="00695ED4" w:rsidP="00695ED4">
      <w:pPr>
        <w:tabs>
          <w:tab w:val="left" w:pos="1365"/>
        </w:tabs>
        <w:spacing w:line="360" w:lineRule="auto"/>
        <w:jc w:val="both"/>
        <w:rPr>
          <w:rFonts w:ascii="Arial" w:hAnsi="Arial" w:cs="Arial"/>
          <w:b/>
          <w:bCs/>
          <w:sz w:val="24"/>
          <w:szCs w:val="24"/>
        </w:rPr>
      </w:pPr>
      <w:r w:rsidRPr="005B6140">
        <w:rPr>
          <w:rFonts w:ascii="Arial" w:hAnsi="Arial" w:cs="Arial"/>
          <w:b/>
          <w:bCs/>
          <w:noProof/>
          <w:sz w:val="24"/>
          <w:szCs w:val="24"/>
        </w:rPr>
        <mc:AlternateContent>
          <mc:Choice Requires="wps">
            <w:drawing>
              <wp:anchor distT="45720" distB="45720" distL="114300" distR="114300" simplePos="0" relativeHeight="252677120" behindDoc="0" locked="0" layoutInCell="1" allowOverlap="1" wp14:anchorId="7F3FB849" wp14:editId="4A8DB4CA">
                <wp:simplePos x="0" y="0"/>
                <wp:positionH relativeFrom="column">
                  <wp:posOffset>-142875</wp:posOffset>
                </wp:positionH>
                <wp:positionV relativeFrom="paragraph">
                  <wp:posOffset>330200</wp:posOffset>
                </wp:positionV>
                <wp:extent cx="1009650" cy="638175"/>
                <wp:effectExtent l="0" t="0" r="19050" b="2857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FB849" id="_x0000_s1275" type="#_x0000_t202" style="position:absolute;left:0;text-align:left;margin-left:-11.25pt;margin-top:26pt;width:79.5pt;height:50.25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KyKAIAAE8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">
                <v:textbo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8144" behindDoc="0" locked="0" layoutInCell="1" allowOverlap="1" wp14:anchorId="395D955B" wp14:editId="56379415">
                <wp:simplePos x="0" y="0"/>
                <wp:positionH relativeFrom="column">
                  <wp:posOffset>933450</wp:posOffset>
                </wp:positionH>
                <wp:positionV relativeFrom="paragraph">
                  <wp:posOffset>330200</wp:posOffset>
                </wp:positionV>
                <wp:extent cx="1009650" cy="638175"/>
                <wp:effectExtent l="0" t="0" r="19050" b="2857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955B" id="_x0000_s1276" type="#_x0000_t202" style="position:absolute;left:0;text-align:left;margin-left:73.5pt;margin-top:26pt;width:79.5pt;height:50.25pt;z-index:25267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">
                <v:textbo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9168" behindDoc="0" locked="0" layoutInCell="1" allowOverlap="1" wp14:anchorId="2D38C32B" wp14:editId="75A424C8">
                <wp:simplePos x="0" y="0"/>
                <wp:positionH relativeFrom="column">
                  <wp:posOffset>2047875</wp:posOffset>
                </wp:positionH>
                <wp:positionV relativeFrom="paragraph">
                  <wp:posOffset>349250</wp:posOffset>
                </wp:positionV>
                <wp:extent cx="1009650" cy="619125"/>
                <wp:effectExtent l="0" t="0" r="19050" b="285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C32B" id="_x0000_s1277" type="#_x0000_t202" style="position:absolute;left:0;text-align:left;margin-left:161.25pt;margin-top:27.5pt;width:79.5pt;height:48.75pt;z-index:25267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">
                <v:textbo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0192" behindDoc="0" locked="0" layoutInCell="1" allowOverlap="1" wp14:anchorId="3523F688" wp14:editId="3FB58C35">
                <wp:simplePos x="0" y="0"/>
                <wp:positionH relativeFrom="column">
                  <wp:posOffset>3152775</wp:posOffset>
                </wp:positionH>
                <wp:positionV relativeFrom="paragraph">
                  <wp:posOffset>349250</wp:posOffset>
                </wp:positionV>
                <wp:extent cx="1009650" cy="619125"/>
                <wp:effectExtent l="0" t="0" r="19050" b="2857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3F688" id="_x0000_s1278" type="#_x0000_t202" style="position:absolute;left:0;text-align:left;margin-left:248.25pt;margin-top:27.5pt;width:79.5pt;height:48.75pt;z-index:2526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">
                <v:textbo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1216" behindDoc="0" locked="0" layoutInCell="1" allowOverlap="1" wp14:anchorId="32D0AE10" wp14:editId="0AB2695E">
                <wp:simplePos x="0" y="0"/>
                <wp:positionH relativeFrom="column">
                  <wp:posOffset>4295775</wp:posOffset>
                </wp:positionH>
                <wp:positionV relativeFrom="paragraph">
                  <wp:posOffset>349250</wp:posOffset>
                </wp:positionV>
                <wp:extent cx="1009650" cy="619125"/>
                <wp:effectExtent l="0" t="0" r="19050" b="2857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0AE10" id="_x0000_s1279" type="#_x0000_t202" style="position:absolute;left:0;text-align:left;margin-left:338.25pt;margin-top:27.5pt;width:79.5pt;height:48.75pt;z-index:25268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">
                <v:textbo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2240" behindDoc="0" locked="0" layoutInCell="1" allowOverlap="1" wp14:anchorId="7980EE8C" wp14:editId="624C61ED">
                <wp:simplePos x="0" y="0"/>
                <wp:positionH relativeFrom="column">
                  <wp:posOffset>5438775</wp:posOffset>
                </wp:positionH>
                <wp:positionV relativeFrom="paragraph">
                  <wp:posOffset>349250</wp:posOffset>
                </wp:positionV>
                <wp:extent cx="1181100" cy="619125"/>
                <wp:effectExtent l="0" t="0" r="19050" b="28575"/>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19125"/>
                        </a:xfrm>
                        <a:prstGeom prst="rect">
                          <a:avLst/>
                        </a:prstGeom>
                        <a:solidFill>
                          <a:srgbClr val="FFFFFF"/>
                        </a:solidFill>
                        <a:ln w="9525">
                          <a:solidFill>
                            <a:srgbClr val="000000"/>
                          </a:solidFill>
                          <a:miter lim="800000"/>
                          <a:headEnd/>
                          <a:tailEnd/>
                        </a:ln>
                      </wps:spPr>
                      <wps:txb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EE8C" id="_x0000_s1280" type="#_x0000_t202" style="position:absolute;left:0;text-align:left;margin-left:428.25pt;margin-top:27.5pt;width:93pt;height:48.75pt;z-index:25268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">
                <v:textbo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v:textbox>
                <w10:wrap type="square"/>
              </v:shape>
            </w:pict>
          </mc:Fallback>
        </mc:AlternateContent>
      </w:r>
      <w:r>
        <w:rPr>
          <w:rFonts w:ascii="Arial" w:hAnsi="Arial" w:cs="Arial"/>
          <w:b/>
          <w:bCs/>
          <w:sz w:val="24"/>
          <w:szCs w:val="24"/>
        </w:rPr>
        <w:t>Process Flow Diagram</w:t>
      </w:r>
    </w:p>
    <w:p w14:paraId="3A75D200"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15008" behindDoc="0" locked="0" layoutInCell="1" allowOverlap="1" wp14:anchorId="27559EAF" wp14:editId="1AB57465">
                <wp:simplePos x="0" y="0"/>
                <wp:positionH relativeFrom="column">
                  <wp:posOffset>1825032</wp:posOffset>
                </wp:positionH>
                <wp:positionV relativeFrom="paragraph">
                  <wp:posOffset>900528</wp:posOffset>
                </wp:positionV>
                <wp:extent cx="0" cy="160334"/>
                <wp:effectExtent l="76200" t="0" r="57150" b="49530"/>
                <wp:wrapNone/>
                <wp:docPr id="229" name="Straight Arrow Connector 229"/>
                <wp:cNvGraphicFramePr/>
                <a:graphic xmlns:a="http://schemas.openxmlformats.org/drawingml/2006/main">
                  <a:graphicData uri="http://schemas.microsoft.com/office/word/2010/wordprocessingShape">
                    <wps:wsp>
                      <wps:cNvCnPr/>
                      <wps:spPr>
                        <a:xfrm>
                          <a:off x="0" y="0"/>
                          <a:ext cx="0" cy="160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52A90" id="Straight Arrow Connector 229" o:spid="_x0000_s1026" type="#_x0000_t32" style="position:absolute;margin-left:143.7pt;margin-top:70.9pt;width:0;height:12.6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3984" behindDoc="0" locked="0" layoutInCell="1" allowOverlap="1" wp14:anchorId="3E3F11D8" wp14:editId="149C6C6E">
                <wp:simplePos x="0" y="0"/>
                <wp:positionH relativeFrom="column">
                  <wp:posOffset>2915278</wp:posOffset>
                </wp:positionH>
                <wp:positionV relativeFrom="paragraph">
                  <wp:posOffset>815117</wp:posOffset>
                </wp:positionV>
                <wp:extent cx="0" cy="245745"/>
                <wp:effectExtent l="76200" t="0" r="57150" b="59055"/>
                <wp:wrapNone/>
                <wp:docPr id="227" name="Straight Arrow Connector 227"/>
                <wp:cNvGraphicFramePr/>
                <a:graphic xmlns:a="http://schemas.openxmlformats.org/drawingml/2006/main">
                  <a:graphicData uri="http://schemas.microsoft.com/office/word/2010/wordprocessingShape">
                    <wps:wsp>
                      <wps:cNvCnPr/>
                      <wps:spPr>
                        <a:xfrm>
                          <a:off x="0" y="0"/>
                          <a:ext cx="0" cy="245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F0793" id="Straight Arrow Connector 227" o:spid="_x0000_s1026" type="#_x0000_t32" style="position:absolute;margin-left:229.55pt;margin-top:64.2pt;width:0;height:19.3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b1AEAAAMEAAAOAAAAZHJzL2Uyb0RvYy54bWysU9uO0zAQfUfiHyy/07TVLou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2960" behindDoc="0" locked="0" layoutInCell="1" allowOverlap="1" wp14:anchorId="4FF86D16" wp14:editId="087DB685">
                <wp:simplePos x="0" y="0"/>
                <wp:positionH relativeFrom="column">
                  <wp:posOffset>1614016</wp:posOffset>
                </wp:positionH>
                <wp:positionV relativeFrom="paragraph">
                  <wp:posOffset>815117</wp:posOffset>
                </wp:positionV>
                <wp:extent cx="0" cy="226088"/>
                <wp:effectExtent l="76200" t="0" r="57150" b="59690"/>
                <wp:wrapNone/>
                <wp:docPr id="226" name="Straight Arrow Connector 226"/>
                <wp:cNvGraphicFramePr/>
                <a:graphic xmlns:a="http://schemas.openxmlformats.org/drawingml/2006/main">
                  <a:graphicData uri="http://schemas.microsoft.com/office/word/2010/wordprocessingShape">
                    <wps:wsp>
                      <wps:cNvCnPr/>
                      <wps:spPr>
                        <a:xfrm>
                          <a:off x="0" y="0"/>
                          <a:ext cx="0" cy="22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EE01C" id="Straight Arrow Connector 226" o:spid="_x0000_s1026" type="#_x0000_t32" style="position:absolute;margin-left:127.1pt;margin-top:64.2pt;width:0;height:17.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1936" behindDoc="0" locked="0" layoutInCell="1" allowOverlap="1" wp14:anchorId="59CFB168" wp14:editId="0FD5B940">
                <wp:simplePos x="0" y="0"/>
                <wp:positionH relativeFrom="column">
                  <wp:posOffset>5245784</wp:posOffset>
                </wp:positionH>
                <wp:positionV relativeFrom="paragraph">
                  <wp:posOffset>815117</wp:posOffset>
                </wp:positionV>
                <wp:extent cx="0" cy="246184"/>
                <wp:effectExtent l="76200" t="0" r="57150" b="59055"/>
                <wp:wrapNone/>
                <wp:docPr id="225" name="Straight Arrow Connector 225"/>
                <wp:cNvGraphicFramePr/>
                <a:graphic xmlns:a="http://schemas.openxmlformats.org/drawingml/2006/main">
                  <a:graphicData uri="http://schemas.microsoft.com/office/word/2010/wordprocessingShape">
                    <wps:wsp>
                      <wps:cNvCnPr/>
                      <wps:spPr>
                        <a:xfrm>
                          <a:off x="0" y="0"/>
                          <a:ext cx="0"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4EFD5" id="Straight Arrow Connector 225" o:spid="_x0000_s1026" type="#_x0000_t32" style="position:absolute;margin-left:413.05pt;margin-top:64.2pt;width:0;height:19.4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vV0wEAAAMEAAAOAAAAZHJzL2Uyb0RvYy54bWysU9uO0zAQfUfiHyy/07TVsl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0912" behindDoc="0" locked="0" layoutInCell="1" allowOverlap="1" wp14:anchorId="15309742" wp14:editId="04276BA3">
                <wp:simplePos x="0" y="0"/>
                <wp:positionH relativeFrom="column">
                  <wp:posOffset>1082144</wp:posOffset>
                </wp:positionH>
                <wp:positionV relativeFrom="paragraph">
                  <wp:posOffset>815117</wp:posOffset>
                </wp:positionV>
                <wp:extent cx="4164351"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41643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840E3" id="Straight Connector 223" o:spid="_x0000_s1026" style="position:absolute;z-index:252710912;visibility:visible;mso-wrap-style:square;mso-wrap-distance-left:9pt;mso-wrap-distance-top:0;mso-wrap-distance-right:9pt;mso-wrap-distance-bottom:0;mso-position-horizontal:absolute;mso-position-horizontal-relative:text;mso-position-vertical:absolute;mso-position-vertical-relative:text" from="85.2pt,64.2pt" to="413.1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9888" behindDoc="0" locked="0" layoutInCell="1" allowOverlap="1" wp14:anchorId="77590994" wp14:editId="2DD169E7">
                <wp:simplePos x="0" y="0"/>
                <wp:positionH relativeFrom="column">
                  <wp:posOffset>1075158</wp:posOffset>
                </wp:positionH>
                <wp:positionV relativeFrom="paragraph">
                  <wp:posOffset>810895</wp:posOffset>
                </wp:positionV>
                <wp:extent cx="6267" cy="2075290"/>
                <wp:effectExtent l="0" t="0" r="32385" b="20320"/>
                <wp:wrapNone/>
                <wp:docPr id="221" name="Straight Connector 221"/>
                <wp:cNvGraphicFramePr/>
                <a:graphic xmlns:a="http://schemas.openxmlformats.org/drawingml/2006/main">
                  <a:graphicData uri="http://schemas.microsoft.com/office/word/2010/wordprocessingShape">
                    <wps:wsp>
                      <wps:cNvCnPr/>
                      <wps:spPr>
                        <a:xfrm flipV="1">
                          <a:off x="0" y="0"/>
                          <a:ext cx="6267" cy="207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C98C65" id="Straight Connector 221" o:spid="_x0000_s1026" style="position:absolute;flip:y;z-index:252709888;visibility:visible;mso-wrap-style:square;mso-wrap-distance-left:9pt;mso-wrap-distance-top:0;mso-wrap-distance-right:9pt;mso-wrap-distance-bottom:0;mso-position-horizontal:absolute;mso-position-horizontal-relative:text;mso-position-vertical:absolute;mso-position-vertical-relative:text" from="84.65pt,63.85pt" to="85.1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6816" behindDoc="0" locked="0" layoutInCell="1" allowOverlap="1" wp14:anchorId="55D89590" wp14:editId="70EE9C90">
                <wp:simplePos x="0" y="0"/>
                <wp:positionH relativeFrom="column">
                  <wp:posOffset>5073926</wp:posOffset>
                </wp:positionH>
                <wp:positionV relativeFrom="paragraph">
                  <wp:posOffset>898387</wp:posOffset>
                </wp:positionV>
                <wp:extent cx="0" cy="166977"/>
                <wp:effectExtent l="76200" t="0" r="57150" b="62230"/>
                <wp:wrapNone/>
                <wp:docPr id="215" name="Straight Arrow Connector 215"/>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C7C0F" id="Straight Arrow Connector 215" o:spid="_x0000_s1026" type="#_x0000_t32" style="position:absolute;margin-left:399.5pt;margin-top:70.75pt;width:0;height:13.1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MD0wEAAAMEAAAOAAAAZHJzL2Uyb0RvYy54bWysU9uO0zAQfUfiHyy/0ySV6E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5792" behindDoc="0" locked="0" layoutInCell="1" allowOverlap="1" wp14:anchorId="0CF925B2" wp14:editId="4D27C800">
                <wp:simplePos x="0" y="0"/>
                <wp:positionH relativeFrom="column">
                  <wp:posOffset>3149710</wp:posOffset>
                </wp:positionH>
                <wp:positionV relativeFrom="paragraph">
                  <wp:posOffset>898387</wp:posOffset>
                </wp:positionV>
                <wp:extent cx="0" cy="166977"/>
                <wp:effectExtent l="76200" t="0" r="57150" b="62230"/>
                <wp:wrapNone/>
                <wp:docPr id="214" name="Straight Arrow Connector 214"/>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65D75" id="Straight Arrow Connector 214" o:spid="_x0000_s1026" type="#_x0000_t32" style="position:absolute;margin-left:248pt;margin-top:70.75pt;width:0;height:13.1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DO0wEAAAMEAAAOAAAAZHJzL2Uyb0RvYy54bWysU9uO0zAQfUfiHyy/0yQV6k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4768" behindDoc="0" locked="0" layoutInCell="1" allowOverlap="1" wp14:anchorId="0A307388" wp14:editId="7FCCDF7A">
                <wp:simplePos x="0" y="0"/>
                <wp:positionH relativeFrom="column">
                  <wp:posOffset>866775</wp:posOffset>
                </wp:positionH>
                <wp:positionV relativeFrom="paragraph">
                  <wp:posOffset>901700</wp:posOffset>
                </wp:positionV>
                <wp:extent cx="4206240" cy="0"/>
                <wp:effectExtent l="0" t="0" r="0" b="0"/>
                <wp:wrapNone/>
                <wp:docPr id="207" name="Straight Connector 207"/>
                <wp:cNvGraphicFramePr/>
                <a:graphic xmlns:a="http://schemas.openxmlformats.org/drawingml/2006/main">
                  <a:graphicData uri="http://schemas.microsoft.com/office/word/2010/wordprocessingShape">
                    <wps:wsp>
                      <wps:cNvCnPr/>
                      <wps:spPr>
                        <a:xfrm flipV="1">
                          <a:off x="0" y="0"/>
                          <a:ext cx="420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9467F" id="Straight Connector 207"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1pt" to="399.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3744" behindDoc="0" locked="0" layoutInCell="1" allowOverlap="1" wp14:anchorId="71A63890" wp14:editId="10D4E639">
                <wp:simplePos x="0" y="0"/>
                <wp:positionH relativeFrom="column">
                  <wp:posOffset>864870</wp:posOffset>
                </wp:positionH>
                <wp:positionV relativeFrom="paragraph">
                  <wp:posOffset>901700</wp:posOffset>
                </wp:positionV>
                <wp:extent cx="3810" cy="861060"/>
                <wp:effectExtent l="0" t="0" r="34290" b="15240"/>
                <wp:wrapNone/>
                <wp:docPr id="206" name="Straight Connector 206"/>
                <wp:cNvGraphicFramePr/>
                <a:graphic xmlns:a="http://schemas.openxmlformats.org/drawingml/2006/main">
                  <a:graphicData uri="http://schemas.microsoft.com/office/word/2010/wordprocessingShape">
                    <wps:wsp>
                      <wps:cNvCnPr/>
                      <wps:spPr>
                        <a:xfrm flipV="1">
                          <a:off x="0" y="0"/>
                          <a:ext cx="381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52DA8AA" id="Straight Connector 206" o:spid="_x0000_s1026" style="position:absolute;flip:y;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71pt" to="68.4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2480" behindDoc="0" locked="0" layoutInCell="1" allowOverlap="1" wp14:anchorId="5290E090" wp14:editId="1B03D592">
                <wp:simplePos x="0" y="0"/>
                <wp:positionH relativeFrom="column">
                  <wp:posOffset>-187960</wp:posOffset>
                </wp:positionH>
                <wp:positionV relativeFrom="paragraph">
                  <wp:posOffset>814070</wp:posOffset>
                </wp:positionV>
                <wp:extent cx="387985"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5CEF22" id="Straight Connector 183" o:spid="_x0000_s1026" style="position:absolute;z-index:2526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64.1pt" to="15.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1456" behindDoc="0" locked="0" layoutInCell="1" allowOverlap="1" wp14:anchorId="7D251308" wp14:editId="125827AC">
                <wp:simplePos x="0" y="0"/>
                <wp:positionH relativeFrom="column">
                  <wp:posOffset>203835</wp:posOffset>
                </wp:positionH>
                <wp:positionV relativeFrom="paragraph">
                  <wp:posOffset>814070</wp:posOffset>
                </wp:positionV>
                <wp:extent cx="0" cy="182880"/>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CF4B4" id="Straight Arrow Connector 179" o:spid="_x0000_s1026" type="#_x0000_t32" style="position:absolute;margin-left:16.05pt;margin-top:64.1pt;width:0;height:14.4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3264" behindDoc="0" locked="0" layoutInCell="1" allowOverlap="1" wp14:anchorId="5AF6BE6F" wp14:editId="46F49711">
                <wp:simplePos x="0" y="0"/>
                <wp:positionH relativeFrom="column">
                  <wp:posOffset>-142875</wp:posOffset>
                </wp:positionH>
                <wp:positionV relativeFrom="paragraph">
                  <wp:posOffset>1042670</wp:posOffset>
                </wp:positionV>
                <wp:extent cx="933450" cy="638175"/>
                <wp:effectExtent l="0" t="0" r="19050" b="2857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38175"/>
                        </a:xfrm>
                        <a:prstGeom prst="rect">
                          <a:avLst/>
                        </a:prstGeom>
                        <a:solidFill>
                          <a:srgbClr val="FFFFFF"/>
                        </a:solidFill>
                        <a:ln w="9525">
                          <a:solidFill>
                            <a:srgbClr val="000000"/>
                          </a:solidFill>
                          <a:miter lim="800000"/>
                          <a:headEnd/>
                          <a:tailEnd/>
                        </a:ln>
                      </wps:spPr>
                      <wps:txb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BE6F" id="_x0000_s1281" type="#_x0000_t202" style="position:absolute;left:0;text-align:left;margin-left:-11.25pt;margin-top:82.1pt;width:73.5pt;height:50.25pt;z-index:25268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">
                <v:textbo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9408" behindDoc="0" locked="0" layoutInCell="1" allowOverlap="1" wp14:anchorId="305452D9" wp14:editId="2DFB2959">
                <wp:simplePos x="0" y="0"/>
                <wp:positionH relativeFrom="column">
                  <wp:posOffset>5762625</wp:posOffset>
                </wp:positionH>
                <wp:positionV relativeFrom="paragraph">
                  <wp:posOffset>1069340</wp:posOffset>
                </wp:positionV>
                <wp:extent cx="762000" cy="638175"/>
                <wp:effectExtent l="0" t="0" r="19050" b="28575"/>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452D9" id="_x0000_s1282" type="#_x0000_t202" style="position:absolute;left:0;text-align:left;margin-left:453.75pt;margin-top:84.2pt;width:60pt;height:50.25pt;z-index:25268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">
                <v:textbo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p>
    <w:p w14:paraId="550619F3"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0128" behindDoc="0" locked="0" layoutInCell="1" allowOverlap="1" wp14:anchorId="176DFEFF" wp14:editId="71DC30EF">
                <wp:simplePos x="0" y="0"/>
                <wp:positionH relativeFrom="column">
                  <wp:posOffset>3432768</wp:posOffset>
                </wp:positionH>
                <wp:positionV relativeFrom="paragraph">
                  <wp:posOffset>346040</wp:posOffset>
                </wp:positionV>
                <wp:extent cx="0" cy="511629"/>
                <wp:effectExtent l="0" t="0" r="38100" b="22225"/>
                <wp:wrapNone/>
                <wp:docPr id="234" name="Straight Connector 234"/>
                <wp:cNvGraphicFramePr/>
                <a:graphic xmlns:a="http://schemas.openxmlformats.org/drawingml/2006/main">
                  <a:graphicData uri="http://schemas.microsoft.com/office/word/2010/wordprocessingShape">
                    <wps:wsp>
                      <wps:cNvCnPr/>
                      <wps:spPr>
                        <a:xfrm>
                          <a:off x="0" y="0"/>
                          <a:ext cx="0" cy="511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281125" id="Straight Connector 234"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270.3pt,27.25pt" to="270.3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19104" behindDoc="0" locked="0" layoutInCell="1" allowOverlap="1" wp14:anchorId="274E38C9" wp14:editId="7EE54983">
                <wp:simplePos x="0" y="0"/>
                <wp:positionH relativeFrom="column">
                  <wp:posOffset>5487656</wp:posOffset>
                </wp:positionH>
                <wp:positionV relativeFrom="paragraph">
                  <wp:posOffset>346040</wp:posOffset>
                </wp:positionV>
                <wp:extent cx="276330" cy="0"/>
                <wp:effectExtent l="0" t="76200" r="9525" b="95250"/>
                <wp:wrapNone/>
                <wp:docPr id="233" name="Straight Arrow Connector 233"/>
                <wp:cNvGraphicFramePr/>
                <a:graphic xmlns:a="http://schemas.openxmlformats.org/drawingml/2006/main">
                  <a:graphicData uri="http://schemas.microsoft.com/office/word/2010/wordprocessingShape">
                    <wps:wsp>
                      <wps:cNvCnPr/>
                      <wps:spPr>
                        <a:xfrm>
                          <a:off x="0" y="0"/>
                          <a:ext cx="276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1D9E5A" id="Straight Arrow Connector 233" o:spid="_x0000_s1026" type="#_x0000_t32" style="position:absolute;margin-left:432.1pt;margin-top:27.25pt;width:21.7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8080" behindDoc="0" locked="0" layoutInCell="1" allowOverlap="1" wp14:anchorId="3D422645" wp14:editId="2DC2EC53">
                <wp:simplePos x="0" y="0"/>
                <wp:positionH relativeFrom="column">
                  <wp:posOffset>4430381</wp:posOffset>
                </wp:positionH>
                <wp:positionV relativeFrom="paragraph">
                  <wp:posOffset>346040</wp:posOffset>
                </wp:positionV>
                <wp:extent cx="293600" cy="0"/>
                <wp:effectExtent l="0" t="76200" r="11430" b="95250"/>
                <wp:wrapNone/>
                <wp:docPr id="232" name="Straight Arrow Connector 232"/>
                <wp:cNvGraphicFramePr/>
                <a:graphic xmlns:a="http://schemas.openxmlformats.org/drawingml/2006/main">
                  <a:graphicData uri="http://schemas.microsoft.com/office/word/2010/wordprocessingShape">
                    <wps:wsp>
                      <wps:cNvCnPr/>
                      <wps:spPr>
                        <a:xfrm>
                          <a:off x="0" y="0"/>
                          <a:ext cx="29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C1ED7" id="Straight Arrow Connector 232" o:spid="_x0000_s1026" type="#_x0000_t32" style="position:absolute;margin-left:348.85pt;margin-top:27.25pt;width:23.1pt;height:0;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J1QEAAAMEAAAOAAAAZHJzL2Uyb0RvYy54bWysU9uO0zAQfUfiHyy/06RdaQ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7056" behindDoc="0" locked="0" layoutInCell="1" allowOverlap="1" wp14:anchorId="29F0FC07" wp14:editId="1D016426">
                <wp:simplePos x="0" y="0"/>
                <wp:positionH relativeFrom="column">
                  <wp:posOffset>3325900</wp:posOffset>
                </wp:positionH>
                <wp:positionV relativeFrom="paragraph">
                  <wp:posOffset>346040</wp:posOffset>
                </wp:positionV>
                <wp:extent cx="332956" cy="0"/>
                <wp:effectExtent l="0" t="76200" r="10160" b="95250"/>
                <wp:wrapNone/>
                <wp:docPr id="231" name="Straight Arrow Connector 231"/>
                <wp:cNvGraphicFramePr/>
                <a:graphic xmlns:a="http://schemas.openxmlformats.org/drawingml/2006/main">
                  <a:graphicData uri="http://schemas.microsoft.com/office/word/2010/wordprocessingShape">
                    <wps:wsp>
                      <wps:cNvCnPr/>
                      <wps:spPr>
                        <a:xfrm>
                          <a:off x="0" y="0"/>
                          <a:ext cx="332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D38D5" id="Straight Arrow Connector 231" o:spid="_x0000_s1026" type="#_x0000_t32" style="position:absolute;margin-left:261.9pt;margin-top:27.25pt;width:26.2pt;height:0;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6032" behindDoc="0" locked="0" layoutInCell="1" allowOverlap="1" wp14:anchorId="596BC3D8" wp14:editId="16451E99">
                <wp:simplePos x="0" y="0"/>
                <wp:positionH relativeFrom="column">
                  <wp:posOffset>2151603</wp:posOffset>
                </wp:positionH>
                <wp:positionV relativeFrom="paragraph">
                  <wp:posOffset>345203</wp:posOffset>
                </wp:positionV>
                <wp:extent cx="326572" cy="0"/>
                <wp:effectExtent l="0" t="76200" r="16510" b="95250"/>
                <wp:wrapNone/>
                <wp:docPr id="230" name="Straight Arrow Connector 230"/>
                <wp:cNvGraphicFramePr/>
                <a:graphic xmlns:a="http://schemas.openxmlformats.org/drawingml/2006/main">
                  <a:graphicData uri="http://schemas.microsoft.com/office/word/2010/wordprocessingShape">
                    <wps:wsp>
                      <wps:cNvCnPr/>
                      <wps:spPr>
                        <a:xfrm>
                          <a:off x="0" y="0"/>
                          <a:ext cx="3265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9CBDA" id="Straight Arrow Connector 230" o:spid="_x0000_s1026" type="#_x0000_t32" style="position:absolute;margin-left:169.4pt;margin-top:27.2pt;width:25.7pt;height:0;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Ele1QEAAAMEAAAOAAAAZHJzL2Uyb0RvYy54bWysU9uO0zAQfUfiHyy/07Rdsa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8384" behindDoc="0" locked="0" layoutInCell="1" allowOverlap="1" wp14:anchorId="74B380FC" wp14:editId="25684699">
                <wp:simplePos x="0" y="0"/>
                <wp:positionH relativeFrom="column">
                  <wp:posOffset>4724400</wp:posOffset>
                </wp:positionH>
                <wp:positionV relativeFrom="paragraph">
                  <wp:posOffset>28575</wp:posOffset>
                </wp:positionV>
                <wp:extent cx="762000" cy="638175"/>
                <wp:effectExtent l="0" t="0" r="19050" b="28575"/>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80FC" id="_x0000_s1283" type="#_x0000_t202" style="position:absolute;left:0;text-align:left;margin-left:372pt;margin-top:2.25pt;width:60pt;height:50.2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">
                <v:textbo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7360" behindDoc="0" locked="0" layoutInCell="1" allowOverlap="1" wp14:anchorId="2C692995" wp14:editId="596D1657">
                <wp:simplePos x="0" y="0"/>
                <wp:positionH relativeFrom="column">
                  <wp:posOffset>3657600</wp:posOffset>
                </wp:positionH>
                <wp:positionV relativeFrom="paragraph">
                  <wp:posOffset>19050</wp:posOffset>
                </wp:positionV>
                <wp:extent cx="771525" cy="638175"/>
                <wp:effectExtent l="0" t="0" r="28575" b="2857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638175"/>
                        </a:xfrm>
                        <a:prstGeom prst="rect">
                          <a:avLst/>
                        </a:prstGeom>
                        <a:solidFill>
                          <a:srgbClr val="FFFFFF"/>
                        </a:solidFill>
                        <a:ln w="9525">
                          <a:solidFill>
                            <a:srgbClr val="000000"/>
                          </a:solidFill>
                          <a:miter lim="800000"/>
                          <a:headEnd/>
                          <a:tailEnd/>
                        </a:ln>
                      </wps:spPr>
                      <wps:txb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92995" id="_x0000_s1284" type="#_x0000_t202" style="position:absolute;left:0;text-align:left;margin-left:4in;margin-top:1.5pt;width:60.75pt;height:50.25pt;z-index:25268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">
                <v:textbo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6336" behindDoc="0" locked="0" layoutInCell="1" allowOverlap="1" wp14:anchorId="48FEDFF2" wp14:editId="74E226AB">
                <wp:simplePos x="0" y="0"/>
                <wp:positionH relativeFrom="column">
                  <wp:posOffset>2476500</wp:posOffset>
                </wp:positionH>
                <wp:positionV relativeFrom="paragraph">
                  <wp:posOffset>18415</wp:posOffset>
                </wp:positionV>
                <wp:extent cx="847725" cy="638175"/>
                <wp:effectExtent l="0" t="0" r="28575" b="28575"/>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38175"/>
                        </a:xfrm>
                        <a:prstGeom prst="rect">
                          <a:avLst/>
                        </a:prstGeom>
                        <a:solidFill>
                          <a:srgbClr val="FFFFFF"/>
                        </a:solidFill>
                        <a:ln w="9525">
                          <a:solidFill>
                            <a:srgbClr val="000000"/>
                          </a:solidFill>
                          <a:miter lim="800000"/>
                          <a:headEnd/>
                          <a:tailEnd/>
                        </a:ln>
                      </wps:spPr>
                      <wps:txb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EDFF2" id="_x0000_s1285" type="#_x0000_t202" style="position:absolute;left:0;text-align:left;margin-left:195pt;margin-top:1.45pt;width:66.75pt;height:50.2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">
                <v:textbo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5312" behindDoc="0" locked="0" layoutInCell="1" allowOverlap="1" wp14:anchorId="22F27392" wp14:editId="4A486ED9">
                <wp:simplePos x="0" y="0"/>
                <wp:positionH relativeFrom="column">
                  <wp:posOffset>1323975</wp:posOffset>
                </wp:positionH>
                <wp:positionV relativeFrom="paragraph">
                  <wp:posOffset>19050</wp:posOffset>
                </wp:positionV>
                <wp:extent cx="828675" cy="638175"/>
                <wp:effectExtent l="0" t="0" r="28575" b="2857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638175"/>
                        </a:xfrm>
                        <a:prstGeom prst="rect">
                          <a:avLst/>
                        </a:prstGeom>
                        <a:solidFill>
                          <a:srgbClr val="FFFFFF"/>
                        </a:solidFill>
                        <a:ln w="9525">
                          <a:solidFill>
                            <a:srgbClr val="000000"/>
                          </a:solidFill>
                          <a:miter lim="800000"/>
                          <a:headEnd/>
                          <a:tailEnd/>
                        </a:ln>
                      </wps:spPr>
                      <wps:txb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27392" id="_x0000_s1286" type="#_x0000_t202" style="position:absolute;left:0;text-align:left;margin-left:104.25pt;margin-top:1.5pt;width:65.25pt;height:50.25pt;z-index:25268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">
                <v:textbo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v:textbox>
                <w10:wrap type="square"/>
              </v:shape>
            </w:pict>
          </mc:Fallback>
        </mc:AlternateContent>
      </w:r>
    </w:p>
    <w:p w14:paraId="661E51D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3200" behindDoc="0" locked="0" layoutInCell="1" allowOverlap="1" wp14:anchorId="57D14742" wp14:editId="12A7934F">
                <wp:simplePos x="0" y="0"/>
                <wp:positionH relativeFrom="column">
                  <wp:posOffset>5248275</wp:posOffset>
                </wp:positionH>
                <wp:positionV relativeFrom="paragraph">
                  <wp:posOffset>302260</wp:posOffset>
                </wp:positionV>
                <wp:extent cx="0" cy="704850"/>
                <wp:effectExtent l="0" t="0" r="38100" b="19050"/>
                <wp:wrapNone/>
                <wp:docPr id="241" name="Straight Connector 241"/>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F1C283" id="Straight Connector 241"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13.25pt,23.8pt" to="413.2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CCuAEAAMYDAAAOAAAAZHJzL2Uyb0RvYy54bWysU8GO0zAQvSPxD5bvNGm1wCp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22176" behindDoc="0" locked="0" layoutInCell="1" allowOverlap="1" wp14:anchorId="41CAF97E" wp14:editId="22D22EAB">
                <wp:simplePos x="0" y="0"/>
                <wp:positionH relativeFrom="column">
                  <wp:posOffset>5071068</wp:posOffset>
                </wp:positionH>
                <wp:positionV relativeFrom="paragraph">
                  <wp:posOffset>302365</wp:posOffset>
                </wp:positionV>
                <wp:extent cx="0" cy="190814"/>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190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07AEA" id="Straight Arrow Connector 239" o:spid="_x0000_s1026" type="#_x0000_t32" style="position:absolute;margin-left:399.3pt;margin-top:23.8pt;width:0;height:15pt;flip:y;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2720" behindDoc="0" locked="0" layoutInCell="1" allowOverlap="1" wp14:anchorId="74550C11" wp14:editId="7DBCDFFC">
                <wp:simplePos x="0" y="0"/>
                <wp:positionH relativeFrom="column">
                  <wp:posOffset>301625</wp:posOffset>
                </wp:positionH>
                <wp:positionV relativeFrom="paragraph">
                  <wp:posOffset>356235</wp:posOffset>
                </wp:positionV>
                <wp:extent cx="56367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5636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658664" id="Straight Connector 205" o:spid="_x0000_s1026" style="position:absolute;flip:y;z-index:25270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pt,28.05pt" to="68.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1696" behindDoc="0" locked="0" layoutInCell="1" allowOverlap="1" wp14:anchorId="51E9B178" wp14:editId="0D4A2A3B">
                <wp:simplePos x="0" y="0"/>
                <wp:positionH relativeFrom="column">
                  <wp:posOffset>303631</wp:posOffset>
                </wp:positionH>
                <wp:positionV relativeFrom="paragraph">
                  <wp:posOffset>272867</wp:posOffset>
                </wp:positionV>
                <wp:extent cx="0" cy="85491"/>
                <wp:effectExtent l="0" t="0" r="38100" b="29210"/>
                <wp:wrapNone/>
                <wp:docPr id="204" name="Straight Connector 204"/>
                <wp:cNvGraphicFramePr/>
                <a:graphic xmlns:a="http://schemas.openxmlformats.org/drawingml/2006/main">
                  <a:graphicData uri="http://schemas.microsoft.com/office/word/2010/wordprocessingShape">
                    <wps:wsp>
                      <wps:cNvCnPr/>
                      <wps:spPr>
                        <a:xfrm>
                          <a:off x="0" y="0"/>
                          <a:ext cx="0" cy="85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78F99" id="Straight Connector 204" o:spid="_x0000_s1026" style="position:absolute;z-index:252701696;visibility:visible;mso-wrap-style:square;mso-wrap-distance-left:9pt;mso-wrap-distance-top:0;mso-wrap-distance-right:9pt;mso-wrap-distance-bottom:0;mso-position-horizontal:absolute;mso-position-horizontal-relative:text;mso-position-vertical:absolute;mso-position-vertical-relative:text" from="23.9pt,21.5pt" to="23.9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1gtgEAAMUDAAAOAAAAZHJzL2Uyb0RvYy54bWysU02P0zAQvSPxHyzfadJqQ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" strokecolor="#4472c4 [3204]" strokeweight=".5pt">
                <v:stroke joinstyle="miter"/>
              </v:line>
            </w:pict>
          </mc:Fallback>
        </mc:AlternateContent>
      </w:r>
    </w:p>
    <w:p w14:paraId="3436D21E"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1152" behindDoc="0" locked="0" layoutInCell="1" allowOverlap="1" wp14:anchorId="7142C08B" wp14:editId="28E18DA8">
                <wp:simplePos x="0" y="0"/>
                <wp:positionH relativeFrom="column">
                  <wp:posOffset>3432767</wp:posOffset>
                </wp:positionH>
                <wp:positionV relativeFrom="paragraph">
                  <wp:posOffset>127398</wp:posOffset>
                </wp:positionV>
                <wp:extent cx="1638719"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638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641C" id="Straight Connector 237"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270.3pt,10.05pt" to="39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0672" behindDoc="0" locked="0" layoutInCell="1" allowOverlap="1" wp14:anchorId="700434EE" wp14:editId="6C6F7290">
                <wp:simplePos x="0" y="0"/>
                <wp:positionH relativeFrom="column">
                  <wp:posOffset>-131710</wp:posOffset>
                </wp:positionH>
                <wp:positionV relativeFrom="paragraph">
                  <wp:posOffset>80645</wp:posOffset>
                </wp:positionV>
                <wp:extent cx="5334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33108" id="Straight Connector 203" o:spid="_x0000_s1026" style="position:absolute;z-index:252700672;visibility:visible;mso-wrap-style:square;mso-wrap-distance-left:9pt;mso-wrap-distance-top:0;mso-wrap-distance-right:9pt;mso-wrap-distance-bottom:0;mso-position-horizontal:absolute;mso-position-horizontal-relative:text;mso-position-vertical:absolute;mso-position-vertical-relative:text" from="-10.35pt,6.35pt" to="31.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4+uAEAAMY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9648" behindDoc="0" locked="0" layoutInCell="1" allowOverlap="1" wp14:anchorId="0A8AF1EE" wp14:editId="0F6FF56E">
                <wp:simplePos x="0" y="0"/>
                <wp:positionH relativeFrom="column">
                  <wp:posOffset>399415</wp:posOffset>
                </wp:positionH>
                <wp:positionV relativeFrom="paragraph">
                  <wp:posOffset>80645</wp:posOffset>
                </wp:positionV>
                <wp:extent cx="0" cy="22860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flipH="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2FFFB" id="Straight Arrow Connector 202" o:spid="_x0000_s1026" type="#_x0000_t32" style="position:absolute;margin-left:31.45pt;margin-top:6.35pt;width:0;height:18pt;flip:x;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yb2w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7600" behindDoc="0" locked="0" layoutInCell="1" allowOverlap="1" wp14:anchorId="552738C1" wp14:editId="5CB91C01">
                <wp:simplePos x="0" y="0"/>
                <wp:positionH relativeFrom="column">
                  <wp:posOffset>1232535</wp:posOffset>
                </wp:positionH>
                <wp:positionV relativeFrom="paragraph">
                  <wp:posOffset>7791450</wp:posOffset>
                </wp:positionV>
                <wp:extent cx="0" cy="182880"/>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3DCA2" id="Straight Arrow Connector 198" o:spid="_x0000_s1026" type="#_x0000_t32" style="position:absolute;margin-left:97.05pt;margin-top:613.5pt;width:0;height:14.4pt;flip:x;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8624" behindDoc="0" locked="0" layoutInCell="1" allowOverlap="1" wp14:anchorId="44742EAD" wp14:editId="382F744C">
                <wp:simplePos x="0" y="0"/>
                <wp:positionH relativeFrom="column">
                  <wp:posOffset>840740</wp:posOffset>
                </wp:positionH>
                <wp:positionV relativeFrom="paragraph">
                  <wp:posOffset>7791450</wp:posOffset>
                </wp:positionV>
                <wp:extent cx="38798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560C71" id="Straight Connector 201" o:spid="_x0000_s1026" style="position:absolute;z-index:25269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2pt,613.5pt" to="96.7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5552" behindDoc="0" locked="0" layoutInCell="1" allowOverlap="1" wp14:anchorId="0F8D4C19" wp14:editId="3AAD0F4F">
                <wp:simplePos x="0" y="0"/>
                <wp:positionH relativeFrom="column">
                  <wp:posOffset>1080135</wp:posOffset>
                </wp:positionH>
                <wp:positionV relativeFrom="paragraph">
                  <wp:posOffset>7639050</wp:posOffset>
                </wp:positionV>
                <wp:extent cx="0" cy="182880"/>
                <wp:effectExtent l="76200" t="0" r="57150" b="64770"/>
                <wp:wrapNone/>
                <wp:docPr id="191" name="Straight Arrow Connector 191"/>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FA5E3" id="Straight Arrow Connector 191" o:spid="_x0000_s1026" type="#_x0000_t32" style="position:absolute;margin-left:85.05pt;margin-top:601.5pt;width:0;height:14.4pt;flip:x;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6576" behindDoc="0" locked="0" layoutInCell="1" allowOverlap="1" wp14:anchorId="1C311455" wp14:editId="21E5B10F">
                <wp:simplePos x="0" y="0"/>
                <wp:positionH relativeFrom="column">
                  <wp:posOffset>688340</wp:posOffset>
                </wp:positionH>
                <wp:positionV relativeFrom="paragraph">
                  <wp:posOffset>7639050</wp:posOffset>
                </wp:positionV>
                <wp:extent cx="387985"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8E4BEB" id="Straight Connector 197" o:spid="_x0000_s1026" style="position:absolute;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pt,601.5pt" to="84.7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3504" behindDoc="0" locked="0" layoutInCell="1" allowOverlap="1" wp14:anchorId="03C65E6D" wp14:editId="6C212422">
                <wp:simplePos x="0" y="0"/>
                <wp:positionH relativeFrom="column">
                  <wp:posOffset>927735</wp:posOffset>
                </wp:positionH>
                <wp:positionV relativeFrom="paragraph">
                  <wp:posOffset>7486650</wp:posOffset>
                </wp:positionV>
                <wp:extent cx="0" cy="182880"/>
                <wp:effectExtent l="76200" t="0" r="57150" b="64770"/>
                <wp:wrapNone/>
                <wp:docPr id="188" name="Straight Arrow Connector 18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05EC6" id="Straight Arrow Connector 188" o:spid="_x0000_s1026" type="#_x0000_t32" style="position:absolute;margin-left:73.05pt;margin-top:589.5pt;width:0;height:14.4pt;flip:x;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4528" behindDoc="0" locked="0" layoutInCell="1" allowOverlap="1" wp14:anchorId="4E741075" wp14:editId="55A825C1">
                <wp:simplePos x="0" y="0"/>
                <wp:positionH relativeFrom="column">
                  <wp:posOffset>535940</wp:posOffset>
                </wp:positionH>
                <wp:positionV relativeFrom="paragraph">
                  <wp:posOffset>7486650</wp:posOffset>
                </wp:positionV>
                <wp:extent cx="38798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390F5E" id="Straight Connector 189" o:spid="_x0000_s1026" style="position:absolute;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589.5pt" to="72.7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" strokecolor="#4472c4 [3204]" strokeweight=".5pt">
                <v:stroke joinstyle="miter"/>
              </v:lin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4288" behindDoc="0" locked="0" layoutInCell="1" allowOverlap="1" wp14:anchorId="2EBD415E" wp14:editId="2D818E56">
                <wp:simplePos x="0" y="0"/>
                <wp:positionH relativeFrom="column">
                  <wp:posOffset>9525</wp:posOffset>
                </wp:positionH>
                <wp:positionV relativeFrom="paragraph">
                  <wp:posOffset>309245</wp:posOffset>
                </wp:positionV>
                <wp:extent cx="1009650" cy="628650"/>
                <wp:effectExtent l="0" t="0" r="19050" b="1905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650"/>
                        </a:xfrm>
                        <a:prstGeom prst="rect">
                          <a:avLst/>
                        </a:prstGeom>
                        <a:solidFill>
                          <a:srgbClr val="FFFFFF"/>
                        </a:solidFill>
                        <a:ln w="9525">
                          <a:solidFill>
                            <a:srgbClr val="000000"/>
                          </a:solidFill>
                          <a:miter lim="800000"/>
                          <a:headEnd/>
                          <a:tailEnd/>
                        </a:ln>
                      </wps:spPr>
                      <wps:txb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D415E" id="_x0000_s1287" type="#_x0000_t202" style="position:absolute;left:0;text-align:left;margin-left:.75pt;margin-top:24.35pt;width:79.5pt;height:49.5pt;z-index:25268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">
                <v:textbo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90432" behindDoc="0" locked="0" layoutInCell="1" allowOverlap="1" wp14:anchorId="5E3E5541" wp14:editId="18597A8E">
                <wp:simplePos x="0" y="0"/>
                <wp:positionH relativeFrom="column">
                  <wp:posOffset>5486400</wp:posOffset>
                </wp:positionH>
                <wp:positionV relativeFrom="paragraph">
                  <wp:posOffset>309245</wp:posOffset>
                </wp:positionV>
                <wp:extent cx="1133475" cy="742950"/>
                <wp:effectExtent l="0" t="0" r="28575" b="1905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42950"/>
                        </a:xfrm>
                        <a:prstGeom prst="rect">
                          <a:avLst/>
                        </a:prstGeom>
                        <a:solidFill>
                          <a:srgbClr val="FFFFFF"/>
                        </a:solidFill>
                        <a:ln w="9525">
                          <a:solidFill>
                            <a:srgbClr val="000000"/>
                          </a:solidFill>
                          <a:miter lim="800000"/>
                          <a:headEnd/>
                          <a:tailEnd/>
                        </a:ln>
                      </wps:spPr>
                      <wps:txb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E5541" id="_x0000_s1288" type="#_x0000_t202" style="position:absolute;left:0;text-align:left;margin-left:6in;margin-top:24.35pt;width:89.25pt;height:58.5pt;z-index:25269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">
                <v:textbo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v:textbox>
                <w10:wrap type="square"/>
              </v:shape>
            </w:pict>
          </mc:Fallback>
        </mc:AlternateContent>
      </w:r>
    </w:p>
    <w:p w14:paraId="36278C0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4224" behindDoc="0" locked="0" layoutInCell="1" allowOverlap="1" wp14:anchorId="3BBF4831" wp14:editId="344158E4">
                <wp:simplePos x="0" y="0"/>
                <wp:positionH relativeFrom="column">
                  <wp:posOffset>5246767</wp:posOffset>
                </wp:positionH>
                <wp:positionV relativeFrom="paragraph">
                  <wp:posOffset>278130</wp:posOffset>
                </wp:positionV>
                <wp:extent cx="239486" cy="0"/>
                <wp:effectExtent l="0" t="76200" r="27305" b="95250"/>
                <wp:wrapNone/>
                <wp:docPr id="242" name="Straight Arrow Connector 242"/>
                <wp:cNvGraphicFramePr/>
                <a:graphic xmlns:a="http://schemas.openxmlformats.org/drawingml/2006/main">
                  <a:graphicData uri="http://schemas.microsoft.com/office/word/2010/wordprocessingShape">
                    <wps:wsp>
                      <wps:cNvCnPr/>
                      <wps:spPr>
                        <a:xfrm>
                          <a:off x="0" y="0"/>
                          <a:ext cx="239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B4E35" id="Straight Arrow Connector 242" o:spid="_x0000_s1026" type="#_x0000_t32" style="position:absolute;margin-left:413.15pt;margin-top:21.9pt;width:18.85pt;height:0;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gEAAAMEAAAOAAAAZHJzL2Uyb0RvYy54bWysU9tuEzEQfUfiHyy/k01CVZU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" strokecolor="#4472c4 [3204]" strokeweight=".5pt">
                <v:stroke endarrow="block" joinstyle="miter"/>
              </v:shape>
            </w:pict>
          </mc:Fallback>
        </mc:AlternateContent>
      </w:r>
    </w:p>
    <w:p w14:paraId="26340585"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07840" behindDoc="0" locked="0" layoutInCell="1" allowOverlap="1" wp14:anchorId="49FBFB8B" wp14:editId="62EDDFBB">
                <wp:simplePos x="0" y="0"/>
                <wp:positionH relativeFrom="column">
                  <wp:posOffset>486023</wp:posOffset>
                </wp:positionH>
                <wp:positionV relativeFrom="paragraph">
                  <wp:posOffset>211151</wp:posOffset>
                </wp:positionV>
                <wp:extent cx="0" cy="174432"/>
                <wp:effectExtent l="0" t="0" r="38100" b="35560"/>
                <wp:wrapNone/>
                <wp:docPr id="216" name="Straight Connector 216"/>
                <wp:cNvGraphicFramePr/>
                <a:graphic xmlns:a="http://schemas.openxmlformats.org/drawingml/2006/main">
                  <a:graphicData uri="http://schemas.microsoft.com/office/word/2010/wordprocessingShape">
                    <wps:wsp>
                      <wps:cNvCnPr/>
                      <wps:spPr>
                        <a:xfrm>
                          <a:off x="0" y="0"/>
                          <a:ext cx="0" cy="174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3E77C3" id="Straight Connector 21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38.25pt,16.65pt" to="38.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vVtwEAAMYDAAAOAAAAZHJzL2Uyb0RvYy54bWysU02P0zAQvSPxHyzfaZKyWl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" strokecolor="#4472c4 [3204]" strokeweight=".5pt">
                <v:stroke joinstyle="miter"/>
              </v:line>
            </w:pict>
          </mc:Fallback>
        </mc:AlternateContent>
      </w:r>
    </w:p>
    <w:p w14:paraId="34C48766"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2416" behindDoc="0" locked="0" layoutInCell="1" allowOverlap="1" wp14:anchorId="5AACF9C6" wp14:editId="10F3A27E">
                <wp:simplePos x="0" y="0"/>
                <wp:positionH relativeFrom="margin">
                  <wp:posOffset>3228975</wp:posOffset>
                </wp:positionH>
                <wp:positionV relativeFrom="paragraph">
                  <wp:posOffset>69850</wp:posOffset>
                </wp:positionV>
                <wp:extent cx="3299460" cy="276225"/>
                <wp:effectExtent l="0" t="0" r="0" b="0"/>
                <wp:wrapNone/>
                <wp:docPr id="254" name="TextBox 4"/>
                <wp:cNvGraphicFramePr/>
                <a:graphic xmlns:a="http://schemas.openxmlformats.org/drawingml/2006/main">
                  <a:graphicData uri="http://schemas.microsoft.com/office/word/2010/wordprocessingShape">
                    <wps:wsp>
                      <wps:cNvSpPr txBox="1"/>
                      <wps:spPr>
                        <a:xfrm>
                          <a:off x="0" y="0"/>
                          <a:ext cx="3299460" cy="276225"/>
                        </a:xfrm>
                        <a:prstGeom prst="rect">
                          <a:avLst/>
                        </a:prstGeom>
                        <a:noFill/>
                      </wps:spPr>
                      <wps:txbx>
                        <w:txbxContent>
                          <w:p w14:paraId="55063D0C"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0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1C30EB" w14:textId="442EDDF8"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ACF9C6" id="_x0000_s1289" type="#_x0000_t202" style="position:absolute;left:0;text-align:left;margin-left:254.25pt;margin-top:5.5pt;width:259.8pt;height:21.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" filled="f" stroked="f">
                <v:textbox>
                  <w:txbxContent>
                    <w:p w14:paraId="55063D0C"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9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1C30EB" w14:textId="442EDDF8"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08864" behindDoc="0" locked="0" layoutInCell="1" allowOverlap="1" wp14:anchorId="7929C4C4" wp14:editId="526E87B7">
                <wp:simplePos x="0" y="0"/>
                <wp:positionH relativeFrom="column">
                  <wp:posOffset>486023</wp:posOffset>
                </wp:positionH>
                <wp:positionV relativeFrom="paragraph">
                  <wp:posOffset>20154</wp:posOffset>
                </wp:positionV>
                <wp:extent cx="59303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930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5042E8" id="Straight Connector 219" o:spid="_x0000_s1026" style="position:absolute;z-index:252708864;visibility:visible;mso-wrap-style:square;mso-wrap-distance-left:9pt;mso-wrap-distance-top:0;mso-wrap-distance-right:9pt;mso-wrap-distance-bottom:0;mso-position-horizontal:absolute;mso-position-horizontal-relative:text;mso-position-vertical:absolute;mso-position-vertical-relative:text" from="38.25pt,1.6pt" to="84.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ciuQEAAMYDAAAOAAAAZHJzL2Uyb0RvYy54bWysU8GOEzEMvSPxD1HudKZdLWJ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" strokecolor="#4472c4 [3204]" strokeweight=".5pt">
                <v:stroke joinstyle="miter"/>
              </v:line>
            </w:pict>
          </mc:Fallback>
        </mc:AlternateContent>
      </w:r>
    </w:p>
    <w:p w14:paraId="728B23DA"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w:lastRenderedPageBreak/>
        <mc:AlternateContent>
          <mc:Choice Requires="wps">
            <w:drawing>
              <wp:anchor distT="0" distB="0" distL="114300" distR="114300" simplePos="0" relativeHeight="252733440" behindDoc="0" locked="0" layoutInCell="1" allowOverlap="1" wp14:anchorId="755962B3" wp14:editId="03F02071">
                <wp:simplePos x="0" y="0"/>
                <wp:positionH relativeFrom="margin">
                  <wp:posOffset>2924175</wp:posOffset>
                </wp:positionH>
                <wp:positionV relativeFrom="paragraph">
                  <wp:posOffset>3096261</wp:posOffset>
                </wp:positionV>
                <wp:extent cx="3571875" cy="323850"/>
                <wp:effectExtent l="0" t="0" r="0" b="0"/>
                <wp:wrapNone/>
                <wp:docPr id="2048" name="TextBox 4"/>
                <wp:cNvGraphicFramePr/>
                <a:graphic xmlns:a="http://schemas.openxmlformats.org/drawingml/2006/main">
                  <a:graphicData uri="http://schemas.microsoft.com/office/word/2010/wordprocessingShape">
                    <wps:wsp>
                      <wps:cNvSpPr txBox="1"/>
                      <wps:spPr>
                        <a:xfrm>
                          <a:off x="0" y="0"/>
                          <a:ext cx="3571875" cy="323850"/>
                        </a:xfrm>
                        <a:prstGeom prst="rect">
                          <a:avLst/>
                        </a:prstGeom>
                        <a:noFill/>
                      </wps:spPr>
                      <wps:txbx>
                        <w:txbxContent>
                          <w:p w14:paraId="30EB036D"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0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A5A66FE" w14:textId="6DAD6AE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5962B3" id="_x0000_s1290" type="#_x0000_t202" style="position:absolute;left:0;text-align:left;margin-left:230.25pt;margin-top:243.8pt;width:281.25pt;height:25.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" filled="f" stroked="f">
                <v:textbox>
                  <w:txbxContent>
                    <w:p w14:paraId="30EB036D"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9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A5A66FE" w14:textId="6DAD6AE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27296" behindDoc="0" locked="0" layoutInCell="1" allowOverlap="1" wp14:anchorId="1FFCE70B" wp14:editId="443850FC">
                <wp:simplePos x="0" y="0"/>
                <wp:positionH relativeFrom="column">
                  <wp:posOffset>428625</wp:posOffset>
                </wp:positionH>
                <wp:positionV relativeFrom="paragraph">
                  <wp:posOffset>2260600</wp:posOffset>
                </wp:positionV>
                <wp:extent cx="2066925" cy="285750"/>
                <wp:effectExtent l="0" t="0" r="28575" b="19050"/>
                <wp:wrapNone/>
                <wp:docPr id="2098" name="Rectangle 2098"/>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8C2B9" w14:textId="77777777" w:rsidR="00695ED4" w:rsidRDefault="00695ED4" w:rsidP="00695ED4">
                            <w:pPr>
                              <w:jc w:val="center"/>
                            </w:pPr>
                            <w:r>
                              <w:t>Room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CE70B" id="Rectangle 2098" o:spid="_x0000_s1291" style="position:absolute;left:0;text-align:left;margin-left:33.75pt;margin-top:178pt;width:162.75pt;height:22.5pt;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" fillcolor="#4472c4 [3204]" strokecolor="#1f3763 [1604]" strokeweight="1pt">
                <v:textbox>
                  <w:txbxContent>
                    <w:p w14:paraId="4388C2B9" w14:textId="77777777" w:rsidR="00695ED4" w:rsidRDefault="00695ED4" w:rsidP="00695ED4">
                      <w:pPr>
                        <w:jc w:val="center"/>
                      </w:pPr>
                      <w:r>
                        <w:t>Room Temperature</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6272" behindDoc="0" locked="0" layoutInCell="1" allowOverlap="1" wp14:anchorId="3F87BD89" wp14:editId="557EF4CE">
                <wp:simplePos x="0" y="0"/>
                <wp:positionH relativeFrom="column">
                  <wp:posOffset>428625</wp:posOffset>
                </wp:positionH>
                <wp:positionV relativeFrom="paragraph">
                  <wp:posOffset>1355725</wp:posOffset>
                </wp:positionV>
                <wp:extent cx="2066925" cy="276225"/>
                <wp:effectExtent l="0" t="0" r="28575" b="28575"/>
                <wp:wrapNone/>
                <wp:docPr id="2097" name="Rectangle 2097"/>
                <wp:cNvGraphicFramePr/>
                <a:graphic xmlns:a="http://schemas.openxmlformats.org/drawingml/2006/main">
                  <a:graphicData uri="http://schemas.microsoft.com/office/word/2010/wordprocessingShape">
                    <wps:wsp>
                      <wps:cNvSpPr/>
                      <wps:spPr>
                        <a:xfrm>
                          <a:off x="0" y="0"/>
                          <a:ext cx="20669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7BD89" id="Rectangle 2097" o:spid="_x0000_s1292" style="position:absolute;left:0;text-align:left;margin-left:33.75pt;margin-top:106.75pt;width:162.75pt;height:21.75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" fillcolor="#4472c4 [3204]" strokecolor="#1f3763 [1604]" strokeweight="1pt">
                <v:textbo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5248" behindDoc="0" locked="0" layoutInCell="1" allowOverlap="1" wp14:anchorId="028259FB" wp14:editId="5DC2AF2C">
                <wp:simplePos x="0" y="0"/>
                <wp:positionH relativeFrom="column">
                  <wp:posOffset>428625</wp:posOffset>
                </wp:positionH>
                <wp:positionV relativeFrom="paragraph">
                  <wp:posOffset>517525</wp:posOffset>
                </wp:positionV>
                <wp:extent cx="2066925" cy="285750"/>
                <wp:effectExtent l="0" t="0" r="28575" b="19050"/>
                <wp:wrapNone/>
                <wp:docPr id="2096" name="Rectangle 2096"/>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259FB" id="Rectangle 2096" o:spid="_x0000_s1293" style="position:absolute;left:0;text-align:left;margin-left:33.75pt;margin-top:40.75pt;width:162.75pt;height:22.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" fillcolor="#4472c4 [3204]" strokecolor="#1f3763 [1604]" strokeweight="1pt">
                <v:textbo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v:textbox>
              </v:rect>
            </w:pict>
          </mc:Fallback>
        </mc:AlternateContent>
      </w:r>
      <w:r>
        <w:rPr>
          <w:rFonts w:ascii="Arial" w:hAnsi="Arial" w:cs="Arial"/>
          <w:b/>
          <w:bCs/>
          <w:noProof/>
          <w:sz w:val="24"/>
          <w:szCs w:val="24"/>
        </w:rPr>
        <w:drawing>
          <wp:inline distT="0" distB="0" distL="0" distR="0" wp14:anchorId="10C725A6" wp14:editId="42FC02AF">
            <wp:extent cx="6276975" cy="3038475"/>
            <wp:effectExtent l="0" t="0" r="0" b="9525"/>
            <wp:docPr id="2093" name="Diagram 20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5EEB4D31" w14:textId="770DB69B" w:rsidR="00695ED4" w:rsidRDefault="00695ED4" w:rsidP="00695ED4">
      <w:pPr>
        <w:tabs>
          <w:tab w:val="left" w:pos="1365"/>
        </w:tabs>
        <w:spacing w:line="360" w:lineRule="auto"/>
        <w:jc w:val="both"/>
        <w:rPr>
          <w:rFonts w:ascii="Arial" w:hAnsi="Arial" w:cs="Arial"/>
          <w:b/>
          <w:bCs/>
          <w:sz w:val="24"/>
          <w:szCs w:val="24"/>
        </w:rPr>
      </w:pPr>
    </w:p>
    <w:p w14:paraId="349C5074" w14:textId="798B0242" w:rsidR="00613AE6" w:rsidRPr="00A212FD" w:rsidRDefault="00A212FD" w:rsidP="00695ED4">
      <w:pPr>
        <w:tabs>
          <w:tab w:val="left" w:pos="1365"/>
        </w:tabs>
        <w:spacing w:line="360" w:lineRule="auto"/>
        <w:jc w:val="both"/>
        <w:rPr>
          <w:rFonts w:ascii="Arial" w:hAnsi="Arial" w:cs="Arial"/>
          <w:i/>
          <w:iCs/>
          <w:sz w:val="16"/>
          <w:szCs w:val="16"/>
        </w:rPr>
      </w:pPr>
      <w:r w:rsidRPr="00A212FD">
        <w:rPr>
          <w:rFonts w:ascii="Arial" w:hAnsi="Arial" w:cs="Arial"/>
          <w:i/>
          <w:iCs/>
          <w:sz w:val="16"/>
          <w:szCs w:val="16"/>
        </w:rPr>
        <w:t>1</w:t>
      </w:r>
      <w:r>
        <w:rPr>
          <w:rFonts w:ascii="Arial" w:hAnsi="Arial" w:cs="Arial"/>
          <w:i/>
          <w:iCs/>
          <w:sz w:val="16"/>
          <w:szCs w:val="16"/>
        </w:rPr>
        <w:t>.</w:t>
      </w:r>
      <w:r w:rsidRPr="00A212FD">
        <w:rPr>
          <w:i/>
          <w:iCs/>
          <w:sz w:val="14"/>
          <w:szCs w:val="14"/>
        </w:rPr>
        <w:t xml:space="preserve"> </w:t>
      </w:r>
      <w:r w:rsidRPr="00A212FD">
        <w:rPr>
          <w:rFonts w:ascii="Arial" w:hAnsi="Arial" w:cs="Arial"/>
          <w:i/>
          <w:iCs/>
          <w:sz w:val="16"/>
          <w:szCs w:val="16"/>
        </w:rPr>
        <w:t>The temperature is gradually decreased from a range of 160°C-170°C to 95°C-100°C.</w:t>
      </w:r>
    </w:p>
    <w:p w14:paraId="56677D1D" w14:textId="5B37B4D9" w:rsidR="00613AE6" w:rsidRDefault="00613AE6" w:rsidP="00695ED4">
      <w:pPr>
        <w:tabs>
          <w:tab w:val="left" w:pos="1365"/>
        </w:tabs>
        <w:spacing w:line="360" w:lineRule="auto"/>
        <w:jc w:val="both"/>
        <w:rPr>
          <w:rFonts w:ascii="Arial" w:hAnsi="Arial" w:cs="Arial"/>
          <w:b/>
          <w:bCs/>
          <w:sz w:val="24"/>
          <w:szCs w:val="24"/>
        </w:rPr>
      </w:pPr>
    </w:p>
    <w:p w14:paraId="0321D795" w14:textId="7FA9BD79" w:rsidR="00613AE6" w:rsidRDefault="00613AE6" w:rsidP="00695ED4">
      <w:pPr>
        <w:tabs>
          <w:tab w:val="left" w:pos="1365"/>
        </w:tabs>
        <w:spacing w:line="360" w:lineRule="auto"/>
        <w:jc w:val="both"/>
        <w:rPr>
          <w:rFonts w:ascii="Arial" w:hAnsi="Arial" w:cs="Arial"/>
          <w:b/>
          <w:bCs/>
          <w:sz w:val="24"/>
          <w:szCs w:val="24"/>
        </w:rPr>
      </w:pPr>
    </w:p>
    <w:p w14:paraId="2DD6CBFC" w14:textId="5EADD90C" w:rsidR="00B57048" w:rsidRDefault="00B57048" w:rsidP="00695ED4">
      <w:pPr>
        <w:tabs>
          <w:tab w:val="left" w:pos="1365"/>
        </w:tabs>
        <w:spacing w:line="360" w:lineRule="auto"/>
        <w:jc w:val="both"/>
        <w:rPr>
          <w:rFonts w:ascii="Arial" w:hAnsi="Arial" w:cs="Arial"/>
          <w:b/>
          <w:bCs/>
          <w:sz w:val="24"/>
          <w:szCs w:val="24"/>
        </w:rPr>
      </w:pPr>
    </w:p>
    <w:p w14:paraId="4E6C974C" w14:textId="77777777" w:rsidR="007F2D45" w:rsidRDefault="007F2D45" w:rsidP="00695ED4">
      <w:pPr>
        <w:tabs>
          <w:tab w:val="left" w:pos="1365"/>
        </w:tabs>
        <w:spacing w:line="360" w:lineRule="auto"/>
        <w:jc w:val="both"/>
        <w:rPr>
          <w:rFonts w:ascii="Arial" w:hAnsi="Arial" w:cs="Arial"/>
          <w:b/>
          <w:bCs/>
          <w:sz w:val="24"/>
          <w:szCs w:val="24"/>
        </w:rPr>
      </w:pPr>
    </w:p>
    <w:p w14:paraId="03FD3954" w14:textId="77777777" w:rsidR="00695ED4" w:rsidRPr="00CB52BC" w:rsidRDefault="00695ED4" w:rsidP="00695ED4">
      <w:pPr>
        <w:tabs>
          <w:tab w:val="left" w:pos="1365"/>
        </w:tabs>
        <w:spacing w:line="360" w:lineRule="auto"/>
        <w:jc w:val="both"/>
        <w:rPr>
          <w:rFonts w:ascii="Arial" w:hAnsi="Arial" w:cs="Arial"/>
          <w:b/>
          <w:bCs/>
          <w:sz w:val="24"/>
          <w:szCs w:val="24"/>
        </w:rPr>
      </w:pPr>
      <w:r w:rsidRPr="00CB52BC">
        <w:rPr>
          <w:rFonts w:ascii="Arial" w:hAnsi="Arial" w:cs="Arial"/>
          <w:b/>
          <w:bCs/>
          <w:sz w:val="24"/>
          <w:szCs w:val="24"/>
        </w:rPr>
        <w:t>Standard Process</w:t>
      </w:r>
    </w:p>
    <w:p w14:paraId="248D0DE7" w14:textId="77777777" w:rsidR="00695ED4" w:rsidRPr="008E1F6E"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 xml:space="preserve">One mole of bisphenol A was catalytically reacted with two moles of </w:t>
      </w:r>
      <w:proofErr w:type="spellStart"/>
      <w:r w:rsidRPr="00CB52BC">
        <w:rPr>
          <w:rFonts w:ascii="Arial" w:hAnsi="Arial" w:cs="Arial"/>
          <w:sz w:val="24"/>
          <w:szCs w:val="24"/>
        </w:rPr>
        <w:t>diglycidylether</w:t>
      </w:r>
      <w:proofErr w:type="spellEnd"/>
      <w:r w:rsidRPr="00CB52BC">
        <w:rPr>
          <w:rFonts w:ascii="Arial" w:hAnsi="Arial" w:cs="Arial"/>
          <w:sz w:val="24"/>
          <w:szCs w:val="24"/>
        </w:rPr>
        <w:t xml:space="preserve"> of bisphenol A at 150° C for two hours under atmospheric conditions. This yielded a </w:t>
      </w:r>
      <w:proofErr w:type="spellStart"/>
      <w:r w:rsidRPr="00CB52BC">
        <w:rPr>
          <w:rFonts w:ascii="Arial" w:hAnsi="Arial" w:cs="Arial"/>
          <w:sz w:val="24"/>
          <w:szCs w:val="24"/>
        </w:rPr>
        <w:t>polyepoxide</w:t>
      </w:r>
      <w:proofErr w:type="spellEnd"/>
      <w:r w:rsidRPr="00CB52BC">
        <w:rPr>
          <w:rFonts w:ascii="Arial" w:hAnsi="Arial" w:cs="Arial"/>
          <w:sz w:val="24"/>
          <w:szCs w:val="24"/>
        </w:rPr>
        <w:t xml:space="preserve"> resin having an epoxide equivalent weight of </w:t>
      </w:r>
      <w:r w:rsidRPr="003C77DB">
        <w:rPr>
          <w:rFonts w:ascii="Arial" w:hAnsi="Arial" w:cs="Arial"/>
          <w:sz w:val="24"/>
          <w:szCs w:val="24"/>
        </w:rPr>
        <w:t>500</w:t>
      </w:r>
      <w:r w:rsidRPr="00CB52BC">
        <w:rPr>
          <w:rFonts w:ascii="Arial" w:hAnsi="Arial" w:cs="Arial"/>
          <w:sz w:val="24"/>
          <w:szCs w:val="24"/>
        </w:rPr>
        <w:t xml:space="preserve"> </w:t>
      </w:r>
      <w:r>
        <w:rPr>
          <w:rFonts w:ascii="Arial" w:hAnsi="Arial" w:cs="Arial"/>
          <w:sz w:val="24"/>
          <w:szCs w:val="24"/>
        </w:rPr>
        <w:t>(g/</w:t>
      </w:r>
      <w:proofErr w:type="spellStart"/>
      <w:r>
        <w:rPr>
          <w:rFonts w:ascii="Arial" w:hAnsi="Arial" w:cs="Arial"/>
          <w:sz w:val="24"/>
          <w:szCs w:val="24"/>
        </w:rPr>
        <w:t>eq</w:t>
      </w:r>
      <w:proofErr w:type="spellEnd"/>
      <w:r>
        <w:rPr>
          <w:rFonts w:ascii="Arial" w:hAnsi="Arial" w:cs="Arial"/>
          <w:sz w:val="24"/>
          <w:szCs w:val="24"/>
        </w:rPr>
        <w:t xml:space="preserve">) </w:t>
      </w:r>
      <w:r w:rsidRPr="00CB52BC">
        <w:rPr>
          <w:rFonts w:ascii="Arial" w:hAnsi="Arial" w:cs="Arial"/>
          <w:sz w:val="24"/>
          <w:szCs w:val="24"/>
        </w:rPr>
        <w:t>which was subsequently cooled to 130° C. Next, two moles of methacrylic acid and 180 ppm of hydroquinone (based on finished product) were added under an air sparge and esterified at 120° C until an acid value less than 10 units was recorded. The vinyl ester resin was then cooled to 110° C and 0.05 moles of maleic anhydride were added. The vinyl ester resin was allowed to continue esterifying for 15 minutes at these conditions before thinning with styrene monomer to 65% non-volatiles and cooling to room temperature. This product is the control.</w:t>
      </w:r>
    </w:p>
    <w:p w14:paraId="525B2E35" w14:textId="77777777" w:rsidR="00695ED4" w:rsidRPr="00CB52BC"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Specialised Process</w:t>
      </w:r>
      <w:r w:rsidRPr="00CB52BC">
        <w:rPr>
          <w:rFonts w:ascii="Arial" w:hAnsi="Arial" w:cs="Arial"/>
          <w:b/>
          <w:bCs/>
          <w:sz w:val="24"/>
          <w:szCs w:val="24"/>
        </w:rPr>
        <w:t xml:space="preserve"> </w:t>
      </w:r>
      <w:r>
        <w:rPr>
          <w:rFonts w:ascii="Arial" w:hAnsi="Arial" w:cs="Arial"/>
          <w:b/>
          <w:bCs/>
          <w:sz w:val="24"/>
          <w:szCs w:val="24"/>
        </w:rPr>
        <w:t>(</w:t>
      </w:r>
      <w:r w:rsidRPr="00CB52BC">
        <w:rPr>
          <w:rFonts w:ascii="Arial" w:hAnsi="Arial" w:cs="Arial"/>
          <w:b/>
          <w:bCs/>
          <w:sz w:val="24"/>
          <w:szCs w:val="24"/>
        </w:rPr>
        <w:t>Low Epoxy Value</w:t>
      </w:r>
      <w:r>
        <w:rPr>
          <w:rFonts w:ascii="Arial" w:hAnsi="Arial" w:cs="Arial"/>
          <w:b/>
          <w:bCs/>
          <w:sz w:val="24"/>
          <w:szCs w:val="24"/>
        </w:rPr>
        <w:t>)</w:t>
      </w:r>
    </w:p>
    <w:p w14:paraId="0F08988C" w14:textId="77777777" w:rsidR="00695ED4"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lastRenderedPageBreak/>
        <w:t>This vinyl ester resin was prepared the same way as</w:t>
      </w:r>
      <w:r>
        <w:rPr>
          <w:rFonts w:ascii="Arial" w:hAnsi="Arial" w:cs="Arial"/>
          <w:sz w:val="24"/>
          <w:szCs w:val="24"/>
        </w:rPr>
        <w:t xml:space="preserve"> standard process</w:t>
      </w:r>
      <w:r w:rsidRPr="00CB52BC">
        <w:rPr>
          <w:rFonts w:ascii="Arial" w:hAnsi="Arial" w:cs="Arial"/>
          <w:sz w:val="24"/>
          <w:szCs w:val="24"/>
        </w:rPr>
        <w:t>, except that 2.26 moles of methacrylic acid were used and the vinyl ester resin was esterified to an epoxy value</w:t>
      </w:r>
      <w:r>
        <w:rPr>
          <w:rFonts w:ascii="Arial" w:hAnsi="Arial" w:cs="Arial"/>
          <w:sz w:val="24"/>
          <w:szCs w:val="24"/>
        </w:rPr>
        <w:t xml:space="preserve"> (</w:t>
      </w:r>
      <w:r w:rsidRPr="0095424D">
        <w:rPr>
          <w:rFonts w:ascii="Arial" w:hAnsi="Arial" w:cs="Arial"/>
          <w:sz w:val="24"/>
          <w:szCs w:val="24"/>
        </w:rPr>
        <w:t>epoxy value EW is the reciprocal of the epoxy number and thus describes the number of epoxy groups that are contained in 100 g of resin</w:t>
      </w:r>
      <w:r>
        <w:rPr>
          <w:rFonts w:ascii="Arial" w:hAnsi="Arial" w:cs="Arial"/>
          <w:sz w:val="24"/>
          <w:szCs w:val="24"/>
        </w:rPr>
        <w:t>)</w:t>
      </w:r>
      <w:r w:rsidRPr="00CB52BC">
        <w:rPr>
          <w:rFonts w:ascii="Arial" w:hAnsi="Arial" w:cs="Arial"/>
          <w:sz w:val="24"/>
          <w:szCs w:val="24"/>
        </w:rPr>
        <w:t xml:space="preserve"> less than two units before cooling to 110° C and adding maleic anhydride. This product was thinned in styrene monomer to 65% non-volatiles and cooled to room temperature.</w:t>
      </w:r>
    </w:p>
    <w:p w14:paraId="57D0FEE9" w14:textId="77777777" w:rsidR="00695ED4" w:rsidRDefault="00695ED4" w:rsidP="00695ED4">
      <w:pPr>
        <w:tabs>
          <w:tab w:val="left" w:pos="1365"/>
        </w:tabs>
        <w:spacing w:line="360" w:lineRule="auto"/>
        <w:jc w:val="both"/>
        <w:rPr>
          <w:rFonts w:ascii="Arial" w:hAnsi="Arial" w:cs="Arial"/>
          <w:b/>
          <w:bCs/>
          <w:sz w:val="24"/>
          <w:szCs w:val="24"/>
        </w:rPr>
      </w:pPr>
      <w:r w:rsidRPr="0096196D">
        <w:rPr>
          <w:rFonts w:ascii="Arial" w:hAnsi="Arial" w:cs="Arial"/>
          <w:b/>
          <w:bCs/>
          <w:sz w:val="24"/>
          <w:szCs w:val="24"/>
        </w:rPr>
        <w:t>Low Styrene Emission Vinyl Ester Resin</w:t>
      </w:r>
    </w:p>
    <w:p w14:paraId="07D01880" w14:textId="77777777" w:rsidR="00695ED4" w:rsidRPr="002213E9"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production of low styrene emission vinyl ester resin includes paraffin as a styrene emission inhibitor and a drying oil as an adhesion promoter for fibre-reinforced applications. It has been found that due to paraffin wax additives there is a substantial loss in the adhesive properties of the vinyl ester resin therefore adhesion promoter in the form of a drying oil is added. </w:t>
      </w:r>
    </w:p>
    <w:p w14:paraId="55489089" w14:textId="77777777" w:rsidR="00695ED4" w:rsidRDefault="00695ED4" w:rsidP="00695ED4">
      <w:pPr>
        <w:tabs>
          <w:tab w:val="left" w:pos="1365"/>
        </w:tabs>
        <w:spacing w:line="360" w:lineRule="auto"/>
        <w:rPr>
          <w:rFonts w:ascii="Arial" w:hAnsi="Arial" w:cs="Arial"/>
          <w:b/>
          <w:bCs/>
          <w:sz w:val="24"/>
          <w:szCs w:val="24"/>
        </w:rPr>
      </w:pPr>
      <w:r>
        <w:rPr>
          <w:rFonts w:ascii="Arial" w:hAnsi="Arial" w:cs="Arial"/>
          <w:b/>
          <w:bCs/>
          <w:sz w:val="24"/>
          <w:szCs w:val="24"/>
        </w:rPr>
        <w:t>India Scenario of Vinyl Ester Process</w:t>
      </w:r>
    </w:p>
    <w:p w14:paraId="5BDDADC9" w14:textId="77777777" w:rsidR="00695ED4" w:rsidRPr="0080313C"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standard process is majorly used in the country as the demand of the product is project based in which only blending is done in the reactor which involves no technology licensor. Indian Companies manufactures vinyl ester of INEOS’s quality like </w:t>
      </w:r>
      <w:proofErr w:type="spellStart"/>
      <w:r>
        <w:rPr>
          <w:rFonts w:ascii="Arial" w:hAnsi="Arial" w:cs="Arial"/>
          <w:sz w:val="24"/>
          <w:szCs w:val="24"/>
        </w:rPr>
        <w:t>Derakane</w:t>
      </w:r>
      <w:r>
        <w:rPr>
          <w:rFonts w:ascii="Arial" w:hAnsi="Arial" w:cs="Arial"/>
          <w:sz w:val="24"/>
          <w:szCs w:val="24"/>
          <w:vertAlign w:val="superscript"/>
        </w:rPr>
        <w:t>TM</w:t>
      </w:r>
      <w:proofErr w:type="spellEnd"/>
      <w:r>
        <w:rPr>
          <w:rFonts w:ascii="Arial" w:hAnsi="Arial" w:cs="Arial"/>
          <w:sz w:val="24"/>
          <w:szCs w:val="24"/>
        </w:rPr>
        <w:t>. The specialized process is mainly used by western companies as they produce low epoxy and styrene free vinyl ester resin.</w:t>
      </w:r>
    </w:p>
    <w:p w14:paraId="6260E5F0" w14:textId="77777777" w:rsidR="00695ED4" w:rsidRDefault="00695ED4" w:rsidP="00695ED4">
      <w:pPr>
        <w:tabs>
          <w:tab w:val="left" w:pos="1365"/>
        </w:tabs>
        <w:spacing w:line="360" w:lineRule="auto"/>
        <w:jc w:val="both"/>
        <w:rPr>
          <w:rFonts w:ascii="Arial" w:hAnsi="Arial" w:cs="Arial"/>
          <w:b/>
          <w:bCs/>
          <w:sz w:val="24"/>
          <w:szCs w:val="24"/>
        </w:rPr>
      </w:pPr>
    </w:p>
    <w:p w14:paraId="6FA92BEF" w14:textId="77777777" w:rsidR="00D16404" w:rsidRDefault="00D16404" w:rsidP="00D16404">
      <w:pPr>
        <w:spacing w:line="240" w:lineRule="auto"/>
        <w:rPr>
          <w:rFonts w:ascii="Verdana" w:hAnsi="Verdana"/>
          <w:b/>
          <w:bCs/>
          <w:sz w:val="20"/>
          <w:szCs w:val="20"/>
        </w:rPr>
      </w:pPr>
    </w:p>
    <w:p w14:paraId="0B7ED75C" w14:textId="77777777" w:rsidR="00D16404" w:rsidRDefault="00D16404" w:rsidP="00D16404">
      <w:pPr>
        <w:tabs>
          <w:tab w:val="left" w:pos="1365"/>
        </w:tabs>
        <w:spacing w:line="360" w:lineRule="auto"/>
        <w:jc w:val="both"/>
        <w:rPr>
          <w:rFonts w:ascii="Arial" w:hAnsi="Arial" w:cs="Arial"/>
          <w:sz w:val="24"/>
          <w:szCs w:val="24"/>
        </w:rPr>
      </w:pPr>
    </w:p>
    <w:p w14:paraId="1C189102" w14:textId="03578B9B"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w:t>
      </w:r>
      <w:r>
        <w:rPr>
          <w:rFonts w:ascii="Arial" w:hAnsi="Arial" w:cs="Arial"/>
          <w:b/>
          <w:bCs/>
          <w:sz w:val="24"/>
          <w:szCs w:val="24"/>
        </w:rPr>
        <w:t>4.</w:t>
      </w:r>
      <w:r w:rsidRPr="00B03E75">
        <w:rPr>
          <w:rFonts w:ascii="Arial" w:hAnsi="Arial" w:cs="Arial"/>
          <w:b/>
          <w:bCs/>
          <w:sz w:val="24"/>
          <w:szCs w:val="24"/>
        </w:rPr>
        <w:t xml:space="preserve"> Major Equipment List (List of major equipment in terms of value &amp; importance)</w:t>
      </w:r>
    </w:p>
    <w:tbl>
      <w:tblPr>
        <w:tblW w:w="10155" w:type="dxa"/>
        <w:tblLook w:val="04A0" w:firstRow="1" w:lastRow="0" w:firstColumn="1" w:lastColumn="0" w:noHBand="0" w:noVBand="1"/>
      </w:tblPr>
      <w:tblGrid>
        <w:gridCol w:w="1271"/>
        <w:gridCol w:w="6674"/>
        <w:gridCol w:w="2210"/>
      </w:tblGrid>
      <w:tr w:rsidR="00D16404" w:rsidRPr="00B03E75" w14:paraId="607D07C4" w14:textId="77777777" w:rsidTr="00373244">
        <w:trPr>
          <w:trHeight w:val="305"/>
        </w:trPr>
        <w:tc>
          <w:tcPr>
            <w:tcW w:w="1271"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799174E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 No</w:t>
            </w:r>
          </w:p>
        </w:tc>
        <w:tc>
          <w:tcPr>
            <w:tcW w:w="6674" w:type="dxa"/>
            <w:tcBorders>
              <w:top w:val="single" w:sz="8" w:space="0" w:color="auto"/>
              <w:left w:val="nil"/>
              <w:bottom w:val="single" w:sz="8" w:space="0" w:color="auto"/>
              <w:right w:val="single" w:sz="8" w:space="0" w:color="auto"/>
            </w:tcBorders>
            <w:shd w:val="clear" w:color="000000" w:fill="F4B084"/>
            <w:noWrap/>
            <w:vAlign w:val="center"/>
            <w:hideMark/>
          </w:tcPr>
          <w:p w14:paraId="5C3E8E58"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Equipment</w:t>
            </w:r>
          </w:p>
        </w:tc>
        <w:tc>
          <w:tcPr>
            <w:tcW w:w="2210" w:type="dxa"/>
            <w:tcBorders>
              <w:top w:val="single" w:sz="8" w:space="0" w:color="auto"/>
              <w:left w:val="nil"/>
              <w:bottom w:val="single" w:sz="8" w:space="0" w:color="auto"/>
              <w:right w:val="single" w:sz="8" w:space="0" w:color="auto"/>
            </w:tcBorders>
            <w:shd w:val="clear" w:color="000000" w:fill="F4B084"/>
            <w:noWrap/>
            <w:vAlign w:val="center"/>
            <w:hideMark/>
          </w:tcPr>
          <w:p w14:paraId="66E7AA4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Tag No</w:t>
            </w:r>
          </w:p>
        </w:tc>
      </w:tr>
      <w:tr w:rsidR="00D16404" w:rsidRPr="00B03E75" w14:paraId="00C5828C"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79FC21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w:t>
            </w:r>
          </w:p>
        </w:tc>
        <w:tc>
          <w:tcPr>
            <w:tcW w:w="6674" w:type="dxa"/>
            <w:tcBorders>
              <w:top w:val="nil"/>
              <w:left w:val="nil"/>
              <w:bottom w:val="single" w:sz="4" w:space="0" w:color="auto"/>
              <w:right w:val="single" w:sz="4" w:space="0" w:color="auto"/>
            </w:tcBorders>
            <w:shd w:val="clear" w:color="auto" w:fill="auto"/>
            <w:noWrap/>
            <w:vAlign w:val="bottom"/>
            <w:hideMark/>
          </w:tcPr>
          <w:p w14:paraId="06E5EF0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 xml:space="preserve">Hopper  </w:t>
            </w:r>
          </w:p>
        </w:tc>
        <w:tc>
          <w:tcPr>
            <w:tcW w:w="2210" w:type="dxa"/>
            <w:tcBorders>
              <w:top w:val="nil"/>
              <w:left w:val="nil"/>
              <w:bottom w:val="single" w:sz="4" w:space="0" w:color="auto"/>
              <w:right w:val="single" w:sz="4" w:space="0" w:color="auto"/>
            </w:tcBorders>
            <w:shd w:val="clear" w:color="auto" w:fill="auto"/>
            <w:noWrap/>
            <w:vAlign w:val="bottom"/>
            <w:hideMark/>
          </w:tcPr>
          <w:p w14:paraId="3E0FD75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H-101 &amp;102</w:t>
            </w:r>
          </w:p>
        </w:tc>
      </w:tr>
      <w:tr w:rsidR="00D16404" w:rsidRPr="00B03E75" w14:paraId="622C53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42DE91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2</w:t>
            </w:r>
          </w:p>
        </w:tc>
        <w:tc>
          <w:tcPr>
            <w:tcW w:w="6674" w:type="dxa"/>
            <w:tcBorders>
              <w:top w:val="nil"/>
              <w:left w:val="nil"/>
              <w:bottom w:val="single" w:sz="4" w:space="0" w:color="auto"/>
              <w:right w:val="single" w:sz="4" w:space="0" w:color="auto"/>
            </w:tcBorders>
            <w:shd w:val="clear" w:color="auto" w:fill="auto"/>
            <w:noWrap/>
            <w:vAlign w:val="bottom"/>
            <w:hideMark/>
          </w:tcPr>
          <w:p w14:paraId="6053BB9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Crusher</w:t>
            </w:r>
          </w:p>
        </w:tc>
        <w:tc>
          <w:tcPr>
            <w:tcW w:w="2210" w:type="dxa"/>
            <w:tcBorders>
              <w:top w:val="nil"/>
              <w:left w:val="nil"/>
              <w:bottom w:val="single" w:sz="4" w:space="0" w:color="auto"/>
              <w:right w:val="single" w:sz="4" w:space="0" w:color="auto"/>
            </w:tcBorders>
            <w:shd w:val="clear" w:color="auto" w:fill="auto"/>
            <w:noWrap/>
            <w:vAlign w:val="bottom"/>
            <w:hideMark/>
          </w:tcPr>
          <w:p w14:paraId="0751A4C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T-101</w:t>
            </w:r>
          </w:p>
        </w:tc>
      </w:tr>
      <w:tr w:rsidR="00D16404" w:rsidRPr="00B03E75" w14:paraId="18A51184" w14:textId="77777777" w:rsidTr="00373244">
        <w:trPr>
          <w:trHeight w:val="346"/>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8BEEC0"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3</w:t>
            </w:r>
          </w:p>
        </w:tc>
        <w:tc>
          <w:tcPr>
            <w:tcW w:w="6674" w:type="dxa"/>
            <w:tcBorders>
              <w:top w:val="nil"/>
              <w:left w:val="nil"/>
              <w:bottom w:val="single" w:sz="4" w:space="0" w:color="auto"/>
              <w:right w:val="single" w:sz="4" w:space="0" w:color="auto"/>
            </w:tcBorders>
            <w:shd w:val="clear" w:color="auto" w:fill="auto"/>
            <w:noWrap/>
            <w:vAlign w:val="bottom"/>
            <w:hideMark/>
          </w:tcPr>
          <w:p w14:paraId="68531DC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Condenser</w:t>
            </w:r>
          </w:p>
        </w:tc>
        <w:tc>
          <w:tcPr>
            <w:tcW w:w="2210" w:type="dxa"/>
            <w:tcBorders>
              <w:top w:val="nil"/>
              <w:left w:val="nil"/>
              <w:bottom w:val="single" w:sz="4" w:space="0" w:color="auto"/>
              <w:right w:val="single" w:sz="4" w:space="0" w:color="auto"/>
            </w:tcBorders>
            <w:shd w:val="clear" w:color="auto" w:fill="auto"/>
            <w:noWrap/>
            <w:vAlign w:val="bottom"/>
            <w:hideMark/>
          </w:tcPr>
          <w:p w14:paraId="57A9656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S-101</w:t>
            </w:r>
          </w:p>
        </w:tc>
      </w:tr>
      <w:tr w:rsidR="00D16404" w:rsidRPr="00B03E75" w14:paraId="50C3A4D4"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F9DC5A7"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4</w:t>
            </w:r>
          </w:p>
        </w:tc>
        <w:tc>
          <w:tcPr>
            <w:tcW w:w="6674" w:type="dxa"/>
            <w:tcBorders>
              <w:top w:val="nil"/>
              <w:left w:val="nil"/>
              <w:bottom w:val="single" w:sz="4" w:space="0" w:color="auto"/>
              <w:right w:val="single" w:sz="4" w:space="0" w:color="auto"/>
            </w:tcBorders>
            <w:shd w:val="clear" w:color="auto" w:fill="auto"/>
            <w:noWrap/>
            <w:vAlign w:val="bottom"/>
            <w:hideMark/>
          </w:tcPr>
          <w:p w14:paraId="32B46332" w14:textId="7A87D457" w:rsidR="00D16404" w:rsidRPr="00B03E75" w:rsidRDefault="00CD321F"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Vacuum</w:t>
            </w:r>
            <w:r w:rsidR="00D16404" w:rsidRPr="00B03E75">
              <w:rPr>
                <w:rFonts w:ascii="Arial" w:eastAsia="Times New Roman" w:hAnsi="Arial" w:cs="Arial"/>
                <w:color w:val="000000"/>
                <w:sz w:val="20"/>
                <w:szCs w:val="20"/>
                <w:lang w:eastAsia="en-IN"/>
              </w:rPr>
              <w:t xml:space="preserve"> Pump</w:t>
            </w:r>
          </w:p>
        </w:tc>
        <w:tc>
          <w:tcPr>
            <w:tcW w:w="2210" w:type="dxa"/>
            <w:tcBorders>
              <w:top w:val="nil"/>
              <w:left w:val="nil"/>
              <w:bottom w:val="single" w:sz="4" w:space="0" w:color="auto"/>
              <w:right w:val="single" w:sz="4" w:space="0" w:color="auto"/>
            </w:tcBorders>
            <w:shd w:val="clear" w:color="auto" w:fill="auto"/>
            <w:noWrap/>
            <w:vAlign w:val="bottom"/>
            <w:hideMark/>
          </w:tcPr>
          <w:p w14:paraId="4D4E529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VP-101</w:t>
            </w:r>
          </w:p>
        </w:tc>
      </w:tr>
      <w:tr w:rsidR="00D16404" w:rsidRPr="00B03E75" w14:paraId="77BA607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C972C6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5</w:t>
            </w:r>
          </w:p>
        </w:tc>
        <w:tc>
          <w:tcPr>
            <w:tcW w:w="6674" w:type="dxa"/>
            <w:tcBorders>
              <w:top w:val="nil"/>
              <w:left w:val="nil"/>
              <w:bottom w:val="single" w:sz="4" w:space="0" w:color="auto"/>
              <w:right w:val="single" w:sz="4" w:space="0" w:color="auto"/>
            </w:tcBorders>
            <w:shd w:val="clear" w:color="auto" w:fill="auto"/>
            <w:noWrap/>
            <w:vAlign w:val="bottom"/>
            <w:hideMark/>
          </w:tcPr>
          <w:p w14:paraId="4E8F985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Batch Reactor</w:t>
            </w:r>
          </w:p>
        </w:tc>
        <w:tc>
          <w:tcPr>
            <w:tcW w:w="2210" w:type="dxa"/>
            <w:tcBorders>
              <w:top w:val="nil"/>
              <w:left w:val="nil"/>
              <w:bottom w:val="single" w:sz="4" w:space="0" w:color="auto"/>
              <w:right w:val="single" w:sz="4" w:space="0" w:color="auto"/>
            </w:tcBorders>
            <w:shd w:val="clear" w:color="auto" w:fill="auto"/>
            <w:noWrap/>
            <w:vAlign w:val="bottom"/>
            <w:hideMark/>
          </w:tcPr>
          <w:p w14:paraId="75D4973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R-101</w:t>
            </w:r>
          </w:p>
        </w:tc>
      </w:tr>
      <w:tr w:rsidR="00D16404" w:rsidRPr="00B03E75" w14:paraId="7923E147"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41296E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6</w:t>
            </w:r>
          </w:p>
        </w:tc>
        <w:tc>
          <w:tcPr>
            <w:tcW w:w="6674" w:type="dxa"/>
            <w:tcBorders>
              <w:top w:val="nil"/>
              <w:left w:val="nil"/>
              <w:bottom w:val="single" w:sz="4" w:space="0" w:color="auto"/>
              <w:right w:val="single" w:sz="4" w:space="0" w:color="auto"/>
            </w:tcBorders>
            <w:shd w:val="clear" w:color="auto" w:fill="auto"/>
            <w:noWrap/>
            <w:vAlign w:val="bottom"/>
            <w:hideMark/>
          </w:tcPr>
          <w:p w14:paraId="1834239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347160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V-101</w:t>
            </w:r>
          </w:p>
        </w:tc>
      </w:tr>
      <w:tr w:rsidR="00D16404" w:rsidRPr="00B03E75" w14:paraId="43FBE6AA"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086547B"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7</w:t>
            </w:r>
          </w:p>
        </w:tc>
        <w:tc>
          <w:tcPr>
            <w:tcW w:w="6674" w:type="dxa"/>
            <w:tcBorders>
              <w:top w:val="nil"/>
              <w:left w:val="nil"/>
              <w:bottom w:val="single" w:sz="4" w:space="0" w:color="auto"/>
              <w:right w:val="single" w:sz="4" w:space="0" w:color="auto"/>
            </w:tcBorders>
            <w:shd w:val="clear" w:color="auto" w:fill="auto"/>
            <w:noWrap/>
            <w:vAlign w:val="bottom"/>
            <w:hideMark/>
          </w:tcPr>
          <w:p w14:paraId="6C63DDE7"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E44E46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P-101</w:t>
            </w:r>
          </w:p>
        </w:tc>
      </w:tr>
      <w:tr w:rsidR="00D16404" w:rsidRPr="00B03E75" w14:paraId="3B321F71"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1CCE30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8</w:t>
            </w:r>
          </w:p>
        </w:tc>
        <w:tc>
          <w:tcPr>
            <w:tcW w:w="6674" w:type="dxa"/>
            <w:tcBorders>
              <w:top w:val="nil"/>
              <w:left w:val="nil"/>
              <w:bottom w:val="single" w:sz="4" w:space="0" w:color="auto"/>
              <w:right w:val="single" w:sz="4" w:space="0" w:color="auto"/>
            </w:tcBorders>
            <w:shd w:val="clear" w:color="auto" w:fill="auto"/>
            <w:noWrap/>
            <w:vAlign w:val="bottom"/>
            <w:hideMark/>
          </w:tcPr>
          <w:p w14:paraId="1C2E19C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FA07EE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V-102</w:t>
            </w:r>
          </w:p>
        </w:tc>
      </w:tr>
      <w:tr w:rsidR="00D16404" w:rsidRPr="00B03E75" w14:paraId="0906BB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CED079F"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9</w:t>
            </w:r>
          </w:p>
        </w:tc>
        <w:tc>
          <w:tcPr>
            <w:tcW w:w="6674" w:type="dxa"/>
            <w:tcBorders>
              <w:top w:val="nil"/>
              <w:left w:val="nil"/>
              <w:bottom w:val="single" w:sz="4" w:space="0" w:color="auto"/>
              <w:right w:val="single" w:sz="4" w:space="0" w:color="auto"/>
            </w:tcBorders>
            <w:shd w:val="clear" w:color="auto" w:fill="auto"/>
            <w:noWrap/>
            <w:vAlign w:val="bottom"/>
            <w:hideMark/>
          </w:tcPr>
          <w:p w14:paraId="7C4A22D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328A31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P-102</w:t>
            </w:r>
          </w:p>
        </w:tc>
      </w:tr>
      <w:tr w:rsidR="00D16404" w:rsidRPr="00B03E75" w14:paraId="4F9002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53CBCE"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10</w:t>
            </w:r>
          </w:p>
        </w:tc>
        <w:tc>
          <w:tcPr>
            <w:tcW w:w="6674" w:type="dxa"/>
            <w:tcBorders>
              <w:top w:val="nil"/>
              <w:left w:val="nil"/>
              <w:bottom w:val="single" w:sz="4" w:space="0" w:color="auto"/>
              <w:right w:val="single" w:sz="4" w:space="0" w:color="auto"/>
            </w:tcBorders>
            <w:shd w:val="clear" w:color="auto" w:fill="auto"/>
            <w:noWrap/>
            <w:vAlign w:val="bottom"/>
            <w:hideMark/>
          </w:tcPr>
          <w:p w14:paraId="43BE816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7E77A8B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V-103</w:t>
            </w:r>
          </w:p>
        </w:tc>
      </w:tr>
      <w:tr w:rsidR="00D16404" w:rsidRPr="00B03E75" w14:paraId="17602C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BC7469"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11</w:t>
            </w:r>
          </w:p>
        </w:tc>
        <w:tc>
          <w:tcPr>
            <w:tcW w:w="6674" w:type="dxa"/>
            <w:tcBorders>
              <w:top w:val="nil"/>
              <w:left w:val="nil"/>
              <w:bottom w:val="single" w:sz="4" w:space="0" w:color="auto"/>
              <w:right w:val="single" w:sz="4" w:space="0" w:color="auto"/>
            </w:tcBorders>
            <w:shd w:val="clear" w:color="auto" w:fill="auto"/>
            <w:noWrap/>
            <w:vAlign w:val="bottom"/>
            <w:hideMark/>
          </w:tcPr>
          <w:p w14:paraId="72CADBC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6B5E2FE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P-103</w:t>
            </w:r>
          </w:p>
        </w:tc>
      </w:tr>
      <w:tr w:rsidR="00D16404" w:rsidRPr="00B03E75" w14:paraId="68239F16"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F97E8EA"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12</w:t>
            </w:r>
          </w:p>
        </w:tc>
        <w:tc>
          <w:tcPr>
            <w:tcW w:w="6674" w:type="dxa"/>
            <w:tcBorders>
              <w:top w:val="nil"/>
              <w:left w:val="nil"/>
              <w:bottom w:val="single" w:sz="4" w:space="0" w:color="auto"/>
              <w:right w:val="single" w:sz="4" w:space="0" w:color="auto"/>
            </w:tcBorders>
            <w:shd w:val="clear" w:color="auto" w:fill="auto"/>
            <w:noWrap/>
            <w:vAlign w:val="bottom"/>
            <w:hideMark/>
          </w:tcPr>
          <w:p w14:paraId="61CF3E9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Jacketed Blender</w:t>
            </w:r>
          </w:p>
        </w:tc>
        <w:tc>
          <w:tcPr>
            <w:tcW w:w="2210" w:type="dxa"/>
            <w:tcBorders>
              <w:top w:val="nil"/>
              <w:left w:val="nil"/>
              <w:bottom w:val="single" w:sz="4" w:space="0" w:color="auto"/>
              <w:right w:val="single" w:sz="4" w:space="0" w:color="auto"/>
            </w:tcBorders>
            <w:shd w:val="clear" w:color="auto" w:fill="auto"/>
            <w:noWrap/>
            <w:vAlign w:val="bottom"/>
            <w:hideMark/>
          </w:tcPr>
          <w:p w14:paraId="66A1CC33"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B-101</w:t>
            </w:r>
          </w:p>
        </w:tc>
      </w:tr>
      <w:tr w:rsidR="00D16404" w:rsidRPr="00B03E75" w14:paraId="64D627AF"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99AF1AC"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lastRenderedPageBreak/>
              <w:t>13</w:t>
            </w:r>
          </w:p>
        </w:tc>
        <w:tc>
          <w:tcPr>
            <w:tcW w:w="6674" w:type="dxa"/>
            <w:tcBorders>
              <w:top w:val="nil"/>
              <w:left w:val="nil"/>
              <w:bottom w:val="single" w:sz="4" w:space="0" w:color="auto"/>
              <w:right w:val="single" w:sz="4" w:space="0" w:color="auto"/>
            </w:tcBorders>
            <w:shd w:val="clear" w:color="auto" w:fill="auto"/>
            <w:noWrap/>
            <w:vAlign w:val="bottom"/>
            <w:hideMark/>
          </w:tcPr>
          <w:p w14:paraId="083635C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Packaging Equipment</w:t>
            </w:r>
          </w:p>
        </w:tc>
        <w:tc>
          <w:tcPr>
            <w:tcW w:w="2210" w:type="dxa"/>
            <w:tcBorders>
              <w:top w:val="nil"/>
              <w:left w:val="nil"/>
              <w:bottom w:val="single" w:sz="4" w:space="0" w:color="auto"/>
              <w:right w:val="single" w:sz="4" w:space="0" w:color="auto"/>
            </w:tcBorders>
            <w:shd w:val="clear" w:color="auto" w:fill="auto"/>
            <w:noWrap/>
            <w:vAlign w:val="bottom"/>
            <w:hideMark/>
          </w:tcPr>
          <w:p w14:paraId="22BA6C3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PA-101</w:t>
            </w:r>
          </w:p>
        </w:tc>
      </w:tr>
    </w:tbl>
    <w:p w14:paraId="06BD5D23" w14:textId="77777777" w:rsidR="00D16404" w:rsidRDefault="00D16404" w:rsidP="00D16404">
      <w:pPr>
        <w:spacing w:line="240" w:lineRule="auto"/>
        <w:rPr>
          <w:rFonts w:ascii="Verdana" w:hAnsi="Verdana"/>
          <w:b/>
          <w:bCs/>
          <w:sz w:val="20"/>
          <w:szCs w:val="20"/>
        </w:rPr>
      </w:pPr>
    </w:p>
    <w:p w14:paraId="4096AF8B" w14:textId="77777777" w:rsidR="00D16404" w:rsidRDefault="00D16404" w:rsidP="00D16404">
      <w:pPr>
        <w:spacing w:line="240" w:lineRule="auto"/>
        <w:rPr>
          <w:rFonts w:ascii="Verdana" w:hAnsi="Verdana"/>
          <w:b/>
          <w:bCs/>
          <w:sz w:val="20"/>
          <w:szCs w:val="20"/>
        </w:rPr>
      </w:pPr>
    </w:p>
    <w:p w14:paraId="6FD94DEC"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4.1.5. Technology Licensor</w:t>
      </w:r>
    </w:p>
    <w:p w14:paraId="7E8F3C2F"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Vinyl ester resins are downstream product of Epoxy Resin. Mostly manufacturing companies have their in-house technology and R&amp;D facilities to make formulations. </w:t>
      </w:r>
    </w:p>
    <w:p w14:paraId="5804D52D" w14:textId="448E3AB8"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Major reactions are carried out with the help of batch reactor and blender which can be outsourced. </w:t>
      </w:r>
      <w:r w:rsidR="00A212FD" w:rsidRPr="00A212FD">
        <w:rPr>
          <w:sz w:val="24"/>
          <w:szCs w:val="24"/>
        </w:rPr>
        <w:t>For 30KTPA, 15 different size reactors of 1 to 20 tons to produce 45 tons per batch.</w:t>
      </w:r>
    </w:p>
    <w:p w14:paraId="4C731429"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Generally</w:t>
      </w:r>
      <w:r>
        <w:rPr>
          <w:sz w:val="24"/>
          <w:szCs w:val="24"/>
        </w:rPr>
        <w:t>,</w:t>
      </w:r>
      <w:r w:rsidRPr="00F80A4F">
        <w:rPr>
          <w:sz w:val="24"/>
          <w:szCs w:val="24"/>
        </w:rPr>
        <w:t xml:space="preserve"> </w:t>
      </w:r>
      <w:r>
        <w:rPr>
          <w:sz w:val="24"/>
          <w:szCs w:val="24"/>
        </w:rPr>
        <w:t>m</w:t>
      </w:r>
      <w:r w:rsidRPr="00F80A4F">
        <w:rPr>
          <w:sz w:val="24"/>
          <w:szCs w:val="24"/>
        </w:rPr>
        <w:t xml:space="preserve">anufacturing process involves mixing of feedstock material in batch reactor and blending with organic solvent such as styrene monomer. </w:t>
      </w:r>
    </w:p>
    <w:p w14:paraId="75D9498D" w14:textId="77777777" w:rsidR="00D16404" w:rsidRPr="00D97B15" w:rsidRDefault="00D16404" w:rsidP="00F14E20">
      <w:pPr>
        <w:pStyle w:val="ListParagraph"/>
        <w:numPr>
          <w:ilvl w:val="0"/>
          <w:numId w:val="21"/>
        </w:numPr>
        <w:tabs>
          <w:tab w:val="left" w:pos="1365"/>
        </w:tabs>
        <w:spacing w:line="360" w:lineRule="auto"/>
        <w:jc w:val="both"/>
        <w:rPr>
          <w:b/>
          <w:bCs/>
        </w:rPr>
      </w:pPr>
      <w:r w:rsidRPr="00F80A4F">
        <w:rPr>
          <w:sz w:val="24"/>
          <w:szCs w:val="24"/>
        </w:rPr>
        <w:t xml:space="preserve">There is no technology licensor for the product. Indian manufacturing company Atul limited has vertically integrated Epoxy resin capacity and downstream integrated Vinyl Ester Resin capacity while other Indian players such as Innovative Resins, </w:t>
      </w:r>
      <w:proofErr w:type="spellStart"/>
      <w:r w:rsidRPr="00F80A4F">
        <w:rPr>
          <w:sz w:val="24"/>
          <w:szCs w:val="24"/>
        </w:rPr>
        <w:t>Satyen</w:t>
      </w:r>
      <w:proofErr w:type="spellEnd"/>
      <w:r w:rsidRPr="00F80A4F">
        <w:rPr>
          <w:sz w:val="24"/>
          <w:szCs w:val="24"/>
        </w:rPr>
        <w:t xml:space="preserve"> Polymers, </w:t>
      </w:r>
      <w:proofErr w:type="spellStart"/>
      <w:r w:rsidRPr="00F80A4F">
        <w:rPr>
          <w:sz w:val="24"/>
          <w:szCs w:val="24"/>
        </w:rPr>
        <w:t>Mechemco</w:t>
      </w:r>
      <w:proofErr w:type="spellEnd"/>
      <w:r w:rsidRPr="00F80A4F">
        <w:rPr>
          <w:sz w:val="24"/>
          <w:szCs w:val="24"/>
        </w:rPr>
        <w:t xml:space="preserve"> Resins among others have </w:t>
      </w:r>
      <w:r>
        <w:rPr>
          <w:sz w:val="24"/>
          <w:szCs w:val="24"/>
        </w:rPr>
        <w:t>i</w:t>
      </w:r>
      <w:r w:rsidRPr="00F80A4F">
        <w:rPr>
          <w:sz w:val="24"/>
          <w:szCs w:val="24"/>
        </w:rPr>
        <w:t>n-house batch reactor set up. However, they import feedstocks Epoxy resin, Bisphenol-A, and other additives from the domestic or international market.</w:t>
      </w:r>
    </w:p>
    <w:p w14:paraId="2BE78C34" w14:textId="29AAC528" w:rsidR="00D16404" w:rsidRDefault="00D16404" w:rsidP="00D16404">
      <w:pPr>
        <w:tabs>
          <w:tab w:val="left" w:pos="1365"/>
        </w:tabs>
        <w:spacing w:line="360" w:lineRule="auto"/>
        <w:jc w:val="both"/>
        <w:rPr>
          <w:b/>
          <w:bCs/>
        </w:rPr>
      </w:pPr>
    </w:p>
    <w:p w14:paraId="175A6746" w14:textId="0238B6CF" w:rsidR="00D16404" w:rsidRDefault="00D16404" w:rsidP="00D16404">
      <w:pPr>
        <w:tabs>
          <w:tab w:val="left" w:pos="1365"/>
        </w:tabs>
        <w:spacing w:line="360" w:lineRule="auto"/>
        <w:jc w:val="both"/>
        <w:rPr>
          <w:b/>
          <w:bCs/>
        </w:rPr>
      </w:pPr>
    </w:p>
    <w:p w14:paraId="54C9D686" w14:textId="5E37BCC7" w:rsidR="00D16404" w:rsidRDefault="00D16404" w:rsidP="00D16404">
      <w:pPr>
        <w:tabs>
          <w:tab w:val="left" w:pos="1365"/>
        </w:tabs>
        <w:spacing w:line="360" w:lineRule="auto"/>
        <w:jc w:val="both"/>
        <w:rPr>
          <w:b/>
          <w:bCs/>
        </w:rPr>
      </w:pPr>
    </w:p>
    <w:p w14:paraId="1B5216EE" w14:textId="77777777" w:rsidR="00D16404" w:rsidRDefault="00D16404" w:rsidP="00D16404">
      <w:pPr>
        <w:tabs>
          <w:tab w:val="left" w:pos="1365"/>
        </w:tabs>
        <w:spacing w:line="360" w:lineRule="auto"/>
        <w:jc w:val="both"/>
        <w:rPr>
          <w:b/>
          <w:bCs/>
        </w:rPr>
      </w:pPr>
    </w:p>
    <w:p w14:paraId="6CFA629B" w14:textId="23CB7AA2" w:rsidR="00D16404" w:rsidRDefault="00D16404" w:rsidP="00D16404">
      <w:pPr>
        <w:tabs>
          <w:tab w:val="left" w:pos="1365"/>
        </w:tabs>
        <w:spacing w:line="360" w:lineRule="auto"/>
        <w:jc w:val="both"/>
        <w:rPr>
          <w:rFonts w:ascii="Arial" w:hAnsi="Arial" w:cs="Arial"/>
          <w:b/>
          <w:bCs/>
          <w:sz w:val="24"/>
          <w:szCs w:val="24"/>
        </w:rPr>
      </w:pPr>
      <w:r w:rsidRPr="00D97B15">
        <w:rPr>
          <w:rFonts w:ascii="Arial" w:hAnsi="Arial" w:cs="Arial"/>
          <w:b/>
          <w:bCs/>
          <w:sz w:val="24"/>
          <w:szCs w:val="24"/>
        </w:rPr>
        <w:t>4.</w:t>
      </w:r>
      <w:r>
        <w:rPr>
          <w:rFonts w:ascii="Arial" w:hAnsi="Arial" w:cs="Arial"/>
          <w:b/>
          <w:bCs/>
          <w:sz w:val="24"/>
          <w:szCs w:val="24"/>
        </w:rPr>
        <w:t>1</w:t>
      </w:r>
      <w:r w:rsidRPr="00D97B15">
        <w:rPr>
          <w:rFonts w:ascii="Arial" w:hAnsi="Arial" w:cs="Arial"/>
          <w:b/>
          <w:bCs/>
          <w:sz w:val="24"/>
          <w:szCs w:val="24"/>
        </w:rPr>
        <w:t xml:space="preserve">.6. </w:t>
      </w:r>
      <w:r>
        <w:rPr>
          <w:rFonts w:ascii="Arial" w:hAnsi="Arial" w:cs="Arial"/>
          <w:b/>
          <w:bCs/>
          <w:sz w:val="24"/>
          <w:szCs w:val="24"/>
        </w:rPr>
        <w:t>Utilities Overview (For a 30 KTPA plant)</w:t>
      </w:r>
    </w:p>
    <w:p w14:paraId="5CA5CB98" w14:textId="77777777" w:rsidR="00D16404" w:rsidRDefault="00D16404" w:rsidP="00D16404">
      <w:pPr>
        <w:tabs>
          <w:tab w:val="left" w:pos="1365"/>
        </w:tabs>
        <w:spacing w:line="360" w:lineRule="auto"/>
        <w:jc w:val="both"/>
        <w:rPr>
          <w:rFonts w:ascii="Arial" w:hAnsi="Arial" w:cs="Arial"/>
          <w:b/>
          <w:bCs/>
          <w:sz w:val="24"/>
          <w:szCs w:val="24"/>
        </w:rPr>
      </w:pPr>
      <w:r w:rsidRPr="00803ACD">
        <w:rPr>
          <w:rFonts w:ascii="Arial" w:hAnsi="Arial" w:cs="Arial"/>
          <w:b/>
          <w:bCs/>
          <w:sz w:val="24"/>
          <w:szCs w:val="24"/>
        </w:rPr>
        <w:t>Energy/power Requirements</w:t>
      </w:r>
      <w:r>
        <w:rPr>
          <w:rFonts w:ascii="Arial" w:hAnsi="Arial" w:cs="Arial"/>
          <w:b/>
          <w:bCs/>
          <w:sz w:val="24"/>
          <w:szCs w:val="24"/>
        </w:rPr>
        <w:tab/>
      </w:r>
    </w:p>
    <w:p w14:paraId="5F8066A6" w14:textId="77777777" w:rsidR="00D16404" w:rsidRPr="00803ACD" w:rsidRDefault="00D16404" w:rsidP="00F14E20">
      <w:pPr>
        <w:pStyle w:val="ListParagraph"/>
        <w:numPr>
          <w:ilvl w:val="0"/>
          <w:numId w:val="23"/>
        </w:numPr>
        <w:tabs>
          <w:tab w:val="left" w:pos="1365"/>
        </w:tabs>
        <w:spacing w:line="360" w:lineRule="auto"/>
        <w:jc w:val="both"/>
        <w:rPr>
          <w:b/>
          <w:bCs/>
          <w:sz w:val="24"/>
          <w:szCs w:val="24"/>
        </w:rPr>
      </w:pPr>
      <w:r>
        <w:rPr>
          <w:sz w:val="24"/>
          <w:szCs w:val="24"/>
        </w:rPr>
        <w:t>Total connected load is 1000 KW which is sufficient to carry out proposed vinyl ester resin manufacturing activity.</w:t>
      </w:r>
      <w:r>
        <w:rPr>
          <w:sz w:val="24"/>
          <w:szCs w:val="24"/>
        </w:rPr>
        <w:tab/>
      </w:r>
    </w:p>
    <w:p w14:paraId="5BEEE5BD"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Fuel </w:t>
      </w:r>
    </w:p>
    <w:p w14:paraId="76F07207"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 xml:space="preserve">LDO will be used as fuel in Thermic Oil Heater with quantity 352 Lit./Hr. Electricity will be used in reactors. </w:t>
      </w:r>
    </w:p>
    <w:p w14:paraId="015365BE"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Diesel will be used to run the D.G. set, if needed.</w:t>
      </w:r>
    </w:p>
    <w:p w14:paraId="7772CC6A" w14:textId="77777777" w:rsidR="00D16404" w:rsidRDefault="00D16404" w:rsidP="00D16404">
      <w:pPr>
        <w:tabs>
          <w:tab w:val="left" w:pos="1365"/>
        </w:tabs>
        <w:spacing w:line="360" w:lineRule="auto"/>
        <w:jc w:val="both"/>
        <w:rPr>
          <w:rFonts w:ascii="Arial" w:hAnsi="Arial" w:cs="Arial"/>
          <w:b/>
          <w:bCs/>
          <w:sz w:val="24"/>
          <w:szCs w:val="24"/>
        </w:rPr>
      </w:pPr>
      <w:r w:rsidRPr="00A07604">
        <w:rPr>
          <w:rFonts w:ascii="Arial" w:hAnsi="Arial" w:cs="Arial"/>
          <w:b/>
          <w:bCs/>
          <w:sz w:val="24"/>
          <w:szCs w:val="24"/>
        </w:rPr>
        <w:t>Water Requirement</w:t>
      </w:r>
    </w:p>
    <w:p w14:paraId="0A18E6AA" w14:textId="77777777" w:rsidR="00D16404" w:rsidRPr="00B66C11" w:rsidRDefault="00D16404" w:rsidP="00F14E20">
      <w:pPr>
        <w:pStyle w:val="ListParagraph"/>
        <w:numPr>
          <w:ilvl w:val="0"/>
          <w:numId w:val="24"/>
        </w:numPr>
        <w:tabs>
          <w:tab w:val="left" w:pos="1365"/>
        </w:tabs>
        <w:spacing w:line="360" w:lineRule="auto"/>
        <w:jc w:val="both"/>
        <w:rPr>
          <w:b/>
          <w:bCs/>
          <w:sz w:val="24"/>
          <w:szCs w:val="24"/>
        </w:rPr>
      </w:pPr>
      <w:r w:rsidRPr="00A07604">
        <w:rPr>
          <w:sz w:val="24"/>
          <w:szCs w:val="24"/>
        </w:rPr>
        <w:lastRenderedPageBreak/>
        <w:t xml:space="preserve">Total water requirement will be </w:t>
      </w:r>
      <w:r>
        <w:rPr>
          <w:sz w:val="24"/>
          <w:szCs w:val="24"/>
        </w:rPr>
        <w:t>5</w:t>
      </w:r>
      <w:r w:rsidRPr="00A07604">
        <w:rPr>
          <w:sz w:val="24"/>
          <w:szCs w:val="24"/>
        </w:rPr>
        <w:t xml:space="preserve"> KL/da</w:t>
      </w:r>
      <w:r>
        <w:rPr>
          <w:sz w:val="24"/>
          <w:szCs w:val="24"/>
        </w:rPr>
        <w:t>y for the vinyl ester resin plant which will be used in cooling. There is no use of any water in vinyl ester resin manufacturing process.</w:t>
      </w:r>
    </w:p>
    <w:tbl>
      <w:tblPr>
        <w:tblW w:w="9936" w:type="dxa"/>
        <w:tblLook w:val="04A0" w:firstRow="1" w:lastRow="0" w:firstColumn="1" w:lastColumn="0" w:noHBand="0" w:noVBand="1"/>
      </w:tblPr>
      <w:tblGrid>
        <w:gridCol w:w="1817"/>
        <w:gridCol w:w="2210"/>
        <w:gridCol w:w="3106"/>
        <w:gridCol w:w="2803"/>
      </w:tblGrid>
      <w:tr w:rsidR="00D16404" w:rsidRPr="00B370EC" w14:paraId="7855E922" w14:textId="77777777" w:rsidTr="00373244">
        <w:trPr>
          <w:trHeight w:val="711"/>
        </w:trPr>
        <w:tc>
          <w:tcPr>
            <w:tcW w:w="181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855B2D7"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 xml:space="preserve">Sr. No. </w:t>
            </w:r>
          </w:p>
        </w:tc>
        <w:tc>
          <w:tcPr>
            <w:tcW w:w="2210" w:type="dxa"/>
            <w:tcBorders>
              <w:top w:val="single" w:sz="4" w:space="0" w:color="auto"/>
              <w:left w:val="nil"/>
              <w:bottom w:val="single" w:sz="4" w:space="0" w:color="auto"/>
              <w:right w:val="single" w:sz="4" w:space="0" w:color="auto"/>
            </w:tcBorders>
            <w:shd w:val="clear" w:color="auto" w:fill="C00000"/>
            <w:noWrap/>
            <w:vAlign w:val="bottom"/>
            <w:hideMark/>
          </w:tcPr>
          <w:p w14:paraId="0ABACCF5"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Usage</w:t>
            </w:r>
          </w:p>
        </w:tc>
        <w:tc>
          <w:tcPr>
            <w:tcW w:w="3106" w:type="dxa"/>
            <w:tcBorders>
              <w:top w:val="single" w:sz="4" w:space="0" w:color="auto"/>
              <w:left w:val="nil"/>
              <w:bottom w:val="single" w:sz="4" w:space="0" w:color="auto"/>
              <w:right w:val="single" w:sz="4" w:space="0" w:color="auto"/>
            </w:tcBorders>
            <w:shd w:val="clear" w:color="auto" w:fill="C00000"/>
            <w:vAlign w:val="bottom"/>
            <w:hideMark/>
          </w:tcPr>
          <w:p w14:paraId="3B558761"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Water consumption (KL/Day)</w:t>
            </w:r>
          </w:p>
        </w:tc>
        <w:tc>
          <w:tcPr>
            <w:tcW w:w="2803" w:type="dxa"/>
            <w:tcBorders>
              <w:top w:val="single" w:sz="4" w:space="0" w:color="auto"/>
              <w:left w:val="nil"/>
              <w:bottom w:val="single" w:sz="4" w:space="0" w:color="auto"/>
              <w:right w:val="single" w:sz="4" w:space="0" w:color="auto"/>
            </w:tcBorders>
            <w:shd w:val="clear" w:color="auto" w:fill="C00000"/>
            <w:vAlign w:val="bottom"/>
            <w:hideMark/>
          </w:tcPr>
          <w:p w14:paraId="5B376CCD"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Wastewater generation (KL/day)</w:t>
            </w:r>
          </w:p>
        </w:tc>
      </w:tr>
      <w:tr w:rsidR="00D16404" w:rsidRPr="00B370EC" w14:paraId="11B04593" w14:textId="77777777" w:rsidTr="00373244">
        <w:trPr>
          <w:trHeight w:val="949"/>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2DDB670"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1.</w:t>
            </w:r>
          </w:p>
        </w:tc>
        <w:tc>
          <w:tcPr>
            <w:tcW w:w="2210" w:type="dxa"/>
            <w:tcBorders>
              <w:top w:val="nil"/>
              <w:left w:val="nil"/>
              <w:bottom w:val="single" w:sz="4" w:space="0" w:color="auto"/>
              <w:right w:val="single" w:sz="4" w:space="0" w:color="auto"/>
            </w:tcBorders>
            <w:shd w:val="clear" w:color="auto" w:fill="auto"/>
            <w:noWrap/>
            <w:vAlign w:val="bottom"/>
            <w:hideMark/>
          </w:tcPr>
          <w:p w14:paraId="5EACAE8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xml:space="preserve">Processing </w:t>
            </w:r>
          </w:p>
        </w:tc>
        <w:tc>
          <w:tcPr>
            <w:tcW w:w="3106" w:type="dxa"/>
            <w:tcBorders>
              <w:top w:val="nil"/>
              <w:left w:val="nil"/>
              <w:bottom w:val="single" w:sz="4" w:space="0" w:color="auto"/>
              <w:right w:val="single" w:sz="4" w:space="0" w:color="auto"/>
            </w:tcBorders>
            <w:shd w:val="clear" w:color="auto" w:fill="auto"/>
            <w:noWrap/>
            <w:vAlign w:val="bottom"/>
            <w:hideMark/>
          </w:tcPr>
          <w:p w14:paraId="21B0EBC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803" w:type="dxa"/>
            <w:tcBorders>
              <w:top w:val="nil"/>
              <w:left w:val="nil"/>
              <w:bottom w:val="single" w:sz="4" w:space="0" w:color="auto"/>
              <w:right w:val="single" w:sz="4" w:space="0" w:color="auto"/>
            </w:tcBorders>
            <w:shd w:val="clear" w:color="auto" w:fill="auto"/>
            <w:noWrap/>
            <w:vAlign w:val="bottom"/>
            <w:hideMark/>
          </w:tcPr>
          <w:p w14:paraId="1B511C1D"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30</w:t>
            </w:r>
          </w:p>
        </w:tc>
      </w:tr>
      <w:tr w:rsidR="00D16404" w:rsidRPr="00B370EC" w14:paraId="2BF951D9"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3269E5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2.</w:t>
            </w:r>
          </w:p>
        </w:tc>
        <w:tc>
          <w:tcPr>
            <w:tcW w:w="2210" w:type="dxa"/>
            <w:tcBorders>
              <w:top w:val="nil"/>
              <w:left w:val="nil"/>
              <w:bottom w:val="single" w:sz="4" w:space="0" w:color="auto"/>
              <w:right w:val="single" w:sz="4" w:space="0" w:color="auto"/>
            </w:tcBorders>
            <w:shd w:val="clear" w:color="auto" w:fill="auto"/>
            <w:noWrap/>
            <w:vAlign w:val="bottom"/>
            <w:hideMark/>
          </w:tcPr>
          <w:p w14:paraId="23909C7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Cooling</w:t>
            </w:r>
          </w:p>
        </w:tc>
        <w:tc>
          <w:tcPr>
            <w:tcW w:w="3106" w:type="dxa"/>
            <w:tcBorders>
              <w:top w:val="nil"/>
              <w:left w:val="nil"/>
              <w:bottom w:val="single" w:sz="4" w:space="0" w:color="auto"/>
              <w:right w:val="single" w:sz="4" w:space="0" w:color="auto"/>
            </w:tcBorders>
            <w:shd w:val="clear" w:color="auto" w:fill="auto"/>
            <w:noWrap/>
            <w:vAlign w:val="bottom"/>
            <w:hideMark/>
          </w:tcPr>
          <w:p w14:paraId="7DCE60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715383EF"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r>
      <w:tr w:rsidR="00D16404" w:rsidRPr="00B370EC" w14:paraId="07CBE28D"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6C5CC93"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c>
          <w:tcPr>
            <w:tcW w:w="2210" w:type="dxa"/>
            <w:tcBorders>
              <w:top w:val="nil"/>
              <w:left w:val="nil"/>
              <w:bottom w:val="single" w:sz="4" w:space="0" w:color="auto"/>
              <w:right w:val="single" w:sz="4" w:space="0" w:color="auto"/>
            </w:tcBorders>
            <w:shd w:val="clear" w:color="auto" w:fill="auto"/>
            <w:noWrap/>
            <w:vAlign w:val="bottom"/>
            <w:hideMark/>
          </w:tcPr>
          <w:p w14:paraId="3D45D59B"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 xml:space="preserve">Total </w:t>
            </w:r>
          </w:p>
        </w:tc>
        <w:tc>
          <w:tcPr>
            <w:tcW w:w="3106" w:type="dxa"/>
            <w:tcBorders>
              <w:top w:val="nil"/>
              <w:left w:val="nil"/>
              <w:bottom w:val="single" w:sz="4" w:space="0" w:color="auto"/>
              <w:right w:val="single" w:sz="4" w:space="0" w:color="auto"/>
            </w:tcBorders>
            <w:shd w:val="clear" w:color="auto" w:fill="auto"/>
            <w:noWrap/>
            <w:vAlign w:val="bottom"/>
            <w:hideMark/>
          </w:tcPr>
          <w:p w14:paraId="3B20699C"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65805864"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30</w:t>
            </w:r>
          </w:p>
        </w:tc>
      </w:tr>
    </w:tbl>
    <w:p w14:paraId="33BEF61E" w14:textId="77777777" w:rsidR="00D16404" w:rsidRDefault="00D16404" w:rsidP="00D16404">
      <w:pPr>
        <w:tabs>
          <w:tab w:val="left" w:pos="1365"/>
        </w:tabs>
        <w:spacing w:line="360" w:lineRule="auto"/>
        <w:jc w:val="both"/>
        <w:rPr>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831744" behindDoc="0" locked="0" layoutInCell="1" allowOverlap="1" wp14:anchorId="0831A738" wp14:editId="73E8BB53">
                <wp:simplePos x="0" y="0"/>
                <wp:positionH relativeFrom="margin">
                  <wp:align>right</wp:align>
                </wp:positionH>
                <wp:positionV relativeFrom="paragraph">
                  <wp:posOffset>-4445</wp:posOffset>
                </wp:positionV>
                <wp:extent cx="3766185" cy="200025"/>
                <wp:effectExtent l="0" t="0" r="0" b="0"/>
                <wp:wrapNone/>
                <wp:docPr id="2056" name="TextBox 4"/>
                <wp:cNvGraphicFramePr/>
                <a:graphic xmlns:a="http://schemas.openxmlformats.org/drawingml/2006/main">
                  <a:graphicData uri="http://schemas.microsoft.com/office/word/2010/wordprocessingShape">
                    <wps:wsp>
                      <wps:cNvSpPr txBox="1"/>
                      <wps:spPr>
                        <a:xfrm>
                          <a:off x="0" y="0"/>
                          <a:ext cx="3766185" cy="200025"/>
                        </a:xfrm>
                        <a:prstGeom prst="rect">
                          <a:avLst/>
                        </a:prstGeom>
                        <a:noFill/>
                      </wps:spPr>
                      <wps:txbx>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Pvt. Ltd.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831A738" id="_x0000_s1294" type="#_x0000_t202" style="position:absolute;left:0;text-align:left;margin-left:245.35pt;margin-top:-.35pt;width:296.55pt;height:15.75pt;z-index:252831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" filled="f" stroked="f">
                <v:textbox style="mso-fit-shape-to-text:t">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Pvt. Ltd.</w:t>
                      </w:r>
                    </w:p>
                  </w:txbxContent>
                </v:textbox>
                <w10:wrap anchorx="margin"/>
              </v:shape>
            </w:pict>
          </mc:Fallback>
        </mc:AlternateContent>
      </w:r>
    </w:p>
    <w:p w14:paraId="474F08B6" w14:textId="77777777" w:rsidR="00D16404" w:rsidRDefault="00D16404" w:rsidP="00D16404">
      <w:pPr>
        <w:tabs>
          <w:tab w:val="left" w:pos="1365"/>
        </w:tabs>
        <w:spacing w:line="360" w:lineRule="auto"/>
        <w:jc w:val="both"/>
        <w:rPr>
          <w:rFonts w:ascii="Arial" w:hAnsi="Arial" w:cs="Arial"/>
          <w:b/>
          <w:bCs/>
          <w:color w:val="000000" w:themeColor="text1"/>
          <w:sz w:val="24"/>
          <w:szCs w:val="24"/>
        </w:rPr>
      </w:pPr>
    </w:p>
    <w:p w14:paraId="28C01198" w14:textId="6BCD8AB4" w:rsidR="00D16404" w:rsidRPr="001F2D3B" w:rsidRDefault="00D16404" w:rsidP="00D16404">
      <w:pPr>
        <w:tabs>
          <w:tab w:val="left" w:pos="1365"/>
        </w:tabs>
        <w:spacing w:line="360" w:lineRule="auto"/>
        <w:jc w:val="both"/>
        <w:rPr>
          <w:rFonts w:ascii="Arial" w:hAnsi="Arial" w:cs="Arial"/>
          <w:b/>
          <w:bCs/>
          <w:sz w:val="24"/>
          <w:szCs w:val="24"/>
        </w:rPr>
      </w:pPr>
      <w:r w:rsidRPr="00B370EC">
        <w:rPr>
          <w:rFonts w:ascii="Arial" w:hAnsi="Arial" w:cs="Arial"/>
          <w:b/>
          <w:bCs/>
          <w:color w:val="000000" w:themeColor="text1"/>
          <w:sz w:val="24"/>
          <w:szCs w:val="24"/>
        </w:rPr>
        <w:t>4.</w:t>
      </w:r>
      <w:r>
        <w:rPr>
          <w:rFonts w:ascii="Arial" w:hAnsi="Arial" w:cs="Arial"/>
          <w:b/>
          <w:bCs/>
          <w:color w:val="000000" w:themeColor="text1"/>
          <w:sz w:val="24"/>
          <w:szCs w:val="24"/>
        </w:rPr>
        <w:t>1</w:t>
      </w:r>
      <w:r w:rsidRPr="00B370EC">
        <w:rPr>
          <w:rFonts w:ascii="Arial" w:hAnsi="Arial" w:cs="Arial"/>
          <w:b/>
          <w:bCs/>
          <w:color w:val="000000" w:themeColor="text1"/>
          <w:sz w:val="24"/>
          <w:szCs w:val="24"/>
        </w:rPr>
        <w:t>.7. Waste Generation, Management, and Disposal</w:t>
      </w:r>
      <w:r w:rsidRPr="001F2D3B">
        <w:rPr>
          <w:rFonts w:ascii="Arial" w:hAnsi="Arial" w:cs="Arial"/>
          <w:b/>
          <w:bCs/>
          <w:sz w:val="24"/>
          <w:szCs w:val="24"/>
        </w:rPr>
        <w:t xml:space="preserve"> </w:t>
      </w:r>
    </w:p>
    <w:p w14:paraId="6B6FC12B" w14:textId="77777777" w:rsidR="00D16404" w:rsidRDefault="00D16404" w:rsidP="00D16404">
      <w:pPr>
        <w:tabs>
          <w:tab w:val="left" w:pos="1365"/>
        </w:tabs>
        <w:spacing w:line="360" w:lineRule="auto"/>
        <w:jc w:val="both"/>
        <w:rPr>
          <w:rFonts w:ascii="Arial" w:hAnsi="Arial" w:cs="Arial"/>
          <w:b/>
          <w:bCs/>
          <w:sz w:val="24"/>
          <w:szCs w:val="24"/>
        </w:rPr>
      </w:pPr>
      <w:r w:rsidRPr="00041EFA">
        <w:rPr>
          <w:rFonts w:ascii="Arial" w:hAnsi="Arial" w:cs="Arial"/>
          <w:b/>
          <w:bCs/>
          <w:sz w:val="24"/>
          <w:szCs w:val="24"/>
        </w:rPr>
        <w:t>Hazardous Waste Management</w:t>
      </w:r>
    </w:p>
    <w:p w14:paraId="39527D5E"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41EFA">
        <w:rPr>
          <w:rFonts w:ascii="Arial" w:eastAsia="Arial" w:hAnsi="Arial" w:cs="Arial"/>
          <w:sz w:val="24"/>
          <w:szCs w:val="24"/>
          <w:lang w:val="en-US"/>
        </w:rPr>
        <w:t>The proposed plant will generate the following hazardous wastes</w:t>
      </w:r>
    </w:p>
    <w:tbl>
      <w:tblPr>
        <w:tblW w:w="10241" w:type="dxa"/>
        <w:tblLook w:val="04A0" w:firstRow="1" w:lastRow="0" w:firstColumn="1" w:lastColumn="0" w:noHBand="0" w:noVBand="1"/>
      </w:tblPr>
      <w:tblGrid>
        <w:gridCol w:w="910"/>
        <w:gridCol w:w="3015"/>
        <w:gridCol w:w="1877"/>
        <w:gridCol w:w="4439"/>
      </w:tblGrid>
      <w:tr w:rsidR="00D16404" w:rsidRPr="00041EFA" w14:paraId="5E45EBE1" w14:textId="77777777" w:rsidTr="00373244">
        <w:trPr>
          <w:trHeight w:val="570"/>
        </w:trPr>
        <w:tc>
          <w:tcPr>
            <w:tcW w:w="9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CA0449C"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Sr. No. </w:t>
            </w:r>
          </w:p>
        </w:tc>
        <w:tc>
          <w:tcPr>
            <w:tcW w:w="3015" w:type="dxa"/>
            <w:tcBorders>
              <w:top w:val="single" w:sz="4" w:space="0" w:color="auto"/>
              <w:left w:val="nil"/>
              <w:bottom w:val="single" w:sz="4" w:space="0" w:color="auto"/>
              <w:right w:val="single" w:sz="4" w:space="0" w:color="auto"/>
            </w:tcBorders>
            <w:shd w:val="clear" w:color="auto" w:fill="C00000"/>
            <w:noWrap/>
            <w:vAlign w:val="center"/>
            <w:hideMark/>
          </w:tcPr>
          <w:p w14:paraId="1B74D6C3"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Name of the Waste </w:t>
            </w:r>
          </w:p>
        </w:tc>
        <w:tc>
          <w:tcPr>
            <w:tcW w:w="1877" w:type="dxa"/>
            <w:tcBorders>
              <w:top w:val="single" w:sz="4" w:space="0" w:color="auto"/>
              <w:left w:val="nil"/>
              <w:bottom w:val="single" w:sz="4" w:space="0" w:color="auto"/>
              <w:right w:val="single" w:sz="4" w:space="0" w:color="auto"/>
            </w:tcBorders>
            <w:shd w:val="clear" w:color="auto" w:fill="C00000"/>
            <w:noWrap/>
            <w:vAlign w:val="center"/>
            <w:hideMark/>
          </w:tcPr>
          <w:p w14:paraId="6C5FB241"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Source </w:t>
            </w:r>
          </w:p>
        </w:tc>
        <w:tc>
          <w:tcPr>
            <w:tcW w:w="4439" w:type="dxa"/>
            <w:tcBorders>
              <w:top w:val="single" w:sz="4" w:space="0" w:color="auto"/>
              <w:left w:val="nil"/>
              <w:bottom w:val="single" w:sz="4" w:space="0" w:color="auto"/>
              <w:right w:val="single" w:sz="4" w:space="0" w:color="auto"/>
            </w:tcBorders>
            <w:shd w:val="clear" w:color="auto" w:fill="C00000"/>
            <w:noWrap/>
            <w:vAlign w:val="center"/>
            <w:hideMark/>
          </w:tcPr>
          <w:p w14:paraId="2E466964"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Mode of Disposal</w:t>
            </w:r>
          </w:p>
        </w:tc>
      </w:tr>
      <w:tr w:rsidR="00D16404" w:rsidRPr="00041EFA" w14:paraId="7955BEE5"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3B770CAD"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w:t>
            </w:r>
          </w:p>
        </w:tc>
        <w:tc>
          <w:tcPr>
            <w:tcW w:w="3015" w:type="dxa"/>
            <w:tcBorders>
              <w:top w:val="nil"/>
              <w:left w:val="nil"/>
              <w:bottom w:val="single" w:sz="4" w:space="0" w:color="auto"/>
              <w:right w:val="single" w:sz="4" w:space="0" w:color="auto"/>
            </w:tcBorders>
            <w:shd w:val="clear" w:color="auto" w:fill="auto"/>
            <w:noWrap/>
            <w:vAlign w:val="center"/>
            <w:hideMark/>
          </w:tcPr>
          <w:p w14:paraId="612E1E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Sludge/Evaporation Residue</w:t>
            </w:r>
          </w:p>
        </w:tc>
        <w:tc>
          <w:tcPr>
            <w:tcW w:w="1877" w:type="dxa"/>
            <w:tcBorders>
              <w:top w:val="nil"/>
              <w:left w:val="nil"/>
              <w:bottom w:val="single" w:sz="4" w:space="0" w:color="auto"/>
              <w:right w:val="single" w:sz="4" w:space="0" w:color="auto"/>
            </w:tcBorders>
            <w:shd w:val="clear" w:color="auto" w:fill="auto"/>
            <w:noWrap/>
            <w:vAlign w:val="center"/>
            <w:hideMark/>
          </w:tcPr>
          <w:p w14:paraId="4165D213"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Evaporator</w:t>
            </w:r>
          </w:p>
        </w:tc>
        <w:tc>
          <w:tcPr>
            <w:tcW w:w="4439" w:type="dxa"/>
            <w:tcBorders>
              <w:top w:val="nil"/>
              <w:left w:val="nil"/>
              <w:bottom w:val="single" w:sz="4" w:space="0" w:color="auto"/>
              <w:right w:val="single" w:sz="4" w:space="0" w:color="auto"/>
            </w:tcBorders>
            <w:shd w:val="clear" w:color="auto" w:fill="auto"/>
            <w:noWrap/>
            <w:vAlign w:val="center"/>
            <w:hideMark/>
          </w:tcPr>
          <w:p w14:paraId="7A390A86"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TSDF Site</w:t>
            </w:r>
          </w:p>
        </w:tc>
      </w:tr>
      <w:tr w:rsidR="00D16404" w:rsidRPr="00041EFA" w14:paraId="26EC322A"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69896015"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w:t>
            </w:r>
          </w:p>
        </w:tc>
        <w:tc>
          <w:tcPr>
            <w:tcW w:w="3015" w:type="dxa"/>
            <w:tcBorders>
              <w:top w:val="nil"/>
              <w:left w:val="nil"/>
              <w:bottom w:val="single" w:sz="4" w:space="0" w:color="auto"/>
              <w:right w:val="single" w:sz="4" w:space="0" w:color="auto"/>
            </w:tcBorders>
            <w:shd w:val="clear" w:color="auto" w:fill="auto"/>
            <w:noWrap/>
            <w:vAlign w:val="center"/>
            <w:hideMark/>
          </w:tcPr>
          <w:p w14:paraId="5638006F"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Used Oil</w:t>
            </w:r>
          </w:p>
        </w:tc>
        <w:tc>
          <w:tcPr>
            <w:tcW w:w="1877" w:type="dxa"/>
            <w:tcBorders>
              <w:top w:val="nil"/>
              <w:left w:val="nil"/>
              <w:bottom w:val="single" w:sz="4" w:space="0" w:color="auto"/>
              <w:right w:val="single" w:sz="4" w:space="0" w:color="auto"/>
            </w:tcBorders>
            <w:shd w:val="clear" w:color="auto" w:fill="auto"/>
            <w:noWrap/>
            <w:vAlign w:val="center"/>
            <w:hideMark/>
          </w:tcPr>
          <w:p w14:paraId="3D75975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 xml:space="preserve">Lubrication/ </w:t>
            </w:r>
            <w:proofErr w:type="spellStart"/>
            <w:r w:rsidRPr="00041EFA">
              <w:rPr>
                <w:rFonts w:ascii="Arial" w:eastAsia="Times New Roman" w:hAnsi="Arial" w:cs="Arial"/>
                <w:color w:val="000000"/>
                <w:sz w:val="20"/>
                <w:szCs w:val="20"/>
                <w:lang w:val="en-US"/>
              </w:rPr>
              <w:t>D.G.set</w:t>
            </w:r>
            <w:proofErr w:type="spellEnd"/>
          </w:p>
        </w:tc>
        <w:tc>
          <w:tcPr>
            <w:tcW w:w="4439" w:type="dxa"/>
            <w:tcBorders>
              <w:top w:val="nil"/>
              <w:left w:val="nil"/>
              <w:bottom w:val="single" w:sz="4" w:space="0" w:color="auto"/>
              <w:right w:val="single" w:sz="4" w:space="0" w:color="auto"/>
            </w:tcBorders>
            <w:shd w:val="clear" w:color="auto" w:fill="auto"/>
            <w:noWrap/>
            <w:vAlign w:val="center"/>
            <w:hideMark/>
          </w:tcPr>
          <w:p w14:paraId="633C99FC"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as Lubricant within premises.</w:t>
            </w:r>
          </w:p>
        </w:tc>
      </w:tr>
      <w:tr w:rsidR="00D16404" w:rsidRPr="00041EFA" w14:paraId="641E9CF0"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E4D3206"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3</w:t>
            </w:r>
          </w:p>
        </w:tc>
        <w:tc>
          <w:tcPr>
            <w:tcW w:w="3015" w:type="dxa"/>
            <w:tcBorders>
              <w:top w:val="nil"/>
              <w:left w:val="nil"/>
              <w:bottom w:val="single" w:sz="4" w:space="0" w:color="auto"/>
              <w:right w:val="single" w:sz="4" w:space="0" w:color="auto"/>
            </w:tcBorders>
            <w:shd w:val="clear" w:color="auto" w:fill="auto"/>
            <w:noWrap/>
            <w:vAlign w:val="center"/>
            <w:hideMark/>
          </w:tcPr>
          <w:p w14:paraId="0284F5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Discarded drums/bags</w:t>
            </w:r>
          </w:p>
        </w:tc>
        <w:tc>
          <w:tcPr>
            <w:tcW w:w="1877" w:type="dxa"/>
            <w:tcBorders>
              <w:top w:val="nil"/>
              <w:left w:val="nil"/>
              <w:bottom w:val="single" w:sz="4" w:space="0" w:color="auto"/>
              <w:right w:val="single" w:sz="4" w:space="0" w:color="auto"/>
            </w:tcBorders>
            <w:shd w:val="clear" w:color="auto" w:fill="auto"/>
            <w:noWrap/>
            <w:vAlign w:val="center"/>
            <w:hideMark/>
          </w:tcPr>
          <w:p w14:paraId="41DB9EE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Stores</w:t>
            </w:r>
          </w:p>
        </w:tc>
        <w:tc>
          <w:tcPr>
            <w:tcW w:w="4439" w:type="dxa"/>
            <w:tcBorders>
              <w:top w:val="nil"/>
              <w:left w:val="nil"/>
              <w:bottom w:val="single" w:sz="4" w:space="0" w:color="auto"/>
              <w:right w:val="single" w:sz="4" w:space="0" w:color="auto"/>
            </w:tcBorders>
            <w:shd w:val="clear" w:color="auto" w:fill="auto"/>
            <w:noWrap/>
            <w:vAlign w:val="center"/>
            <w:hideMark/>
          </w:tcPr>
          <w:p w14:paraId="216CC06B"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Sold To Recycler</w:t>
            </w:r>
          </w:p>
        </w:tc>
      </w:tr>
    </w:tbl>
    <w:p w14:paraId="05779BC0"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B521B">
        <w:rPr>
          <w:rFonts w:ascii="Arial" w:hAnsi="Arial" w:cs="Arial"/>
          <w:bCs/>
          <w:noProof/>
          <w:color w:val="000000" w:themeColor="text1"/>
        </w:rPr>
        <mc:AlternateContent>
          <mc:Choice Requires="wps">
            <w:drawing>
              <wp:anchor distT="0" distB="0" distL="114300" distR="114300" simplePos="0" relativeHeight="252832768" behindDoc="0" locked="0" layoutInCell="1" allowOverlap="1" wp14:anchorId="426750E5" wp14:editId="04B49E69">
                <wp:simplePos x="0" y="0"/>
                <wp:positionH relativeFrom="margin">
                  <wp:posOffset>3067050</wp:posOffset>
                </wp:positionH>
                <wp:positionV relativeFrom="paragraph">
                  <wp:posOffset>0</wp:posOffset>
                </wp:positionV>
                <wp:extent cx="3385185" cy="314325"/>
                <wp:effectExtent l="0" t="0" r="0" b="0"/>
                <wp:wrapNone/>
                <wp:docPr id="2059" name="TextBox 4"/>
                <wp:cNvGraphicFramePr/>
                <a:graphic xmlns:a="http://schemas.openxmlformats.org/drawingml/2006/main">
                  <a:graphicData uri="http://schemas.microsoft.com/office/word/2010/wordprocessingShape">
                    <wps:wsp>
                      <wps:cNvSpPr txBox="1"/>
                      <wps:spPr>
                        <a:xfrm>
                          <a:off x="0" y="0"/>
                          <a:ext cx="3385185" cy="314325"/>
                        </a:xfrm>
                        <a:prstGeom prst="rect">
                          <a:avLst/>
                        </a:prstGeom>
                        <a:noFill/>
                      </wps:spPr>
                      <wps:txbx>
                        <w:txbxContent>
                          <w:p w14:paraId="1914727C"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0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5FB9BDA" w14:textId="2E193BB6"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6750E5" id="_x0000_s1295" type="#_x0000_t202" style="position:absolute;left:0;text-align:left;margin-left:241.5pt;margin-top:0;width:266.55pt;height:24.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" filled="f" stroked="f">
                <v:textbox>
                  <w:txbxContent>
                    <w:p w14:paraId="1914727C" w14:textId="77777777" w:rsidR="00D82C74" w:rsidRPr="005858C1" w:rsidRDefault="00D82C74"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9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5FB9BDA" w14:textId="2E193BB6"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589ED231"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ETP (Effluent Treatment Plant) sludge serves as the main source of hazardous waste generation from proposed activity. The other sources of hazardous waste generation from proposed activity includes spent or used oil generation from plant machinery and discarded barrel or containers from handling and storage of raw materials. </w:t>
      </w:r>
    </w:p>
    <w:p w14:paraId="5FF2798A"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A dedicated storage area will be provided in the unit for the hazardous storage within premises</w:t>
      </w:r>
      <w:r w:rsidRPr="00B370EC">
        <w:rPr>
          <w:rFonts w:ascii="Arial" w:eastAsia="Arial" w:hAnsi="Arial" w:cs="Arial"/>
          <w:sz w:val="24"/>
          <w:szCs w:val="24"/>
          <w:lang w:val="en-US"/>
        </w:rPr>
        <w:t xml:space="preserve"> having waterproof floor and roof cover.</w:t>
      </w:r>
      <w:r>
        <w:rPr>
          <w:rFonts w:ascii="Arial" w:eastAsia="Arial" w:hAnsi="Arial" w:cs="Arial"/>
          <w:sz w:val="24"/>
          <w:szCs w:val="24"/>
          <w:lang w:val="en-US"/>
        </w:rPr>
        <w:t xml:space="preserve"> </w:t>
      </w:r>
    </w:p>
    <w:p w14:paraId="742D97DE" w14:textId="77777777" w:rsidR="00D16404" w:rsidRDefault="00D16404" w:rsidP="00D16404">
      <w:pPr>
        <w:tabs>
          <w:tab w:val="left" w:pos="1365"/>
        </w:tabs>
        <w:spacing w:line="360" w:lineRule="auto"/>
        <w:jc w:val="both"/>
        <w:rPr>
          <w:rFonts w:ascii="Arial" w:eastAsia="Arial" w:hAnsi="Arial" w:cs="Arial"/>
          <w:sz w:val="24"/>
          <w:szCs w:val="24"/>
          <w:lang w:val="en-US"/>
        </w:rPr>
      </w:pPr>
    </w:p>
    <w:p w14:paraId="71F58D20" w14:textId="1F6F86ED" w:rsidR="00D16404" w:rsidRDefault="00D16404" w:rsidP="00D16404">
      <w:pPr>
        <w:pStyle w:val="ListParagraph"/>
        <w:tabs>
          <w:tab w:val="left" w:pos="1365"/>
        </w:tabs>
        <w:spacing w:line="360" w:lineRule="auto"/>
        <w:ind w:left="720" w:firstLine="0"/>
        <w:jc w:val="both"/>
        <w:rPr>
          <w:b/>
          <w:bCs/>
          <w:sz w:val="24"/>
          <w:szCs w:val="24"/>
        </w:rPr>
      </w:pPr>
    </w:p>
    <w:p w14:paraId="14980306" w14:textId="26B8B740" w:rsidR="00A212FD" w:rsidRDefault="00A212FD" w:rsidP="00D16404">
      <w:pPr>
        <w:pStyle w:val="ListParagraph"/>
        <w:tabs>
          <w:tab w:val="left" w:pos="1365"/>
        </w:tabs>
        <w:spacing w:line="360" w:lineRule="auto"/>
        <w:ind w:left="720" w:firstLine="0"/>
        <w:jc w:val="both"/>
        <w:rPr>
          <w:b/>
          <w:bCs/>
          <w:sz w:val="24"/>
          <w:szCs w:val="24"/>
        </w:rPr>
      </w:pPr>
    </w:p>
    <w:p w14:paraId="175AE353" w14:textId="14CFAF29" w:rsidR="00A212FD" w:rsidRDefault="00A212FD" w:rsidP="00D16404">
      <w:pPr>
        <w:pStyle w:val="ListParagraph"/>
        <w:tabs>
          <w:tab w:val="left" w:pos="1365"/>
        </w:tabs>
        <w:spacing w:line="360" w:lineRule="auto"/>
        <w:ind w:left="720" w:firstLine="0"/>
        <w:jc w:val="both"/>
        <w:rPr>
          <w:b/>
          <w:bCs/>
          <w:sz w:val="24"/>
          <w:szCs w:val="24"/>
        </w:rPr>
      </w:pPr>
    </w:p>
    <w:p w14:paraId="7E7F80B9" w14:textId="7C7A2853" w:rsidR="00A212FD" w:rsidRDefault="00A212FD" w:rsidP="00D16404">
      <w:pPr>
        <w:pStyle w:val="ListParagraph"/>
        <w:tabs>
          <w:tab w:val="left" w:pos="1365"/>
        </w:tabs>
        <w:spacing w:line="360" w:lineRule="auto"/>
        <w:ind w:left="720" w:firstLine="0"/>
        <w:jc w:val="both"/>
        <w:rPr>
          <w:b/>
          <w:bCs/>
          <w:sz w:val="24"/>
          <w:szCs w:val="24"/>
        </w:rPr>
      </w:pPr>
    </w:p>
    <w:p w14:paraId="48076B4F" w14:textId="77777777" w:rsidR="00D16404" w:rsidRDefault="00D16404" w:rsidP="00D16404">
      <w:pPr>
        <w:spacing w:line="240" w:lineRule="auto"/>
        <w:rPr>
          <w:rFonts w:ascii="Verdana" w:hAnsi="Verdana"/>
          <w:b/>
          <w:bCs/>
          <w:sz w:val="20"/>
          <w:szCs w:val="20"/>
        </w:rPr>
      </w:pPr>
    </w:p>
    <w:p w14:paraId="5FAC81E6" w14:textId="35841A8A"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.8 Raw Material Required</w:t>
      </w:r>
      <w:r>
        <w:rPr>
          <w:rFonts w:ascii="Arial" w:hAnsi="Arial" w:cs="Arial"/>
          <w:b/>
          <w:bCs/>
          <w:sz w:val="24"/>
          <w:szCs w:val="24"/>
        </w:rPr>
        <w:t xml:space="preserve"> and Key Suppliers in India Market</w:t>
      </w:r>
    </w:p>
    <w:p w14:paraId="78004A57" w14:textId="77777777" w:rsidR="00D16404" w:rsidRDefault="00D16404" w:rsidP="00D16404">
      <w:pPr>
        <w:spacing w:line="240" w:lineRule="auto"/>
        <w:rPr>
          <w:rFonts w:ascii="Verdana" w:hAnsi="Verdana"/>
          <w:b/>
          <w:bCs/>
          <w:sz w:val="20"/>
          <w:szCs w:val="20"/>
        </w:rPr>
      </w:pPr>
    </w:p>
    <w:tbl>
      <w:tblPr>
        <w:tblStyle w:val="TableGrid"/>
        <w:tblW w:w="10132" w:type="dxa"/>
        <w:tblLook w:val="04A0" w:firstRow="1" w:lastRow="0" w:firstColumn="1" w:lastColumn="0" w:noHBand="0" w:noVBand="1"/>
      </w:tblPr>
      <w:tblGrid>
        <w:gridCol w:w="792"/>
        <w:gridCol w:w="1654"/>
        <w:gridCol w:w="1522"/>
        <w:gridCol w:w="1586"/>
        <w:gridCol w:w="1491"/>
        <w:gridCol w:w="1437"/>
        <w:gridCol w:w="1650"/>
      </w:tblGrid>
      <w:tr w:rsidR="00D16404" w:rsidRPr="00B03E75" w14:paraId="711B6B6C" w14:textId="77777777" w:rsidTr="00373244">
        <w:trPr>
          <w:trHeight w:val="695"/>
        </w:trPr>
        <w:tc>
          <w:tcPr>
            <w:tcW w:w="792" w:type="dxa"/>
          </w:tcPr>
          <w:p w14:paraId="3E30DA20"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 No</w:t>
            </w:r>
          </w:p>
        </w:tc>
        <w:tc>
          <w:tcPr>
            <w:tcW w:w="1654" w:type="dxa"/>
          </w:tcPr>
          <w:p w14:paraId="732CD477"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 xml:space="preserve">Raw Material </w:t>
            </w:r>
          </w:p>
        </w:tc>
        <w:tc>
          <w:tcPr>
            <w:tcW w:w="1522" w:type="dxa"/>
          </w:tcPr>
          <w:p w14:paraId="19DFC714"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1</w:t>
            </w:r>
          </w:p>
        </w:tc>
        <w:tc>
          <w:tcPr>
            <w:tcW w:w="1586" w:type="dxa"/>
          </w:tcPr>
          <w:p w14:paraId="38E508D5"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2</w:t>
            </w:r>
          </w:p>
        </w:tc>
        <w:tc>
          <w:tcPr>
            <w:tcW w:w="1491" w:type="dxa"/>
          </w:tcPr>
          <w:p w14:paraId="4590A08E"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3</w:t>
            </w:r>
          </w:p>
        </w:tc>
        <w:tc>
          <w:tcPr>
            <w:tcW w:w="1437" w:type="dxa"/>
          </w:tcPr>
          <w:p w14:paraId="586C44DF"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4</w:t>
            </w:r>
          </w:p>
        </w:tc>
        <w:tc>
          <w:tcPr>
            <w:tcW w:w="1650" w:type="dxa"/>
          </w:tcPr>
          <w:p w14:paraId="4C9AFE52"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5</w:t>
            </w:r>
          </w:p>
        </w:tc>
      </w:tr>
      <w:tr w:rsidR="00D16404" w:rsidRPr="00B03E75" w14:paraId="3D9E058C" w14:textId="77777777" w:rsidTr="00373244">
        <w:trPr>
          <w:trHeight w:val="559"/>
        </w:trPr>
        <w:tc>
          <w:tcPr>
            <w:tcW w:w="792" w:type="dxa"/>
          </w:tcPr>
          <w:p w14:paraId="43F5140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1.</w:t>
            </w:r>
          </w:p>
        </w:tc>
        <w:tc>
          <w:tcPr>
            <w:tcW w:w="1654" w:type="dxa"/>
          </w:tcPr>
          <w:p w14:paraId="2C0F46D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Epoxy Resin</w:t>
            </w:r>
          </w:p>
        </w:tc>
        <w:tc>
          <w:tcPr>
            <w:tcW w:w="1522" w:type="dxa"/>
          </w:tcPr>
          <w:p w14:paraId="611C585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Grasim Industries Ltd</w:t>
            </w:r>
          </w:p>
        </w:tc>
        <w:tc>
          <w:tcPr>
            <w:tcW w:w="1586" w:type="dxa"/>
          </w:tcPr>
          <w:p w14:paraId="177656C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491" w:type="dxa"/>
          </w:tcPr>
          <w:p w14:paraId="31EBE13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Covestro AG</w:t>
            </w:r>
          </w:p>
        </w:tc>
        <w:tc>
          <w:tcPr>
            <w:tcW w:w="1437" w:type="dxa"/>
          </w:tcPr>
          <w:p w14:paraId="412BDB6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Huntsman</w:t>
            </w:r>
          </w:p>
          <w:p w14:paraId="4A8D429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Corporation</w:t>
            </w:r>
          </w:p>
        </w:tc>
        <w:tc>
          <w:tcPr>
            <w:tcW w:w="1650" w:type="dxa"/>
          </w:tcPr>
          <w:p w14:paraId="2840162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Hexion Inc.</w:t>
            </w:r>
          </w:p>
        </w:tc>
      </w:tr>
      <w:tr w:rsidR="00D16404" w:rsidRPr="00B03E75" w14:paraId="11498570" w14:textId="77777777" w:rsidTr="00373244">
        <w:trPr>
          <w:trHeight w:val="787"/>
        </w:trPr>
        <w:tc>
          <w:tcPr>
            <w:tcW w:w="792" w:type="dxa"/>
          </w:tcPr>
          <w:p w14:paraId="7247949D"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2.</w:t>
            </w:r>
          </w:p>
        </w:tc>
        <w:tc>
          <w:tcPr>
            <w:tcW w:w="1654" w:type="dxa"/>
          </w:tcPr>
          <w:p w14:paraId="3F1D333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Bisphenol-A</w:t>
            </w:r>
          </w:p>
        </w:tc>
        <w:tc>
          <w:tcPr>
            <w:tcW w:w="1522" w:type="dxa"/>
          </w:tcPr>
          <w:p w14:paraId="5E417E7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586" w:type="dxa"/>
          </w:tcPr>
          <w:p w14:paraId="119EA19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w:t>
            </w:r>
          </w:p>
        </w:tc>
        <w:tc>
          <w:tcPr>
            <w:tcW w:w="1491" w:type="dxa"/>
          </w:tcPr>
          <w:p w14:paraId="0DAA9E7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LG Chem</w:t>
            </w:r>
          </w:p>
        </w:tc>
        <w:tc>
          <w:tcPr>
            <w:tcW w:w="1437" w:type="dxa"/>
          </w:tcPr>
          <w:p w14:paraId="658ED97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Mitsubishi Chemical</w:t>
            </w:r>
          </w:p>
        </w:tc>
        <w:tc>
          <w:tcPr>
            <w:tcW w:w="1650" w:type="dxa"/>
          </w:tcPr>
          <w:p w14:paraId="3439324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Mitsui Chemicals</w:t>
            </w:r>
          </w:p>
        </w:tc>
      </w:tr>
      <w:tr w:rsidR="00D16404" w:rsidRPr="00B03E75" w14:paraId="7E80D556" w14:textId="77777777" w:rsidTr="00373244">
        <w:trPr>
          <w:trHeight w:val="580"/>
        </w:trPr>
        <w:tc>
          <w:tcPr>
            <w:tcW w:w="792" w:type="dxa"/>
          </w:tcPr>
          <w:p w14:paraId="4C90D867"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3.</w:t>
            </w:r>
          </w:p>
        </w:tc>
        <w:tc>
          <w:tcPr>
            <w:tcW w:w="1654" w:type="dxa"/>
          </w:tcPr>
          <w:p w14:paraId="6BCAC2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Methacrylic Acid</w:t>
            </w:r>
          </w:p>
        </w:tc>
        <w:tc>
          <w:tcPr>
            <w:tcW w:w="1522" w:type="dxa"/>
          </w:tcPr>
          <w:p w14:paraId="5C95B07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Evonik Industries</w:t>
            </w:r>
          </w:p>
        </w:tc>
        <w:tc>
          <w:tcPr>
            <w:tcW w:w="1586" w:type="dxa"/>
          </w:tcPr>
          <w:p w14:paraId="759F0BE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c>
          <w:tcPr>
            <w:tcW w:w="1491" w:type="dxa"/>
          </w:tcPr>
          <w:p w14:paraId="7198C53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Formosa Plastics</w:t>
            </w:r>
          </w:p>
        </w:tc>
        <w:tc>
          <w:tcPr>
            <w:tcW w:w="1437" w:type="dxa"/>
          </w:tcPr>
          <w:p w14:paraId="0CD25AE6" w14:textId="77777777" w:rsidR="00D16404" w:rsidRPr="00B03E75" w:rsidRDefault="00D16404" w:rsidP="00373244">
            <w:pPr>
              <w:tabs>
                <w:tab w:val="left" w:pos="1365"/>
              </w:tabs>
              <w:rPr>
                <w:rFonts w:ascii="Arial" w:hAnsi="Arial" w:cs="Arial"/>
                <w:sz w:val="20"/>
                <w:szCs w:val="20"/>
              </w:rPr>
            </w:pPr>
            <w:proofErr w:type="spellStart"/>
            <w:r w:rsidRPr="00B03E75">
              <w:rPr>
                <w:rFonts w:ascii="Arial" w:hAnsi="Arial" w:cs="Arial"/>
                <w:sz w:val="20"/>
                <w:szCs w:val="20"/>
              </w:rPr>
              <w:t>Kusumoto</w:t>
            </w:r>
            <w:proofErr w:type="spellEnd"/>
            <w:r w:rsidRPr="00B03E75">
              <w:rPr>
                <w:rFonts w:ascii="Arial" w:hAnsi="Arial" w:cs="Arial"/>
                <w:sz w:val="20"/>
                <w:szCs w:val="20"/>
              </w:rPr>
              <w:t xml:space="preserve"> Chemicals Ltd</w:t>
            </w:r>
          </w:p>
        </w:tc>
        <w:tc>
          <w:tcPr>
            <w:tcW w:w="1650" w:type="dxa"/>
          </w:tcPr>
          <w:p w14:paraId="7CF5D88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Celanese</w:t>
            </w:r>
          </w:p>
        </w:tc>
      </w:tr>
      <w:tr w:rsidR="00D16404" w:rsidRPr="00B03E75" w14:paraId="64702F0E" w14:textId="77777777" w:rsidTr="00373244">
        <w:trPr>
          <w:trHeight w:val="695"/>
        </w:trPr>
        <w:tc>
          <w:tcPr>
            <w:tcW w:w="792" w:type="dxa"/>
          </w:tcPr>
          <w:p w14:paraId="2F852ED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4.</w:t>
            </w:r>
          </w:p>
        </w:tc>
        <w:tc>
          <w:tcPr>
            <w:tcW w:w="1654" w:type="dxa"/>
          </w:tcPr>
          <w:p w14:paraId="2363C069"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Styrene Monomer</w:t>
            </w:r>
          </w:p>
        </w:tc>
        <w:tc>
          <w:tcPr>
            <w:tcW w:w="1522" w:type="dxa"/>
          </w:tcPr>
          <w:p w14:paraId="44D933B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SABIC</w:t>
            </w:r>
          </w:p>
        </w:tc>
        <w:tc>
          <w:tcPr>
            <w:tcW w:w="1586" w:type="dxa"/>
          </w:tcPr>
          <w:p w14:paraId="5BA2D15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INEOS Group Ltd</w:t>
            </w:r>
          </w:p>
        </w:tc>
        <w:tc>
          <w:tcPr>
            <w:tcW w:w="1491" w:type="dxa"/>
          </w:tcPr>
          <w:p w14:paraId="104513B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Hanwha Group</w:t>
            </w:r>
          </w:p>
        </w:tc>
        <w:tc>
          <w:tcPr>
            <w:tcW w:w="1437" w:type="dxa"/>
          </w:tcPr>
          <w:p w14:paraId="45119CD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Royal Dutch Shell plc</w:t>
            </w:r>
          </w:p>
        </w:tc>
        <w:tc>
          <w:tcPr>
            <w:tcW w:w="1650" w:type="dxa"/>
          </w:tcPr>
          <w:p w14:paraId="4FBB6DC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Chevron Phillips Chemical</w:t>
            </w:r>
          </w:p>
        </w:tc>
      </w:tr>
      <w:tr w:rsidR="00D16404" w:rsidRPr="00B03E75" w14:paraId="4B58125E" w14:textId="77777777" w:rsidTr="00373244">
        <w:trPr>
          <w:trHeight w:val="357"/>
        </w:trPr>
        <w:tc>
          <w:tcPr>
            <w:tcW w:w="792" w:type="dxa"/>
          </w:tcPr>
          <w:p w14:paraId="3ECA2745"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5.</w:t>
            </w:r>
          </w:p>
        </w:tc>
        <w:tc>
          <w:tcPr>
            <w:tcW w:w="1654" w:type="dxa"/>
          </w:tcPr>
          <w:p w14:paraId="6C514D3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Tri-Ethyl Amine</w:t>
            </w:r>
          </w:p>
        </w:tc>
        <w:tc>
          <w:tcPr>
            <w:tcW w:w="1522" w:type="dxa"/>
          </w:tcPr>
          <w:p w14:paraId="060C3E4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Balaji Amines Ltd</w:t>
            </w:r>
          </w:p>
        </w:tc>
        <w:tc>
          <w:tcPr>
            <w:tcW w:w="1586" w:type="dxa"/>
          </w:tcPr>
          <w:p w14:paraId="1EBEEB9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Alkyl Amine Ltd</w:t>
            </w:r>
          </w:p>
        </w:tc>
        <w:tc>
          <w:tcPr>
            <w:tcW w:w="1491" w:type="dxa"/>
          </w:tcPr>
          <w:p w14:paraId="1D619F2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BASF SE</w:t>
            </w:r>
          </w:p>
        </w:tc>
        <w:tc>
          <w:tcPr>
            <w:tcW w:w="1437" w:type="dxa"/>
          </w:tcPr>
          <w:p w14:paraId="45229E9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Eastman Corporation</w:t>
            </w:r>
          </w:p>
        </w:tc>
        <w:tc>
          <w:tcPr>
            <w:tcW w:w="1650" w:type="dxa"/>
          </w:tcPr>
          <w:p w14:paraId="5C29D1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r>
    </w:tbl>
    <w:p w14:paraId="0CC57053" w14:textId="77777777" w:rsidR="00D16404" w:rsidRDefault="00D16404" w:rsidP="00D16404">
      <w:pPr>
        <w:tabs>
          <w:tab w:val="left" w:pos="1365"/>
        </w:tabs>
        <w:spacing w:line="360" w:lineRule="auto"/>
        <w:jc w:val="both"/>
        <w:rPr>
          <w:rFonts w:ascii="Arial" w:hAnsi="Arial" w:cs="Arial"/>
          <w:b/>
          <w:bCs/>
          <w:sz w:val="24"/>
          <w:szCs w:val="24"/>
        </w:rPr>
      </w:pPr>
    </w:p>
    <w:p w14:paraId="3FCB9216" w14:textId="35B38316" w:rsidR="00177150" w:rsidRPr="00AF168F" w:rsidRDefault="00177150" w:rsidP="00177150">
      <w:pPr>
        <w:spacing w:line="360" w:lineRule="auto"/>
        <w:jc w:val="both"/>
        <w:rPr>
          <w:rFonts w:ascii="Arial" w:hAnsi="Arial" w:cs="Arial"/>
          <w:b/>
          <w:bCs/>
          <w:sz w:val="24"/>
          <w:szCs w:val="24"/>
        </w:rPr>
      </w:pPr>
      <w:r>
        <w:rPr>
          <w:rFonts w:ascii="Arial" w:hAnsi="Arial" w:cs="Arial"/>
          <w:b/>
          <w:bCs/>
          <w:sz w:val="24"/>
          <w:szCs w:val="24"/>
        </w:rPr>
        <w:t xml:space="preserve">Upcoming </w:t>
      </w:r>
      <w:r w:rsidRPr="00AF168F">
        <w:rPr>
          <w:rFonts w:ascii="Arial" w:hAnsi="Arial" w:cs="Arial"/>
          <w:b/>
          <w:bCs/>
          <w:sz w:val="24"/>
          <w:szCs w:val="24"/>
        </w:rPr>
        <w:t>Development</w:t>
      </w:r>
      <w:r>
        <w:rPr>
          <w:rFonts w:ascii="Arial" w:hAnsi="Arial" w:cs="Arial"/>
          <w:b/>
          <w:bCs/>
          <w:sz w:val="24"/>
          <w:szCs w:val="24"/>
        </w:rPr>
        <w:t>s in Technology</w:t>
      </w:r>
    </w:p>
    <w:p w14:paraId="7FB0196D" w14:textId="77777777" w:rsidR="00177150" w:rsidRPr="00AF168F" w:rsidRDefault="00177150" w:rsidP="00177150">
      <w:pPr>
        <w:spacing w:line="360" w:lineRule="auto"/>
        <w:jc w:val="both"/>
        <w:rPr>
          <w:rFonts w:ascii="Arial" w:hAnsi="Arial" w:cs="Arial"/>
          <w:b/>
          <w:bCs/>
          <w:color w:val="333333"/>
          <w:sz w:val="24"/>
          <w:szCs w:val="24"/>
          <w:shd w:val="clear" w:color="auto" w:fill="FFFFFF"/>
        </w:rPr>
      </w:pPr>
      <w:r w:rsidRPr="00AF168F">
        <w:rPr>
          <w:rFonts w:ascii="Arial" w:hAnsi="Arial" w:cs="Arial"/>
          <w:b/>
          <w:bCs/>
          <w:sz w:val="24"/>
          <w:szCs w:val="24"/>
          <w:shd w:val="clear" w:color="auto" w:fill="FFFFFF"/>
        </w:rPr>
        <w:t xml:space="preserve">Bio-sourced vinyl ester resin: </w:t>
      </w:r>
      <w:proofErr w:type="gramStart"/>
      <w:r w:rsidRPr="00AF168F">
        <w:rPr>
          <w:rFonts w:ascii="Arial" w:hAnsi="Arial" w:cs="Arial"/>
          <w:sz w:val="24"/>
          <w:szCs w:val="24"/>
          <w:shd w:val="clear" w:color="auto" w:fill="FFFFFF"/>
        </w:rPr>
        <w:t>New</w:t>
      </w:r>
      <w:proofErr w:type="gramEnd"/>
      <w:r w:rsidRPr="00AF168F">
        <w:rPr>
          <w:rFonts w:ascii="Arial" w:hAnsi="Arial" w:cs="Arial"/>
          <w:sz w:val="24"/>
          <w:szCs w:val="24"/>
          <w:shd w:val="clear" w:color="auto" w:fill="FFFFFF"/>
        </w:rPr>
        <w:t xml:space="preserve"> thermoset composite material made from cardanol-based resin blended with microfibrillar cellulose was compared to petroleum-based vinyl ester and glass-fibre reinforced unsaturated polyester in terms of mechanical, thermal, rheological and surface properties of produced polymers and composites. The bio-sourced material was less resistant than the commercial vinyl ester but comparable to the unsaturated polyester resin. Microfibrillar cellulose increased the tensile strength and modulus but increased the resin viscosity and decreased the mixture homogeneity.</w:t>
      </w:r>
    </w:p>
    <w:p w14:paraId="086CC602" w14:textId="77777777" w:rsidR="00177150" w:rsidRPr="00AF168F" w:rsidRDefault="00177150" w:rsidP="00177150">
      <w:pPr>
        <w:spacing w:line="360" w:lineRule="auto"/>
        <w:jc w:val="both"/>
        <w:rPr>
          <w:rFonts w:ascii="Arial" w:hAnsi="Arial" w:cs="Arial"/>
          <w:b/>
          <w:bCs/>
          <w:sz w:val="24"/>
          <w:szCs w:val="24"/>
          <w:shd w:val="clear" w:color="auto" w:fill="FFFFFF"/>
        </w:rPr>
      </w:pPr>
      <w:r w:rsidRPr="00AF168F">
        <w:rPr>
          <w:rFonts w:ascii="Arial" w:hAnsi="Arial" w:cs="Arial"/>
          <w:b/>
          <w:bCs/>
          <w:sz w:val="24"/>
          <w:szCs w:val="24"/>
          <w:shd w:val="clear" w:color="auto" w:fill="FFFFFF"/>
        </w:rPr>
        <w:t xml:space="preserve">Styrene Emission: </w:t>
      </w:r>
    </w:p>
    <w:p w14:paraId="4FF4ED27" w14:textId="310565A6" w:rsidR="00177150" w:rsidRPr="00AF168F" w:rsidRDefault="00177150" w:rsidP="00177150">
      <w:pPr>
        <w:spacing w:line="360" w:lineRule="auto"/>
        <w:jc w:val="both"/>
        <w:rPr>
          <w:rFonts w:ascii="Arial" w:hAnsi="Arial" w:cs="Arial"/>
          <w:sz w:val="24"/>
          <w:szCs w:val="24"/>
          <w:shd w:val="clear" w:color="auto" w:fill="FFFFFF"/>
        </w:rPr>
      </w:pPr>
      <w:r w:rsidRPr="00AF168F">
        <w:rPr>
          <w:rFonts w:ascii="Arial" w:hAnsi="Arial" w:cs="Arial"/>
          <w:sz w:val="24"/>
          <w:szCs w:val="24"/>
          <w:shd w:val="clear" w:color="auto" w:fill="FFFFFF"/>
        </w:rPr>
        <w:t xml:space="preserve">Due to growing health concern3, the styrene content has been greatly reduced in resin systems or completely replaced </w:t>
      </w:r>
      <w:r w:rsidR="00DB5307" w:rsidRPr="00AF168F">
        <w:rPr>
          <w:rFonts w:ascii="Arial" w:hAnsi="Arial" w:cs="Arial"/>
          <w:sz w:val="24"/>
          <w:szCs w:val="24"/>
          <w:shd w:val="clear" w:color="auto" w:fill="FFFFFF"/>
        </w:rPr>
        <w:t>by less</w:t>
      </w:r>
      <w:r w:rsidRPr="00AF168F">
        <w:rPr>
          <w:rFonts w:ascii="Arial" w:hAnsi="Arial" w:cs="Arial"/>
          <w:sz w:val="24"/>
          <w:szCs w:val="24"/>
          <w:shd w:val="clear" w:color="auto" w:fill="FFFFFF"/>
        </w:rPr>
        <w:t xml:space="preserve"> toxic vinyl monomers such as vinyl toluene, vinyl acetate, or methyl (meth)acrylate as well as by difunctional vinyl </w:t>
      </w:r>
      <w:r w:rsidR="00DB5307" w:rsidRPr="00AF168F">
        <w:rPr>
          <w:rFonts w:ascii="Arial" w:hAnsi="Arial" w:cs="Arial"/>
          <w:sz w:val="24"/>
          <w:szCs w:val="24"/>
          <w:shd w:val="clear" w:color="auto" w:fill="FFFFFF"/>
        </w:rPr>
        <w:t>monomers</w:t>
      </w:r>
      <w:r w:rsidRPr="00AF168F">
        <w:rPr>
          <w:rFonts w:ascii="Arial" w:hAnsi="Arial" w:cs="Arial"/>
          <w:sz w:val="24"/>
          <w:szCs w:val="24"/>
          <w:shd w:val="clear" w:color="auto" w:fill="FFFFFF"/>
        </w:rPr>
        <w:t xml:space="preserve"> such as diacrylates and </w:t>
      </w:r>
      <w:proofErr w:type="spellStart"/>
      <w:r w:rsidRPr="00AF168F">
        <w:rPr>
          <w:rFonts w:ascii="Arial" w:hAnsi="Arial" w:cs="Arial"/>
          <w:sz w:val="24"/>
          <w:szCs w:val="24"/>
          <w:shd w:val="clear" w:color="auto" w:fill="FFFFFF"/>
        </w:rPr>
        <w:t>dimethacrylates</w:t>
      </w:r>
      <w:proofErr w:type="spellEnd"/>
      <w:r w:rsidRPr="00AF168F">
        <w:rPr>
          <w:rFonts w:ascii="Arial" w:hAnsi="Arial" w:cs="Arial"/>
          <w:sz w:val="24"/>
          <w:szCs w:val="24"/>
          <w:shd w:val="clear" w:color="auto" w:fill="FFFFFF"/>
        </w:rPr>
        <w:t>.</w:t>
      </w:r>
    </w:p>
    <w:p w14:paraId="25C79943" w14:textId="77777777" w:rsidR="00D16404" w:rsidRDefault="00D16404" w:rsidP="00D16404">
      <w:pPr>
        <w:tabs>
          <w:tab w:val="left" w:pos="1365"/>
        </w:tabs>
        <w:spacing w:line="360" w:lineRule="auto"/>
        <w:jc w:val="both"/>
        <w:rPr>
          <w:rFonts w:ascii="Arial" w:hAnsi="Arial" w:cs="Arial"/>
          <w:sz w:val="24"/>
          <w:szCs w:val="24"/>
        </w:rPr>
      </w:pPr>
    </w:p>
    <w:p w14:paraId="58742F2A" w14:textId="27FAF5ED" w:rsidR="00B524C4" w:rsidRDefault="00B524C4" w:rsidP="00B524C4">
      <w:pPr>
        <w:tabs>
          <w:tab w:val="left" w:pos="1365"/>
        </w:tabs>
        <w:spacing w:line="360" w:lineRule="auto"/>
        <w:jc w:val="both"/>
        <w:rPr>
          <w:rFonts w:ascii="Arial" w:hAnsi="Arial" w:cs="Arial"/>
          <w:b/>
          <w:bCs/>
          <w:sz w:val="24"/>
          <w:szCs w:val="24"/>
        </w:rPr>
      </w:pPr>
    </w:p>
    <w:p w14:paraId="61B95E1C" w14:textId="1F5C5049" w:rsidR="00D16404" w:rsidRDefault="00D16404" w:rsidP="00B524C4">
      <w:pPr>
        <w:tabs>
          <w:tab w:val="left" w:pos="1365"/>
        </w:tabs>
        <w:spacing w:line="360" w:lineRule="auto"/>
        <w:jc w:val="both"/>
        <w:rPr>
          <w:rFonts w:ascii="Arial" w:hAnsi="Arial" w:cs="Arial"/>
          <w:b/>
          <w:bCs/>
          <w:sz w:val="24"/>
          <w:szCs w:val="24"/>
        </w:rPr>
      </w:pPr>
    </w:p>
    <w:p w14:paraId="1AC9FAB0" w14:textId="39190230" w:rsidR="00DB5307" w:rsidRDefault="00DB5307" w:rsidP="00B524C4">
      <w:pPr>
        <w:tabs>
          <w:tab w:val="left" w:pos="1365"/>
        </w:tabs>
        <w:spacing w:line="360" w:lineRule="auto"/>
        <w:jc w:val="both"/>
        <w:rPr>
          <w:rFonts w:ascii="Arial" w:eastAsia="Arial" w:hAnsi="Arial" w:cs="Arial"/>
          <w:b/>
          <w:bCs/>
          <w:sz w:val="24"/>
          <w:szCs w:val="24"/>
          <w:lang w:val="en-US"/>
        </w:rPr>
      </w:pPr>
    </w:p>
    <w:p w14:paraId="027A4F08" w14:textId="763999B0"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lastRenderedPageBreak/>
        <w:t>5</w:t>
      </w:r>
      <w:r w:rsidRPr="00695ED4">
        <w:rPr>
          <w:rFonts w:ascii="Arial" w:eastAsia="Arial" w:hAnsi="Arial" w:cs="Arial"/>
          <w:b/>
          <w:bCs/>
          <w:sz w:val="24"/>
          <w:szCs w:val="24"/>
          <w:lang w:val="en-US"/>
        </w:rPr>
        <w:t>. Economic Evaluation</w:t>
      </w:r>
    </w:p>
    <w:p w14:paraId="29369A0F" w14:textId="24C8FEBA" w:rsidR="00B524C4" w:rsidRDefault="00B524C4" w:rsidP="00B524C4">
      <w:pPr>
        <w:tabs>
          <w:tab w:val="left" w:pos="1365"/>
        </w:tabs>
        <w:spacing w:line="360" w:lineRule="auto"/>
        <w:jc w:val="both"/>
        <w:rPr>
          <w:rFonts w:ascii="Arial" w:eastAsia="Arial" w:hAnsi="Arial" w:cs="Arial"/>
          <w:sz w:val="24"/>
          <w:szCs w:val="24"/>
          <w:lang w:val="en-US"/>
        </w:rPr>
      </w:pPr>
      <w:r>
        <w:rPr>
          <w:rFonts w:ascii="Arial" w:eastAsia="Arial" w:hAnsi="Arial" w:cs="Arial"/>
          <w:b/>
          <w:bCs/>
          <w:sz w:val="24"/>
          <w:szCs w:val="24"/>
          <w:lang w:val="en-US"/>
        </w:rPr>
        <w:t xml:space="preserve">5.1 Estimated Investment: </w:t>
      </w:r>
      <w:r w:rsidRPr="00695ED4">
        <w:rPr>
          <w:rFonts w:ascii="Arial" w:eastAsia="Arial" w:hAnsi="Arial" w:cs="Arial"/>
          <w:sz w:val="24"/>
          <w:szCs w:val="24"/>
          <w:lang w:val="en-US"/>
        </w:rPr>
        <w:t>For the suggested capacity of 30 K</w:t>
      </w:r>
      <w:r>
        <w:rPr>
          <w:rFonts w:ascii="Arial" w:eastAsia="Arial" w:hAnsi="Arial" w:cs="Arial"/>
          <w:sz w:val="24"/>
          <w:szCs w:val="24"/>
          <w:lang w:val="en-US"/>
        </w:rPr>
        <w:t>TP</w:t>
      </w:r>
      <w:r w:rsidRPr="00695ED4">
        <w:rPr>
          <w:rFonts w:ascii="Arial" w:eastAsia="Arial" w:hAnsi="Arial" w:cs="Arial"/>
          <w:sz w:val="24"/>
          <w:szCs w:val="24"/>
          <w:lang w:val="en-US"/>
        </w:rPr>
        <w:t>A, overall investment is USD 10.</w:t>
      </w:r>
      <w:r w:rsidR="00F64B30">
        <w:rPr>
          <w:rFonts w:ascii="Arial" w:eastAsia="Arial" w:hAnsi="Arial" w:cs="Arial"/>
          <w:sz w:val="24"/>
          <w:szCs w:val="24"/>
          <w:lang w:val="en-US"/>
        </w:rPr>
        <w:t>77</w:t>
      </w:r>
      <w:r w:rsidRPr="00695ED4">
        <w:rPr>
          <w:rFonts w:ascii="Arial" w:eastAsia="Arial" w:hAnsi="Arial" w:cs="Arial"/>
          <w:sz w:val="24"/>
          <w:szCs w:val="24"/>
          <w:lang w:val="en-US"/>
        </w:rPr>
        <w:t xml:space="preserve"> million. The exchange rate is </w:t>
      </w:r>
      <w:r w:rsidR="0053102A">
        <w:rPr>
          <w:rFonts w:ascii="Arial" w:eastAsia="Arial" w:hAnsi="Arial" w:cs="Arial"/>
          <w:sz w:val="24"/>
          <w:szCs w:val="24"/>
          <w:lang w:val="en-US"/>
        </w:rPr>
        <w:t xml:space="preserve">considered </w:t>
      </w:r>
      <w:r w:rsidRPr="00695ED4">
        <w:rPr>
          <w:rFonts w:ascii="Arial" w:eastAsia="Arial" w:hAnsi="Arial" w:cs="Arial"/>
          <w:sz w:val="24"/>
          <w:szCs w:val="24"/>
          <w:lang w:val="en-US"/>
        </w:rPr>
        <w:t>USD 1 = INR 73.30</w:t>
      </w:r>
      <w:r>
        <w:rPr>
          <w:rFonts w:ascii="Arial" w:eastAsia="Arial" w:hAnsi="Arial" w:cs="Arial"/>
          <w:sz w:val="24"/>
          <w:szCs w:val="24"/>
          <w:lang w:val="en-US"/>
        </w:rPr>
        <w:t>. Considering current volatility in commodity cycles and exchange rate, capital expenditure for the project may increase by 10-12 percent if project is implemented by near future.</w:t>
      </w:r>
    </w:p>
    <w:p w14:paraId="2EC0F51D" w14:textId="77777777" w:rsidR="00B524C4" w:rsidRDefault="00B524C4" w:rsidP="00B524C4">
      <w:pPr>
        <w:tabs>
          <w:tab w:val="left" w:pos="1365"/>
        </w:tabs>
        <w:spacing w:line="360" w:lineRule="auto"/>
        <w:jc w:val="both"/>
        <w:rPr>
          <w:rFonts w:ascii="Arial" w:eastAsia="Arial" w:hAnsi="Arial" w:cs="Arial"/>
          <w:b/>
          <w:bCs/>
          <w:sz w:val="24"/>
          <w:szCs w:val="24"/>
          <w:lang w:val="en-US"/>
        </w:rPr>
      </w:pPr>
      <w:r w:rsidRPr="00425BF5">
        <w:rPr>
          <w:rFonts w:ascii="Arial" w:eastAsia="Arial" w:hAnsi="Arial" w:cs="Arial"/>
          <w:b/>
          <w:bCs/>
          <w:sz w:val="24"/>
          <w:szCs w:val="24"/>
          <w:lang w:val="en-US"/>
        </w:rPr>
        <w:t>5.2 Fixed Cost &amp; Variable Cost Analysis:</w:t>
      </w:r>
    </w:p>
    <w:p w14:paraId="3B8824D7" w14:textId="65EBC82C" w:rsidR="00B524C4" w:rsidRDefault="00B524C4" w:rsidP="00B524C4">
      <w:pPr>
        <w:tabs>
          <w:tab w:val="left" w:pos="1365"/>
        </w:tabs>
        <w:spacing w:line="360" w:lineRule="auto"/>
        <w:jc w:val="both"/>
        <w:rPr>
          <w:rFonts w:ascii="Arial" w:eastAsia="Arial" w:hAnsi="Arial" w:cs="Arial"/>
          <w:sz w:val="24"/>
          <w:szCs w:val="24"/>
          <w:lang w:val="en-US"/>
        </w:rPr>
      </w:pPr>
      <w:r w:rsidRPr="004532CD">
        <w:rPr>
          <w:rFonts w:ascii="Arial" w:eastAsia="Arial" w:hAnsi="Arial" w:cs="Arial"/>
          <w:sz w:val="24"/>
          <w:szCs w:val="24"/>
          <w:lang w:val="en-US"/>
        </w:rPr>
        <w:t xml:space="preserve">In particular, the total capital investment was based on the percentage of the delivered equipment cost method for </w:t>
      </w:r>
      <w:r>
        <w:rPr>
          <w:rFonts w:ascii="Arial" w:eastAsia="Arial" w:hAnsi="Arial" w:cs="Arial"/>
          <w:sz w:val="24"/>
          <w:szCs w:val="24"/>
          <w:lang w:val="en-US"/>
        </w:rPr>
        <w:t xml:space="preserve">a </w:t>
      </w:r>
      <w:r w:rsidRPr="004532CD">
        <w:rPr>
          <w:rFonts w:ascii="Arial" w:eastAsia="Arial" w:hAnsi="Arial" w:cs="Arial"/>
          <w:sz w:val="24"/>
          <w:szCs w:val="24"/>
          <w:lang w:val="en-US"/>
        </w:rPr>
        <w:t>processing plant</w:t>
      </w:r>
      <w:r>
        <w:rPr>
          <w:rFonts w:ascii="Arial" w:eastAsia="Arial" w:hAnsi="Arial" w:cs="Arial"/>
          <w:sz w:val="24"/>
          <w:szCs w:val="24"/>
          <w:lang w:val="en-US"/>
        </w:rPr>
        <w:t>.</w:t>
      </w:r>
    </w:p>
    <w:tbl>
      <w:tblPr>
        <w:tblW w:w="10113" w:type="dxa"/>
        <w:tblLook w:val="04A0" w:firstRow="1" w:lastRow="0" w:firstColumn="1" w:lastColumn="0" w:noHBand="0" w:noVBand="1"/>
      </w:tblPr>
      <w:tblGrid>
        <w:gridCol w:w="865"/>
        <w:gridCol w:w="6395"/>
        <w:gridCol w:w="2853"/>
      </w:tblGrid>
      <w:tr w:rsidR="00173B90" w:rsidRPr="00173B90" w14:paraId="0A6CBDAD" w14:textId="77777777" w:rsidTr="00173B90">
        <w:trPr>
          <w:trHeight w:val="285"/>
        </w:trPr>
        <w:tc>
          <w:tcPr>
            <w:tcW w:w="8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037E09" w14:textId="77777777" w:rsidR="00173B90" w:rsidRPr="00173B90" w:rsidRDefault="00173B90" w:rsidP="00173B90">
            <w:pPr>
              <w:spacing w:after="0" w:line="240" w:lineRule="auto"/>
              <w:rPr>
                <w:rFonts w:ascii="Times New Roman" w:eastAsia="Times New Roman" w:hAnsi="Times New Roman" w:cs="Times New Roman"/>
                <w:color w:val="000000"/>
                <w:sz w:val="18"/>
                <w:szCs w:val="18"/>
                <w:lang w:eastAsia="en-IN"/>
              </w:rPr>
            </w:pPr>
            <w:r w:rsidRPr="00173B90">
              <w:rPr>
                <w:rFonts w:ascii="Times New Roman" w:eastAsia="Times New Roman" w:hAnsi="Times New Roman" w:cs="Times New Roman"/>
                <w:color w:val="000000"/>
                <w:sz w:val="18"/>
                <w:szCs w:val="18"/>
                <w:lang w:eastAsia="en-IN"/>
              </w:rPr>
              <w:t> </w:t>
            </w:r>
          </w:p>
        </w:tc>
        <w:tc>
          <w:tcPr>
            <w:tcW w:w="6395" w:type="dxa"/>
            <w:tcBorders>
              <w:top w:val="single" w:sz="4" w:space="0" w:color="auto"/>
              <w:left w:val="nil"/>
              <w:bottom w:val="single" w:sz="4" w:space="0" w:color="auto"/>
              <w:right w:val="single" w:sz="4" w:space="0" w:color="auto"/>
            </w:tcBorders>
            <w:shd w:val="clear" w:color="auto" w:fill="auto"/>
            <w:vAlign w:val="center"/>
            <w:hideMark/>
          </w:tcPr>
          <w:p w14:paraId="00070002"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ITEM</w:t>
            </w:r>
          </w:p>
        </w:tc>
        <w:tc>
          <w:tcPr>
            <w:tcW w:w="2853" w:type="dxa"/>
            <w:tcBorders>
              <w:top w:val="single" w:sz="4" w:space="0" w:color="auto"/>
              <w:left w:val="nil"/>
              <w:bottom w:val="single" w:sz="4" w:space="0" w:color="auto"/>
              <w:right w:val="single" w:sz="4" w:space="0" w:color="auto"/>
            </w:tcBorders>
            <w:shd w:val="clear" w:color="auto" w:fill="auto"/>
            <w:vAlign w:val="center"/>
            <w:hideMark/>
          </w:tcPr>
          <w:p w14:paraId="2797ED06" w14:textId="77777777" w:rsidR="00173B90" w:rsidRPr="00173B90" w:rsidRDefault="00173B90" w:rsidP="00173B90">
            <w:pPr>
              <w:spacing w:after="0" w:line="240" w:lineRule="auto"/>
              <w:ind w:firstLineChars="300" w:firstLine="542"/>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[USD]</w:t>
            </w:r>
          </w:p>
        </w:tc>
      </w:tr>
      <w:tr w:rsidR="00173B90" w:rsidRPr="00173B90" w14:paraId="6E9071FF"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08B54355"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A</w:t>
            </w:r>
          </w:p>
        </w:tc>
        <w:tc>
          <w:tcPr>
            <w:tcW w:w="6395" w:type="dxa"/>
            <w:tcBorders>
              <w:top w:val="nil"/>
              <w:left w:val="nil"/>
              <w:bottom w:val="single" w:sz="4" w:space="0" w:color="auto"/>
              <w:right w:val="single" w:sz="4" w:space="0" w:color="auto"/>
            </w:tcBorders>
            <w:shd w:val="clear" w:color="000000" w:fill="A9D08E"/>
            <w:vAlign w:val="center"/>
            <w:hideMark/>
          </w:tcPr>
          <w:p w14:paraId="2CE4D12C"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FIXED-CAPITAL INVESTMENT</w:t>
            </w:r>
          </w:p>
        </w:tc>
        <w:tc>
          <w:tcPr>
            <w:tcW w:w="2853" w:type="dxa"/>
            <w:tcBorders>
              <w:top w:val="nil"/>
              <w:left w:val="nil"/>
              <w:bottom w:val="single" w:sz="4" w:space="0" w:color="auto"/>
              <w:right w:val="single" w:sz="4" w:space="0" w:color="auto"/>
            </w:tcBorders>
            <w:shd w:val="clear" w:color="000000" w:fill="A9D08E"/>
            <w:vAlign w:val="center"/>
            <w:hideMark/>
          </w:tcPr>
          <w:p w14:paraId="61394EC9"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1,05,59,345.16</w:t>
            </w:r>
          </w:p>
        </w:tc>
      </w:tr>
      <w:tr w:rsidR="00173B90" w:rsidRPr="00173B90" w14:paraId="70502E41" w14:textId="77777777" w:rsidTr="00173B90">
        <w:trPr>
          <w:trHeight w:val="456"/>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367242F1"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A1</w:t>
            </w:r>
          </w:p>
        </w:tc>
        <w:tc>
          <w:tcPr>
            <w:tcW w:w="6395" w:type="dxa"/>
            <w:tcBorders>
              <w:top w:val="nil"/>
              <w:left w:val="nil"/>
              <w:bottom w:val="single" w:sz="4" w:space="0" w:color="auto"/>
              <w:right w:val="single" w:sz="4" w:space="0" w:color="auto"/>
            </w:tcBorders>
            <w:shd w:val="clear" w:color="000000" w:fill="A9D08E"/>
            <w:vAlign w:val="center"/>
            <w:hideMark/>
          </w:tcPr>
          <w:p w14:paraId="587EE267"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DIRECT PLANT COST</w:t>
            </w:r>
          </w:p>
        </w:tc>
        <w:tc>
          <w:tcPr>
            <w:tcW w:w="2853" w:type="dxa"/>
            <w:tcBorders>
              <w:top w:val="nil"/>
              <w:left w:val="nil"/>
              <w:bottom w:val="single" w:sz="4" w:space="0" w:color="auto"/>
              <w:right w:val="single" w:sz="4" w:space="0" w:color="auto"/>
            </w:tcBorders>
            <w:shd w:val="clear" w:color="000000" w:fill="A9D08E"/>
            <w:vAlign w:val="center"/>
            <w:hideMark/>
          </w:tcPr>
          <w:p w14:paraId="16C074DE"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76,94,406.55</w:t>
            </w:r>
          </w:p>
        </w:tc>
      </w:tr>
      <w:tr w:rsidR="00173B90" w:rsidRPr="00173B90" w14:paraId="6517BC1E" w14:textId="77777777" w:rsidTr="00173B90">
        <w:trPr>
          <w:trHeight w:val="456"/>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F0B6A00"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w:t>
            </w:r>
          </w:p>
        </w:tc>
        <w:tc>
          <w:tcPr>
            <w:tcW w:w="6395" w:type="dxa"/>
            <w:tcBorders>
              <w:top w:val="nil"/>
              <w:left w:val="nil"/>
              <w:bottom w:val="single" w:sz="4" w:space="0" w:color="auto"/>
              <w:right w:val="single" w:sz="4" w:space="0" w:color="auto"/>
            </w:tcBorders>
            <w:shd w:val="clear" w:color="auto" w:fill="auto"/>
            <w:vAlign w:val="center"/>
            <w:hideMark/>
          </w:tcPr>
          <w:p w14:paraId="03EE5B8B"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Delivered main equipment (includes auxiliary equipment)</w:t>
            </w:r>
          </w:p>
        </w:tc>
        <w:tc>
          <w:tcPr>
            <w:tcW w:w="2853" w:type="dxa"/>
            <w:tcBorders>
              <w:top w:val="nil"/>
              <w:left w:val="nil"/>
              <w:bottom w:val="single" w:sz="4" w:space="0" w:color="auto"/>
              <w:right w:val="single" w:sz="4" w:space="0" w:color="auto"/>
            </w:tcBorders>
            <w:shd w:val="clear" w:color="auto" w:fill="auto"/>
            <w:vAlign w:val="center"/>
            <w:hideMark/>
          </w:tcPr>
          <w:p w14:paraId="6A3A994B"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27,28,513</w:t>
            </w:r>
          </w:p>
        </w:tc>
      </w:tr>
      <w:tr w:rsidR="00173B90" w:rsidRPr="00173B90" w14:paraId="5718AF9F"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5A98BDFD"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w:t>
            </w:r>
          </w:p>
        </w:tc>
        <w:tc>
          <w:tcPr>
            <w:tcW w:w="6395" w:type="dxa"/>
            <w:tcBorders>
              <w:top w:val="nil"/>
              <w:left w:val="nil"/>
              <w:bottom w:val="single" w:sz="4" w:space="0" w:color="auto"/>
              <w:right w:val="single" w:sz="4" w:space="0" w:color="auto"/>
            </w:tcBorders>
            <w:shd w:val="clear" w:color="auto" w:fill="auto"/>
            <w:vAlign w:val="center"/>
            <w:hideMark/>
          </w:tcPr>
          <w:p w14:paraId="30BD6CC0"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Purchased-equipment installation</w:t>
            </w:r>
          </w:p>
        </w:tc>
        <w:tc>
          <w:tcPr>
            <w:tcW w:w="2853" w:type="dxa"/>
            <w:tcBorders>
              <w:top w:val="nil"/>
              <w:left w:val="nil"/>
              <w:bottom w:val="single" w:sz="4" w:space="0" w:color="auto"/>
              <w:right w:val="single" w:sz="4" w:space="0" w:color="auto"/>
            </w:tcBorders>
            <w:shd w:val="clear" w:color="auto" w:fill="auto"/>
            <w:vAlign w:val="center"/>
            <w:hideMark/>
          </w:tcPr>
          <w:p w14:paraId="6E01D36B"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9,54,979.54</w:t>
            </w:r>
          </w:p>
        </w:tc>
      </w:tr>
      <w:tr w:rsidR="00173B90" w:rsidRPr="00173B90" w14:paraId="59BAF732" w14:textId="77777777" w:rsidTr="00173B90">
        <w:trPr>
          <w:trHeight w:val="456"/>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69165B6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3</w:t>
            </w:r>
          </w:p>
        </w:tc>
        <w:tc>
          <w:tcPr>
            <w:tcW w:w="6395" w:type="dxa"/>
            <w:tcBorders>
              <w:top w:val="nil"/>
              <w:left w:val="nil"/>
              <w:bottom w:val="single" w:sz="4" w:space="0" w:color="auto"/>
              <w:right w:val="single" w:sz="4" w:space="0" w:color="auto"/>
            </w:tcBorders>
            <w:shd w:val="clear" w:color="auto" w:fill="auto"/>
            <w:vAlign w:val="center"/>
            <w:hideMark/>
          </w:tcPr>
          <w:p w14:paraId="19BE3752"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Instrumentation and controls (installed)</w:t>
            </w:r>
          </w:p>
        </w:tc>
        <w:tc>
          <w:tcPr>
            <w:tcW w:w="2853" w:type="dxa"/>
            <w:tcBorders>
              <w:top w:val="nil"/>
              <w:left w:val="nil"/>
              <w:bottom w:val="single" w:sz="4" w:space="0" w:color="auto"/>
              <w:right w:val="single" w:sz="4" w:space="0" w:color="auto"/>
            </w:tcBorders>
            <w:shd w:val="clear" w:color="auto" w:fill="auto"/>
            <w:vAlign w:val="center"/>
            <w:hideMark/>
          </w:tcPr>
          <w:p w14:paraId="315D0CA6"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5,45,702.59</w:t>
            </w:r>
          </w:p>
        </w:tc>
      </w:tr>
      <w:tr w:rsidR="00173B90" w:rsidRPr="00173B90" w14:paraId="459ED282"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74AA3086"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4</w:t>
            </w:r>
          </w:p>
        </w:tc>
        <w:tc>
          <w:tcPr>
            <w:tcW w:w="6395" w:type="dxa"/>
            <w:tcBorders>
              <w:top w:val="nil"/>
              <w:left w:val="nil"/>
              <w:bottom w:val="single" w:sz="4" w:space="0" w:color="auto"/>
              <w:right w:val="single" w:sz="4" w:space="0" w:color="auto"/>
            </w:tcBorders>
            <w:shd w:val="clear" w:color="auto" w:fill="auto"/>
            <w:vAlign w:val="center"/>
            <w:hideMark/>
          </w:tcPr>
          <w:p w14:paraId="40146C15"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Piping (installed)</w:t>
            </w:r>
          </w:p>
        </w:tc>
        <w:tc>
          <w:tcPr>
            <w:tcW w:w="2853" w:type="dxa"/>
            <w:tcBorders>
              <w:top w:val="nil"/>
              <w:left w:val="nil"/>
              <w:bottom w:val="single" w:sz="4" w:space="0" w:color="auto"/>
              <w:right w:val="single" w:sz="4" w:space="0" w:color="auto"/>
            </w:tcBorders>
            <w:shd w:val="clear" w:color="auto" w:fill="auto"/>
            <w:vAlign w:val="center"/>
            <w:hideMark/>
          </w:tcPr>
          <w:p w14:paraId="6A832E9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6,82,128.24</w:t>
            </w:r>
          </w:p>
        </w:tc>
      </w:tr>
      <w:tr w:rsidR="00173B90" w:rsidRPr="00173B90" w14:paraId="17612F32"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78FEB0E5"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5</w:t>
            </w:r>
          </w:p>
        </w:tc>
        <w:tc>
          <w:tcPr>
            <w:tcW w:w="6395" w:type="dxa"/>
            <w:tcBorders>
              <w:top w:val="nil"/>
              <w:left w:val="nil"/>
              <w:bottom w:val="single" w:sz="4" w:space="0" w:color="auto"/>
              <w:right w:val="single" w:sz="4" w:space="0" w:color="auto"/>
            </w:tcBorders>
            <w:shd w:val="clear" w:color="auto" w:fill="auto"/>
            <w:vAlign w:val="center"/>
            <w:hideMark/>
          </w:tcPr>
          <w:p w14:paraId="5DD54211"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Electrical (installed)</w:t>
            </w:r>
          </w:p>
        </w:tc>
        <w:tc>
          <w:tcPr>
            <w:tcW w:w="2853" w:type="dxa"/>
            <w:tcBorders>
              <w:top w:val="nil"/>
              <w:left w:val="nil"/>
              <w:bottom w:val="single" w:sz="4" w:space="0" w:color="auto"/>
              <w:right w:val="single" w:sz="4" w:space="0" w:color="auto"/>
            </w:tcBorders>
            <w:shd w:val="clear" w:color="auto" w:fill="auto"/>
            <w:vAlign w:val="center"/>
            <w:hideMark/>
          </w:tcPr>
          <w:p w14:paraId="59547033"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2,72,851.30</w:t>
            </w:r>
          </w:p>
        </w:tc>
      </w:tr>
      <w:tr w:rsidR="00173B90" w:rsidRPr="00173B90" w14:paraId="63FC3C7F"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065C3C67"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w:t>
            </w:r>
          </w:p>
        </w:tc>
        <w:tc>
          <w:tcPr>
            <w:tcW w:w="6395" w:type="dxa"/>
            <w:tcBorders>
              <w:top w:val="nil"/>
              <w:left w:val="nil"/>
              <w:bottom w:val="single" w:sz="4" w:space="0" w:color="auto"/>
              <w:right w:val="single" w:sz="4" w:space="0" w:color="auto"/>
            </w:tcBorders>
            <w:shd w:val="clear" w:color="auto" w:fill="auto"/>
            <w:vAlign w:val="center"/>
            <w:hideMark/>
          </w:tcPr>
          <w:p w14:paraId="1B85E77A"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Buildings (including services)</w:t>
            </w:r>
          </w:p>
        </w:tc>
        <w:tc>
          <w:tcPr>
            <w:tcW w:w="2853" w:type="dxa"/>
            <w:tcBorders>
              <w:top w:val="nil"/>
              <w:left w:val="nil"/>
              <w:bottom w:val="single" w:sz="4" w:space="0" w:color="auto"/>
              <w:right w:val="single" w:sz="4" w:space="0" w:color="auto"/>
            </w:tcBorders>
            <w:shd w:val="clear" w:color="auto" w:fill="auto"/>
            <w:vAlign w:val="center"/>
            <w:hideMark/>
          </w:tcPr>
          <w:p w14:paraId="7B0E05AA"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6,82,128.24</w:t>
            </w:r>
          </w:p>
        </w:tc>
      </w:tr>
      <w:tr w:rsidR="00173B90" w:rsidRPr="00173B90" w14:paraId="348CBDB9"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5EA9CA26"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7</w:t>
            </w:r>
          </w:p>
        </w:tc>
        <w:tc>
          <w:tcPr>
            <w:tcW w:w="6395" w:type="dxa"/>
            <w:tcBorders>
              <w:top w:val="nil"/>
              <w:left w:val="nil"/>
              <w:bottom w:val="single" w:sz="4" w:space="0" w:color="auto"/>
              <w:right w:val="single" w:sz="4" w:space="0" w:color="auto"/>
            </w:tcBorders>
            <w:shd w:val="clear" w:color="auto" w:fill="auto"/>
            <w:vAlign w:val="center"/>
            <w:hideMark/>
          </w:tcPr>
          <w:p w14:paraId="32BCF0DE"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Yard improvements</w:t>
            </w:r>
          </w:p>
        </w:tc>
        <w:tc>
          <w:tcPr>
            <w:tcW w:w="2853" w:type="dxa"/>
            <w:tcBorders>
              <w:top w:val="nil"/>
              <w:left w:val="nil"/>
              <w:bottom w:val="single" w:sz="4" w:space="0" w:color="auto"/>
              <w:right w:val="single" w:sz="4" w:space="0" w:color="auto"/>
            </w:tcBorders>
            <w:shd w:val="clear" w:color="auto" w:fill="auto"/>
            <w:vAlign w:val="center"/>
            <w:hideMark/>
          </w:tcPr>
          <w:p w14:paraId="15713F0E"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2,72,851.30</w:t>
            </w:r>
          </w:p>
        </w:tc>
      </w:tr>
      <w:tr w:rsidR="00173B90" w:rsidRPr="00173B90" w14:paraId="40919400"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1657408B"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w:t>
            </w:r>
          </w:p>
        </w:tc>
        <w:tc>
          <w:tcPr>
            <w:tcW w:w="6395" w:type="dxa"/>
            <w:tcBorders>
              <w:top w:val="nil"/>
              <w:left w:val="nil"/>
              <w:bottom w:val="single" w:sz="4" w:space="0" w:color="auto"/>
              <w:right w:val="single" w:sz="4" w:space="0" w:color="auto"/>
            </w:tcBorders>
            <w:shd w:val="clear" w:color="auto" w:fill="auto"/>
            <w:vAlign w:val="center"/>
            <w:hideMark/>
          </w:tcPr>
          <w:p w14:paraId="2C53E246"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Service facilities (installed)</w:t>
            </w:r>
          </w:p>
        </w:tc>
        <w:tc>
          <w:tcPr>
            <w:tcW w:w="2853" w:type="dxa"/>
            <w:tcBorders>
              <w:top w:val="nil"/>
              <w:left w:val="nil"/>
              <w:bottom w:val="single" w:sz="4" w:space="0" w:color="auto"/>
              <w:right w:val="single" w:sz="4" w:space="0" w:color="auto"/>
            </w:tcBorders>
            <w:shd w:val="clear" w:color="auto" w:fill="auto"/>
            <w:vAlign w:val="center"/>
            <w:hideMark/>
          </w:tcPr>
          <w:p w14:paraId="291C5FBD"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13,91,541.61</w:t>
            </w:r>
          </w:p>
        </w:tc>
      </w:tr>
      <w:tr w:rsidR="00173B90" w:rsidRPr="00173B90" w14:paraId="244C55DA"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2BE7A2A3"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9</w:t>
            </w:r>
          </w:p>
        </w:tc>
        <w:tc>
          <w:tcPr>
            <w:tcW w:w="6395" w:type="dxa"/>
            <w:tcBorders>
              <w:top w:val="nil"/>
              <w:left w:val="nil"/>
              <w:bottom w:val="single" w:sz="4" w:space="0" w:color="auto"/>
              <w:right w:val="single" w:sz="4" w:space="0" w:color="auto"/>
            </w:tcBorders>
            <w:shd w:val="clear" w:color="auto" w:fill="auto"/>
            <w:vAlign w:val="center"/>
            <w:hideMark/>
          </w:tcPr>
          <w:p w14:paraId="70570A7F"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Land (purchase is required)</w:t>
            </w:r>
          </w:p>
        </w:tc>
        <w:tc>
          <w:tcPr>
            <w:tcW w:w="2853" w:type="dxa"/>
            <w:tcBorders>
              <w:top w:val="nil"/>
              <w:left w:val="nil"/>
              <w:bottom w:val="single" w:sz="4" w:space="0" w:color="auto"/>
              <w:right w:val="single" w:sz="4" w:space="0" w:color="auto"/>
            </w:tcBorders>
            <w:shd w:val="clear" w:color="auto" w:fill="auto"/>
            <w:vAlign w:val="center"/>
            <w:hideMark/>
          </w:tcPr>
          <w:p w14:paraId="563AAEAF"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1,63,710.78</w:t>
            </w:r>
          </w:p>
        </w:tc>
      </w:tr>
      <w:tr w:rsidR="00173B90" w:rsidRPr="00173B90" w14:paraId="12B18B7F"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1F8663B7"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A2</w:t>
            </w:r>
          </w:p>
        </w:tc>
        <w:tc>
          <w:tcPr>
            <w:tcW w:w="6395" w:type="dxa"/>
            <w:tcBorders>
              <w:top w:val="nil"/>
              <w:left w:val="nil"/>
              <w:bottom w:val="single" w:sz="4" w:space="0" w:color="auto"/>
              <w:right w:val="single" w:sz="4" w:space="0" w:color="auto"/>
            </w:tcBorders>
            <w:shd w:val="clear" w:color="000000" w:fill="A9D08E"/>
            <w:vAlign w:val="center"/>
            <w:hideMark/>
          </w:tcPr>
          <w:p w14:paraId="01AC1CF4"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INDIRECT PLANT COST</w:t>
            </w:r>
          </w:p>
        </w:tc>
        <w:tc>
          <w:tcPr>
            <w:tcW w:w="2853" w:type="dxa"/>
            <w:tcBorders>
              <w:top w:val="nil"/>
              <w:left w:val="nil"/>
              <w:bottom w:val="single" w:sz="4" w:space="0" w:color="auto"/>
              <w:right w:val="single" w:sz="4" w:space="0" w:color="auto"/>
            </w:tcBorders>
            <w:shd w:val="clear" w:color="000000" w:fill="A9D08E"/>
            <w:vAlign w:val="center"/>
            <w:hideMark/>
          </w:tcPr>
          <w:p w14:paraId="42DF7C5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28,64,938.61</w:t>
            </w:r>
          </w:p>
        </w:tc>
      </w:tr>
      <w:tr w:rsidR="00173B90" w:rsidRPr="00173B90" w14:paraId="3C9190C7"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0413D9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10</w:t>
            </w:r>
          </w:p>
        </w:tc>
        <w:tc>
          <w:tcPr>
            <w:tcW w:w="6395" w:type="dxa"/>
            <w:tcBorders>
              <w:top w:val="nil"/>
              <w:left w:val="nil"/>
              <w:bottom w:val="single" w:sz="4" w:space="0" w:color="auto"/>
              <w:right w:val="single" w:sz="4" w:space="0" w:color="auto"/>
            </w:tcBorders>
            <w:shd w:val="clear" w:color="auto" w:fill="auto"/>
            <w:vAlign w:val="center"/>
            <w:hideMark/>
          </w:tcPr>
          <w:p w14:paraId="21E56589"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Engineering and supervision</w:t>
            </w:r>
          </w:p>
        </w:tc>
        <w:tc>
          <w:tcPr>
            <w:tcW w:w="2853" w:type="dxa"/>
            <w:tcBorders>
              <w:top w:val="nil"/>
              <w:left w:val="nil"/>
              <w:bottom w:val="single" w:sz="4" w:space="0" w:color="auto"/>
              <w:right w:val="single" w:sz="4" w:space="0" w:color="auto"/>
            </w:tcBorders>
            <w:shd w:val="clear" w:color="auto" w:fill="auto"/>
            <w:vAlign w:val="center"/>
            <w:hideMark/>
          </w:tcPr>
          <w:p w14:paraId="787506C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6,82,128.24</w:t>
            </w:r>
          </w:p>
        </w:tc>
      </w:tr>
      <w:tr w:rsidR="00173B90" w:rsidRPr="00173B90" w14:paraId="6E537435"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376BFAA2"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11</w:t>
            </w:r>
          </w:p>
        </w:tc>
        <w:tc>
          <w:tcPr>
            <w:tcW w:w="6395" w:type="dxa"/>
            <w:tcBorders>
              <w:top w:val="nil"/>
              <w:left w:val="nil"/>
              <w:bottom w:val="single" w:sz="4" w:space="0" w:color="auto"/>
              <w:right w:val="single" w:sz="4" w:space="0" w:color="auto"/>
            </w:tcBorders>
            <w:shd w:val="clear" w:color="auto" w:fill="auto"/>
            <w:vAlign w:val="center"/>
            <w:hideMark/>
          </w:tcPr>
          <w:p w14:paraId="447AF89C"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Construction expenses</w:t>
            </w:r>
          </w:p>
        </w:tc>
        <w:tc>
          <w:tcPr>
            <w:tcW w:w="2853" w:type="dxa"/>
            <w:tcBorders>
              <w:top w:val="nil"/>
              <w:left w:val="nil"/>
              <w:bottom w:val="single" w:sz="4" w:space="0" w:color="auto"/>
              <w:right w:val="single" w:sz="4" w:space="0" w:color="auto"/>
            </w:tcBorders>
            <w:shd w:val="clear" w:color="auto" w:fill="auto"/>
            <w:vAlign w:val="center"/>
            <w:hideMark/>
          </w:tcPr>
          <w:p w14:paraId="3CA057C2"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8,18,553.89</w:t>
            </w:r>
          </w:p>
        </w:tc>
      </w:tr>
      <w:tr w:rsidR="00173B90" w:rsidRPr="00173B90" w14:paraId="4CA7419F"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129E011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12</w:t>
            </w:r>
          </w:p>
        </w:tc>
        <w:tc>
          <w:tcPr>
            <w:tcW w:w="6395" w:type="dxa"/>
            <w:tcBorders>
              <w:top w:val="nil"/>
              <w:left w:val="nil"/>
              <w:bottom w:val="single" w:sz="4" w:space="0" w:color="auto"/>
              <w:right w:val="single" w:sz="4" w:space="0" w:color="auto"/>
            </w:tcBorders>
            <w:shd w:val="clear" w:color="auto" w:fill="auto"/>
            <w:vAlign w:val="center"/>
            <w:hideMark/>
          </w:tcPr>
          <w:p w14:paraId="529C1E6D"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Legal expenses</w:t>
            </w:r>
          </w:p>
        </w:tc>
        <w:tc>
          <w:tcPr>
            <w:tcW w:w="2853" w:type="dxa"/>
            <w:tcBorders>
              <w:top w:val="nil"/>
              <w:left w:val="nil"/>
              <w:bottom w:val="single" w:sz="4" w:space="0" w:color="auto"/>
              <w:right w:val="single" w:sz="4" w:space="0" w:color="auto"/>
            </w:tcBorders>
            <w:shd w:val="clear" w:color="auto" w:fill="auto"/>
            <w:vAlign w:val="center"/>
            <w:hideMark/>
          </w:tcPr>
          <w:p w14:paraId="4A482459"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81,855.39</w:t>
            </w:r>
          </w:p>
        </w:tc>
      </w:tr>
      <w:tr w:rsidR="00173B90" w:rsidRPr="00173B90" w14:paraId="5B741013"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78D620E"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13</w:t>
            </w:r>
          </w:p>
        </w:tc>
        <w:tc>
          <w:tcPr>
            <w:tcW w:w="6395" w:type="dxa"/>
            <w:tcBorders>
              <w:top w:val="nil"/>
              <w:left w:val="nil"/>
              <w:bottom w:val="single" w:sz="4" w:space="0" w:color="auto"/>
              <w:right w:val="single" w:sz="4" w:space="0" w:color="auto"/>
            </w:tcBorders>
            <w:shd w:val="clear" w:color="auto" w:fill="auto"/>
            <w:vAlign w:val="center"/>
            <w:hideMark/>
          </w:tcPr>
          <w:p w14:paraId="15F77F24"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Contractor’s fee</w:t>
            </w:r>
          </w:p>
        </w:tc>
        <w:tc>
          <w:tcPr>
            <w:tcW w:w="2853" w:type="dxa"/>
            <w:tcBorders>
              <w:top w:val="nil"/>
              <w:left w:val="nil"/>
              <w:bottom w:val="single" w:sz="4" w:space="0" w:color="auto"/>
              <w:right w:val="single" w:sz="4" w:space="0" w:color="auto"/>
            </w:tcBorders>
            <w:shd w:val="clear" w:color="auto" w:fill="auto"/>
            <w:vAlign w:val="center"/>
            <w:hideMark/>
          </w:tcPr>
          <w:p w14:paraId="52D54991"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4,09,276.94</w:t>
            </w:r>
          </w:p>
        </w:tc>
      </w:tr>
      <w:tr w:rsidR="00173B90" w:rsidRPr="00173B90" w14:paraId="0FB73EF9"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0E997EE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14</w:t>
            </w:r>
          </w:p>
        </w:tc>
        <w:tc>
          <w:tcPr>
            <w:tcW w:w="6395" w:type="dxa"/>
            <w:tcBorders>
              <w:top w:val="nil"/>
              <w:left w:val="nil"/>
              <w:bottom w:val="single" w:sz="4" w:space="0" w:color="auto"/>
              <w:right w:val="single" w:sz="4" w:space="0" w:color="auto"/>
            </w:tcBorders>
            <w:shd w:val="clear" w:color="auto" w:fill="auto"/>
            <w:vAlign w:val="center"/>
            <w:hideMark/>
          </w:tcPr>
          <w:p w14:paraId="31A6EB4B"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Contingency</w:t>
            </w:r>
          </w:p>
        </w:tc>
        <w:tc>
          <w:tcPr>
            <w:tcW w:w="2853" w:type="dxa"/>
            <w:tcBorders>
              <w:top w:val="nil"/>
              <w:left w:val="nil"/>
              <w:bottom w:val="single" w:sz="4" w:space="0" w:color="auto"/>
              <w:right w:val="single" w:sz="4" w:space="0" w:color="auto"/>
            </w:tcBorders>
            <w:shd w:val="clear" w:color="auto" w:fill="auto"/>
            <w:vAlign w:val="center"/>
            <w:hideMark/>
          </w:tcPr>
          <w:p w14:paraId="6B9D61A1"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8,73,124.15</w:t>
            </w:r>
          </w:p>
        </w:tc>
      </w:tr>
      <w:tr w:rsidR="00173B90" w:rsidRPr="00173B90" w14:paraId="480D661E"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03F79613"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B</w:t>
            </w:r>
          </w:p>
        </w:tc>
        <w:tc>
          <w:tcPr>
            <w:tcW w:w="6395" w:type="dxa"/>
            <w:tcBorders>
              <w:top w:val="nil"/>
              <w:left w:val="nil"/>
              <w:bottom w:val="single" w:sz="4" w:space="0" w:color="auto"/>
              <w:right w:val="single" w:sz="4" w:space="0" w:color="auto"/>
            </w:tcBorders>
            <w:shd w:val="clear" w:color="000000" w:fill="A9D08E"/>
            <w:vAlign w:val="center"/>
            <w:hideMark/>
          </w:tcPr>
          <w:p w14:paraId="4C45128B"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WORKING CAPITAL</w:t>
            </w:r>
          </w:p>
        </w:tc>
        <w:tc>
          <w:tcPr>
            <w:tcW w:w="2853" w:type="dxa"/>
            <w:tcBorders>
              <w:top w:val="nil"/>
              <w:left w:val="nil"/>
              <w:bottom w:val="single" w:sz="4" w:space="0" w:color="auto"/>
              <w:right w:val="single" w:sz="4" w:space="0" w:color="auto"/>
            </w:tcBorders>
            <w:shd w:val="clear" w:color="000000" w:fill="A9D08E"/>
            <w:vAlign w:val="center"/>
            <w:hideMark/>
          </w:tcPr>
          <w:p w14:paraId="10E54ED1"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2,18,281.04</w:t>
            </w:r>
          </w:p>
        </w:tc>
      </w:tr>
      <w:tr w:rsidR="00173B90" w:rsidRPr="00173B90" w14:paraId="4F3AAC8E"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5135D99"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16</w:t>
            </w:r>
          </w:p>
        </w:tc>
        <w:tc>
          <w:tcPr>
            <w:tcW w:w="6395" w:type="dxa"/>
            <w:tcBorders>
              <w:top w:val="nil"/>
              <w:left w:val="nil"/>
              <w:bottom w:val="single" w:sz="4" w:space="0" w:color="auto"/>
              <w:right w:val="single" w:sz="4" w:space="0" w:color="auto"/>
            </w:tcBorders>
            <w:shd w:val="clear" w:color="auto" w:fill="auto"/>
            <w:vAlign w:val="center"/>
            <w:hideMark/>
          </w:tcPr>
          <w:p w14:paraId="12FA821D"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Safety and hazard analyses</w:t>
            </w:r>
          </w:p>
        </w:tc>
        <w:tc>
          <w:tcPr>
            <w:tcW w:w="2853" w:type="dxa"/>
            <w:tcBorders>
              <w:top w:val="nil"/>
              <w:left w:val="nil"/>
              <w:bottom w:val="single" w:sz="4" w:space="0" w:color="auto"/>
              <w:right w:val="single" w:sz="4" w:space="0" w:color="auto"/>
            </w:tcBorders>
            <w:shd w:val="clear" w:color="auto" w:fill="auto"/>
            <w:vAlign w:val="center"/>
            <w:hideMark/>
          </w:tcPr>
          <w:p w14:paraId="2F5E499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2,18,281.04</w:t>
            </w:r>
          </w:p>
        </w:tc>
      </w:tr>
      <w:tr w:rsidR="00173B90" w:rsidRPr="00173B90" w14:paraId="5F43854A"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F4B084"/>
            <w:vAlign w:val="center"/>
            <w:hideMark/>
          </w:tcPr>
          <w:p w14:paraId="18FA96FC" w14:textId="77777777" w:rsidR="00173B90" w:rsidRPr="00173B90" w:rsidRDefault="00173B90" w:rsidP="00173B90">
            <w:pPr>
              <w:spacing w:after="0" w:line="240" w:lineRule="auto"/>
              <w:rPr>
                <w:rFonts w:ascii="Times New Roman" w:eastAsia="Times New Roman" w:hAnsi="Times New Roman" w:cs="Times New Roman"/>
                <w:color w:val="000000"/>
                <w:sz w:val="18"/>
                <w:szCs w:val="18"/>
                <w:lang w:eastAsia="en-IN"/>
              </w:rPr>
            </w:pPr>
            <w:r w:rsidRPr="00173B90">
              <w:rPr>
                <w:rFonts w:ascii="Times New Roman" w:eastAsia="Times New Roman" w:hAnsi="Times New Roman" w:cs="Times New Roman"/>
                <w:color w:val="000000"/>
                <w:sz w:val="18"/>
                <w:szCs w:val="18"/>
                <w:lang w:eastAsia="en-IN"/>
              </w:rPr>
              <w:t> </w:t>
            </w:r>
          </w:p>
        </w:tc>
        <w:tc>
          <w:tcPr>
            <w:tcW w:w="6395" w:type="dxa"/>
            <w:tcBorders>
              <w:top w:val="nil"/>
              <w:left w:val="nil"/>
              <w:bottom w:val="single" w:sz="4" w:space="0" w:color="auto"/>
              <w:right w:val="single" w:sz="4" w:space="0" w:color="auto"/>
            </w:tcBorders>
            <w:shd w:val="clear" w:color="000000" w:fill="F4B084"/>
            <w:vAlign w:val="center"/>
            <w:hideMark/>
          </w:tcPr>
          <w:p w14:paraId="607EFB64"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CAPITAL INVESTMENT</w:t>
            </w:r>
          </w:p>
        </w:tc>
        <w:tc>
          <w:tcPr>
            <w:tcW w:w="2853" w:type="dxa"/>
            <w:tcBorders>
              <w:top w:val="nil"/>
              <w:left w:val="nil"/>
              <w:bottom w:val="single" w:sz="4" w:space="0" w:color="auto"/>
              <w:right w:val="single" w:sz="4" w:space="0" w:color="auto"/>
            </w:tcBorders>
            <w:shd w:val="clear" w:color="000000" w:fill="F4B084"/>
            <w:vAlign w:val="center"/>
            <w:hideMark/>
          </w:tcPr>
          <w:p w14:paraId="027F0DDD"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1,07,77,626</w:t>
            </w:r>
          </w:p>
        </w:tc>
      </w:tr>
    </w:tbl>
    <w:p w14:paraId="63B8353B" w14:textId="77777777" w:rsidR="00173B90" w:rsidRDefault="00173B90" w:rsidP="00B524C4">
      <w:pPr>
        <w:tabs>
          <w:tab w:val="left" w:pos="1365"/>
        </w:tabs>
        <w:spacing w:line="360" w:lineRule="auto"/>
        <w:jc w:val="both"/>
        <w:rPr>
          <w:rFonts w:ascii="Arial" w:eastAsia="Arial" w:hAnsi="Arial" w:cs="Arial"/>
          <w:b/>
          <w:bCs/>
          <w:sz w:val="24"/>
          <w:szCs w:val="24"/>
          <w:lang w:val="en-US"/>
        </w:rPr>
      </w:pPr>
    </w:p>
    <w:p w14:paraId="7EC64CFA" w14:textId="77777777" w:rsidR="00F64B30" w:rsidRDefault="00F64B30" w:rsidP="00B524C4">
      <w:pPr>
        <w:tabs>
          <w:tab w:val="left" w:pos="1365"/>
        </w:tabs>
        <w:spacing w:line="360" w:lineRule="auto"/>
        <w:jc w:val="both"/>
        <w:rPr>
          <w:rFonts w:ascii="Arial" w:eastAsia="Arial" w:hAnsi="Arial" w:cs="Arial"/>
          <w:b/>
          <w:bCs/>
          <w:sz w:val="24"/>
          <w:szCs w:val="24"/>
          <w:lang w:val="en-US"/>
        </w:rPr>
      </w:pPr>
    </w:p>
    <w:p w14:paraId="1E75D7F2" w14:textId="77777777" w:rsidR="00F64B30" w:rsidRDefault="00F64B30" w:rsidP="00B524C4">
      <w:pPr>
        <w:tabs>
          <w:tab w:val="left" w:pos="1365"/>
        </w:tabs>
        <w:spacing w:line="360" w:lineRule="auto"/>
        <w:jc w:val="both"/>
        <w:rPr>
          <w:rFonts w:ascii="Arial" w:eastAsia="Arial" w:hAnsi="Arial" w:cs="Arial"/>
          <w:b/>
          <w:bCs/>
          <w:sz w:val="24"/>
          <w:szCs w:val="24"/>
          <w:lang w:val="en-US"/>
        </w:rPr>
      </w:pPr>
    </w:p>
    <w:p w14:paraId="171D3189" w14:textId="1884171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Machinery &amp; Equipment Cost Analysis:</w:t>
      </w:r>
    </w:p>
    <w:p w14:paraId="560223F8" w14:textId="70727C49" w:rsidR="00B524C4" w:rsidRDefault="00B524C4" w:rsidP="00B524C4">
      <w:pPr>
        <w:spacing w:line="360" w:lineRule="auto"/>
        <w:jc w:val="both"/>
        <w:rPr>
          <w:rFonts w:ascii="Arial" w:hAnsi="Arial" w:cs="Arial"/>
          <w:sz w:val="24"/>
          <w:szCs w:val="24"/>
          <w:lang w:val="en-US"/>
        </w:rPr>
      </w:pPr>
      <w:r w:rsidRPr="004532CD">
        <w:rPr>
          <w:rFonts w:ascii="Arial" w:hAnsi="Arial" w:cs="Arial"/>
          <w:sz w:val="24"/>
          <w:szCs w:val="24"/>
          <w:lang w:val="en-US"/>
        </w:rPr>
        <w:t>The total cost of the equipment is approximately USD</w:t>
      </w:r>
      <w:r>
        <w:rPr>
          <w:rFonts w:ascii="Arial" w:hAnsi="Arial" w:cs="Arial"/>
          <w:sz w:val="24"/>
          <w:szCs w:val="24"/>
          <w:lang w:val="en-US"/>
        </w:rPr>
        <w:t xml:space="preserve"> 2.73 Million </w:t>
      </w:r>
      <w:r w:rsidRPr="004532CD">
        <w:rPr>
          <w:rFonts w:ascii="Arial" w:hAnsi="Arial" w:cs="Arial"/>
          <w:sz w:val="24"/>
          <w:szCs w:val="24"/>
          <w:lang w:val="en-US"/>
        </w:rPr>
        <w:t xml:space="preserve">including the auxiliary equipment. </w:t>
      </w:r>
      <w:r>
        <w:rPr>
          <w:rFonts w:ascii="Arial" w:hAnsi="Arial" w:cs="Arial"/>
          <w:sz w:val="24"/>
          <w:szCs w:val="24"/>
          <w:lang w:val="en-US"/>
        </w:rPr>
        <w:t xml:space="preserve">Being exothermic reaction process, product is process parameter sensitive </w:t>
      </w:r>
      <w:r>
        <w:rPr>
          <w:rFonts w:ascii="Arial" w:hAnsi="Arial" w:cs="Arial"/>
          <w:sz w:val="24"/>
          <w:szCs w:val="24"/>
          <w:lang w:val="en-US"/>
        </w:rPr>
        <w:lastRenderedPageBreak/>
        <w:t>(consistency need to be maintained), hence c</w:t>
      </w:r>
      <w:r w:rsidRPr="004532CD">
        <w:rPr>
          <w:rFonts w:ascii="Arial" w:hAnsi="Arial" w:cs="Arial"/>
          <w:sz w:val="24"/>
          <w:szCs w:val="24"/>
          <w:lang w:val="en-US"/>
        </w:rPr>
        <w:t xml:space="preserve">onsidering the reactor and </w:t>
      </w:r>
      <w:r>
        <w:rPr>
          <w:rFonts w:ascii="Arial" w:hAnsi="Arial" w:cs="Arial"/>
          <w:sz w:val="24"/>
          <w:szCs w:val="24"/>
          <w:lang w:val="en-US"/>
        </w:rPr>
        <w:t>Blender</w:t>
      </w:r>
      <w:r w:rsidRPr="004532CD">
        <w:rPr>
          <w:rFonts w:ascii="Arial" w:hAnsi="Arial" w:cs="Arial"/>
          <w:sz w:val="24"/>
          <w:szCs w:val="24"/>
          <w:lang w:val="en-US"/>
        </w:rPr>
        <w:t xml:space="preserve"> as a complex part of the </w:t>
      </w:r>
      <w:r>
        <w:rPr>
          <w:rFonts w:ascii="Arial" w:hAnsi="Arial" w:cs="Arial"/>
          <w:sz w:val="24"/>
          <w:szCs w:val="24"/>
          <w:lang w:val="en-US"/>
        </w:rPr>
        <w:t>Production</w:t>
      </w:r>
      <w:r w:rsidRPr="004532CD">
        <w:rPr>
          <w:rFonts w:ascii="Arial" w:hAnsi="Arial" w:cs="Arial"/>
          <w:sz w:val="24"/>
          <w:szCs w:val="24"/>
          <w:lang w:val="en-US"/>
        </w:rPr>
        <w:t xml:space="preserve">, </w:t>
      </w:r>
      <w:r>
        <w:rPr>
          <w:rFonts w:ascii="Arial" w:hAnsi="Arial" w:cs="Arial"/>
          <w:sz w:val="24"/>
          <w:szCs w:val="24"/>
          <w:lang w:val="en-US"/>
        </w:rPr>
        <w:t>therefore</w:t>
      </w:r>
      <w:r w:rsidRPr="004532CD">
        <w:rPr>
          <w:rFonts w:ascii="Arial" w:hAnsi="Arial" w:cs="Arial"/>
          <w:sz w:val="24"/>
          <w:szCs w:val="24"/>
          <w:lang w:val="en-US"/>
        </w:rPr>
        <w:t xml:space="preserve"> are considered as auxiliary equipment</w:t>
      </w:r>
      <w:r>
        <w:rPr>
          <w:rFonts w:ascii="Arial" w:hAnsi="Arial" w:cs="Arial"/>
          <w:sz w:val="24"/>
          <w:szCs w:val="24"/>
          <w:lang w:val="en-US"/>
        </w:rPr>
        <w:t>.</w:t>
      </w:r>
      <w:r w:rsidRPr="004532CD">
        <w:rPr>
          <w:rFonts w:ascii="Arial" w:hAnsi="Arial" w:cs="Arial"/>
          <w:sz w:val="24"/>
          <w:szCs w:val="24"/>
          <w:lang w:val="en-US"/>
        </w:rPr>
        <w:t xml:space="preserve"> construction material is SS 304</w:t>
      </w:r>
      <w:r>
        <w:rPr>
          <w:rFonts w:ascii="Arial" w:hAnsi="Arial" w:cs="Arial"/>
          <w:sz w:val="24"/>
          <w:szCs w:val="24"/>
          <w:lang w:val="en-US"/>
        </w:rPr>
        <w:t>.</w:t>
      </w:r>
      <w:r w:rsidRPr="004532CD">
        <w:rPr>
          <w:rFonts w:ascii="Arial" w:hAnsi="Arial" w:cs="Arial"/>
          <w:sz w:val="24"/>
          <w:szCs w:val="24"/>
          <w:lang w:val="en-US"/>
        </w:rPr>
        <w:t xml:space="preserve"> The client is preferred to</w:t>
      </w:r>
      <w:r>
        <w:rPr>
          <w:rFonts w:ascii="Arial" w:hAnsi="Arial" w:cs="Arial"/>
          <w:sz w:val="24"/>
          <w:szCs w:val="24"/>
          <w:lang w:val="en-US"/>
        </w:rPr>
        <w:t xml:space="preserve"> consider</w:t>
      </w:r>
      <w:r w:rsidRPr="004532CD">
        <w:rPr>
          <w:rFonts w:ascii="Arial" w:hAnsi="Arial" w:cs="Arial"/>
          <w:sz w:val="24"/>
          <w:szCs w:val="24"/>
          <w:lang w:val="en-US"/>
        </w:rPr>
        <w:t xml:space="preserve"> </w:t>
      </w:r>
      <w:r>
        <w:rPr>
          <w:rFonts w:ascii="Arial" w:hAnsi="Arial" w:cs="Arial"/>
          <w:sz w:val="24"/>
          <w:szCs w:val="24"/>
          <w:lang w:val="en-US"/>
        </w:rPr>
        <w:t xml:space="preserve">whole plant both manually &amp; automated. </w:t>
      </w:r>
      <w:r w:rsidRPr="004532CD">
        <w:rPr>
          <w:rFonts w:ascii="Arial" w:hAnsi="Arial" w:cs="Arial"/>
          <w:sz w:val="24"/>
          <w:szCs w:val="24"/>
          <w:lang w:val="en-US"/>
        </w:rPr>
        <w:t>The equipment cost might vary for different manufacturers depending on the complexity and the material of construction. Construction and Installation of large size equipment (volume more than 100</w:t>
      </w:r>
      <w:r w:rsidR="0008641D">
        <w:rPr>
          <w:rFonts w:ascii="Arial" w:hAnsi="Arial" w:cs="Arial"/>
          <w:sz w:val="24"/>
          <w:szCs w:val="24"/>
          <w:lang w:val="en-US"/>
        </w:rPr>
        <w:t xml:space="preserve"> </w:t>
      </w:r>
      <w:r w:rsidRPr="004532CD">
        <w:rPr>
          <w:rFonts w:ascii="Arial" w:hAnsi="Arial" w:cs="Arial"/>
          <w:sz w:val="24"/>
          <w:szCs w:val="24"/>
          <w:lang w:val="en-US"/>
        </w:rPr>
        <w:t>m</w:t>
      </w:r>
      <w:r w:rsidRPr="004532CD">
        <w:rPr>
          <w:rFonts w:ascii="Arial" w:hAnsi="Arial" w:cs="Arial"/>
          <w:sz w:val="24"/>
          <w:szCs w:val="24"/>
          <w:vertAlign w:val="superscript"/>
          <w:lang w:val="en-US"/>
        </w:rPr>
        <w:t>3</w:t>
      </w:r>
      <w:r w:rsidRPr="004532CD">
        <w:rPr>
          <w:rFonts w:ascii="Arial" w:hAnsi="Arial" w:cs="Arial"/>
          <w:sz w:val="24"/>
          <w:szCs w:val="24"/>
          <w:lang w:val="en-US"/>
        </w:rPr>
        <w:t>) like LER Storage Tanks</w:t>
      </w:r>
      <w:r>
        <w:rPr>
          <w:rFonts w:ascii="Arial" w:hAnsi="Arial" w:cs="Arial"/>
          <w:sz w:val="24"/>
          <w:szCs w:val="24"/>
          <w:lang w:val="en-US"/>
        </w:rPr>
        <w:t>, Styrene</w:t>
      </w:r>
      <w:r w:rsidRPr="004532CD">
        <w:rPr>
          <w:rFonts w:ascii="Arial" w:hAnsi="Arial" w:cs="Arial"/>
          <w:sz w:val="24"/>
          <w:szCs w:val="24"/>
          <w:lang w:val="en-US"/>
        </w:rPr>
        <w:t xml:space="preserve"> is done on-site as the transportation of such equipment is not feasible.</w:t>
      </w:r>
    </w:p>
    <w:p w14:paraId="3D62AD0C" w14:textId="12B016E1" w:rsidR="00BE3577" w:rsidRPr="00BE3577" w:rsidRDefault="00BE3577" w:rsidP="00B524C4">
      <w:pPr>
        <w:spacing w:line="360" w:lineRule="auto"/>
        <w:jc w:val="both"/>
        <w:rPr>
          <w:rFonts w:ascii="Arial" w:hAnsi="Arial" w:cs="Arial"/>
          <w:b/>
          <w:bCs/>
          <w:sz w:val="24"/>
          <w:szCs w:val="24"/>
        </w:rPr>
      </w:pPr>
      <w:r w:rsidRPr="007454FE">
        <w:rPr>
          <w:rFonts w:ascii="Arial" w:hAnsi="Arial" w:cs="Arial"/>
          <w:b/>
          <w:bCs/>
          <w:sz w:val="24"/>
          <w:szCs w:val="24"/>
        </w:rPr>
        <w:t>Assumptions:</w:t>
      </w:r>
    </w:p>
    <w:p w14:paraId="575B23DD"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Each tank will have pump in its downstream section.</w:t>
      </w:r>
    </w:p>
    <w:p w14:paraId="136F77C9"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 xml:space="preserve"> Continuous Process. </w:t>
      </w:r>
    </w:p>
    <w:p w14:paraId="38B471D4" w14:textId="2C8703CF" w:rsidR="0008641D" w:rsidRDefault="00BE3577" w:rsidP="00BE3577">
      <w:pPr>
        <w:pStyle w:val="ListParagraph"/>
        <w:widowControl/>
        <w:numPr>
          <w:ilvl w:val="0"/>
          <w:numId w:val="36"/>
        </w:numPr>
        <w:autoSpaceDE/>
        <w:autoSpaceDN/>
        <w:spacing w:after="160" w:line="360" w:lineRule="auto"/>
        <w:contextualSpacing/>
        <w:jc w:val="both"/>
        <w:rPr>
          <w:sz w:val="24"/>
          <w:szCs w:val="24"/>
        </w:rPr>
      </w:pPr>
      <w:r w:rsidRPr="00BE3577">
        <w:rPr>
          <w:sz w:val="24"/>
          <w:szCs w:val="24"/>
        </w:rPr>
        <w:t>In one Reactor more than one number of grades can be formed.</w:t>
      </w:r>
    </w:p>
    <w:p w14:paraId="52A9E3E8" w14:textId="3A265830" w:rsidR="00BE3577" w:rsidRDefault="00BE3577" w:rsidP="008D7616">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Considered Equipment Cost will be ±20 -25 % accurate.</w:t>
      </w:r>
    </w:p>
    <w:p w14:paraId="6C12017A" w14:textId="167DA810" w:rsidR="008D7616" w:rsidRPr="008D7616" w:rsidRDefault="008D7616" w:rsidP="008D7616">
      <w:pPr>
        <w:pStyle w:val="ListParagraph"/>
        <w:widowControl/>
        <w:numPr>
          <w:ilvl w:val="0"/>
          <w:numId w:val="36"/>
        </w:numPr>
        <w:autoSpaceDE/>
        <w:autoSpaceDN/>
        <w:spacing w:after="160" w:line="360" w:lineRule="auto"/>
        <w:contextualSpacing/>
        <w:jc w:val="both"/>
        <w:rPr>
          <w:sz w:val="24"/>
          <w:szCs w:val="24"/>
        </w:rPr>
      </w:pPr>
      <w:r w:rsidRPr="008D7616">
        <w:rPr>
          <w:sz w:val="24"/>
          <w:szCs w:val="24"/>
        </w:rPr>
        <w:t>Batch Reactor</w:t>
      </w:r>
      <w:r>
        <w:rPr>
          <w:sz w:val="24"/>
          <w:szCs w:val="24"/>
        </w:rPr>
        <w:t xml:space="preserve"> and Jacketed Blender considered as auxiliary or proprietor </w:t>
      </w:r>
      <w:r w:rsidR="00D82C74">
        <w:rPr>
          <w:sz w:val="24"/>
          <w:szCs w:val="24"/>
        </w:rPr>
        <w:t>equipment</w:t>
      </w:r>
      <w:r>
        <w:rPr>
          <w:sz w:val="24"/>
          <w:szCs w:val="24"/>
        </w:rPr>
        <w:t>.</w:t>
      </w:r>
    </w:p>
    <w:tbl>
      <w:tblPr>
        <w:tblW w:w="10000" w:type="dxa"/>
        <w:tblLook w:val="04A0" w:firstRow="1" w:lastRow="0" w:firstColumn="1" w:lastColumn="0" w:noHBand="0" w:noVBand="1"/>
      </w:tblPr>
      <w:tblGrid>
        <w:gridCol w:w="521"/>
        <w:gridCol w:w="4336"/>
        <w:gridCol w:w="1482"/>
        <w:gridCol w:w="809"/>
        <w:gridCol w:w="1132"/>
        <w:gridCol w:w="1720"/>
      </w:tblGrid>
      <w:tr w:rsidR="00B524C4" w:rsidRPr="004532CD" w14:paraId="4D25A9A9" w14:textId="77777777" w:rsidTr="00A61E95">
        <w:trPr>
          <w:trHeight w:val="319"/>
        </w:trPr>
        <w:tc>
          <w:tcPr>
            <w:tcW w:w="8280" w:type="dxa"/>
            <w:gridSpan w:val="5"/>
            <w:tcBorders>
              <w:top w:val="nil"/>
              <w:left w:val="nil"/>
              <w:bottom w:val="single" w:sz="8" w:space="0" w:color="auto"/>
              <w:right w:val="nil"/>
            </w:tcBorders>
            <w:shd w:val="clear" w:color="auto" w:fill="auto"/>
            <w:noWrap/>
            <w:vAlign w:val="bottom"/>
            <w:hideMark/>
          </w:tcPr>
          <w:p w14:paraId="214994E3" w14:textId="3AE1AAF0" w:rsidR="00B524C4" w:rsidRPr="00345D9C" w:rsidRDefault="00B524C4" w:rsidP="00A61E95">
            <w:pPr>
              <w:spacing w:after="0" w:line="240" w:lineRule="auto"/>
              <w:jc w:val="center"/>
              <w:rPr>
                <w:rFonts w:ascii="Calibri" w:eastAsia="Times New Roman" w:hAnsi="Calibri" w:cs="Calibri"/>
                <w:b/>
                <w:bCs/>
                <w:color w:val="000000"/>
                <w:lang w:eastAsia="en-IN"/>
              </w:rPr>
            </w:pPr>
          </w:p>
        </w:tc>
        <w:tc>
          <w:tcPr>
            <w:tcW w:w="1720" w:type="dxa"/>
            <w:tcBorders>
              <w:top w:val="nil"/>
              <w:left w:val="nil"/>
              <w:bottom w:val="nil"/>
              <w:right w:val="nil"/>
            </w:tcBorders>
            <w:shd w:val="clear" w:color="auto" w:fill="auto"/>
            <w:noWrap/>
            <w:vAlign w:val="bottom"/>
            <w:hideMark/>
          </w:tcPr>
          <w:p w14:paraId="1EE187DB" w14:textId="77777777" w:rsidR="00B524C4" w:rsidRPr="004532CD" w:rsidRDefault="00B524C4" w:rsidP="00A61E95">
            <w:pPr>
              <w:spacing w:after="0" w:line="240" w:lineRule="auto"/>
              <w:jc w:val="center"/>
              <w:rPr>
                <w:rFonts w:ascii="Calibri" w:eastAsia="Times New Roman" w:hAnsi="Calibri" w:cs="Calibri"/>
                <w:color w:val="000000"/>
                <w:lang w:eastAsia="en-IN"/>
              </w:rPr>
            </w:pPr>
          </w:p>
        </w:tc>
      </w:tr>
      <w:tr w:rsidR="00B524C4" w:rsidRPr="004532CD" w14:paraId="5A6DF0F1" w14:textId="77777777" w:rsidTr="00A61E95">
        <w:trPr>
          <w:trHeight w:val="319"/>
        </w:trPr>
        <w:tc>
          <w:tcPr>
            <w:tcW w:w="521" w:type="dxa"/>
            <w:tcBorders>
              <w:top w:val="nil"/>
              <w:left w:val="single" w:sz="8" w:space="0" w:color="auto"/>
              <w:bottom w:val="single" w:sz="8" w:space="0" w:color="auto"/>
              <w:right w:val="single" w:sz="8" w:space="0" w:color="auto"/>
            </w:tcBorders>
            <w:shd w:val="clear" w:color="000000" w:fill="00B050"/>
            <w:vAlign w:val="center"/>
            <w:hideMark/>
          </w:tcPr>
          <w:p w14:paraId="38EA8EB6" w14:textId="77777777" w:rsidR="00B524C4" w:rsidRPr="004532CD" w:rsidRDefault="00B524C4" w:rsidP="00A61E95">
            <w:pPr>
              <w:spacing w:after="0" w:line="240" w:lineRule="auto"/>
              <w:rPr>
                <w:rFonts w:ascii="Times New Roman" w:eastAsia="Times New Roman" w:hAnsi="Times New Roman" w:cs="Times New Roman"/>
                <w:color w:val="000000"/>
                <w:sz w:val="18"/>
                <w:szCs w:val="18"/>
                <w:lang w:eastAsia="en-IN"/>
              </w:rPr>
            </w:pPr>
            <w:r w:rsidRPr="004532CD">
              <w:rPr>
                <w:rFonts w:ascii="Times New Roman" w:eastAsia="Times New Roman" w:hAnsi="Times New Roman" w:cs="Times New Roman"/>
                <w:color w:val="000000"/>
                <w:sz w:val="18"/>
                <w:szCs w:val="18"/>
                <w:lang w:eastAsia="en-IN"/>
              </w:rPr>
              <w:t> </w:t>
            </w:r>
          </w:p>
        </w:tc>
        <w:tc>
          <w:tcPr>
            <w:tcW w:w="4336" w:type="dxa"/>
            <w:tcBorders>
              <w:top w:val="nil"/>
              <w:left w:val="nil"/>
              <w:bottom w:val="single" w:sz="8" w:space="0" w:color="auto"/>
              <w:right w:val="single" w:sz="8" w:space="0" w:color="auto"/>
            </w:tcBorders>
            <w:shd w:val="clear" w:color="000000" w:fill="00B050"/>
            <w:vAlign w:val="center"/>
            <w:hideMark/>
          </w:tcPr>
          <w:p w14:paraId="1971BF8D" w14:textId="77777777" w:rsidR="00B524C4" w:rsidRPr="004532CD" w:rsidRDefault="00B524C4" w:rsidP="00A61E95">
            <w:pPr>
              <w:spacing w:after="0" w:line="240" w:lineRule="auto"/>
              <w:ind w:firstLineChars="100" w:firstLine="161"/>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MAIN PROCESS EQUIPMENTS</w:t>
            </w:r>
          </w:p>
        </w:tc>
        <w:tc>
          <w:tcPr>
            <w:tcW w:w="1482" w:type="dxa"/>
            <w:tcBorders>
              <w:top w:val="nil"/>
              <w:left w:val="nil"/>
              <w:bottom w:val="single" w:sz="8" w:space="0" w:color="auto"/>
              <w:right w:val="single" w:sz="8" w:space="0" w:color="auto"/>
            </w:tcBorders>
            <w:shd w:val="clear" w:color="000000" w:fill="00B050"/>
            <w:vAlign w:val="center"/>
            <w:hideMark/>
          </w:tcPr>
          <w:p w14:paraId="3BCE391F"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CAPACITY</w:t>
            </w:r>
          </w:p>
        </w:tc>
        <w:tc>
          <w:tcPr>
            <w:tcW w:w="809" w:type="dxa"/>
            <w:tcBorders>
              <w:top w:val="nil"/>
              <w:left w:val="nil"/>
              <w:bottom w:val="single" w:sz="8" w:space="0" w:color="auto"/>
              <w:right w:val="single" w:sz="8" w:space="0" w:color="auto"/>
            </w:tcBorders>
            <w:shd w:val="clear" w:color="000000" w:fill="00B050"/>
            <w:vAlign w:val="center"/>
            <w:hideMark/>
          </w:tcPr>
          <w:p w14:paraId="71723D3D"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UNITS</w:t>
            </w:r>
          </w:p>
        </w:tc>
        <w:tc>
          <w:tcPr>
            <w:tcW w:w="1132" w:type="dxa"/>
            <w:tcBorders>
              <w:top w:val="nil"/>
              <w:left w:val="nil"/>
              <w:bottom w:val="single" w:sz="8" w:space="0" w:color="auto"/>
              <w:right w:val="single" w:sz="8" w:space="0" w:color="auto"/>
            </w:tcBorders>
            <w:shd w:val="clear" w:color="000000" w:fill="00B050"/>
            <w:vAlign w:val="center"/>
            <w:hideMark/>
          </w:tcPr>
          <w:p w14:paraId="46A44B57" w14:textId="78C3D7C4" w:rsidR="00B524C4" w:rsidRDefault="00E1562E" w:rsidP="00E1562E">
            <w:pPr>
              <w:spacing w:after="0" w:line="240" w:lineRule="auto"/>
              <w:jc w:val="center"/>
              <w:rPr>
                <w:rFonts w:ascii="Palladio Uralic" w:eastAsia="Times New Roman" w:hAnsi="Palladio Uralic" w:cs="Calibri"/>
                <w:b/>
                <w:bCs/>
                <w:color w:val="000000"/>
                <w:sz w:val="16"/>
                <w:szCs w:val="16"/>
                <w:lang w:eastAsia="en-IN"/>
              </w:rPr>
            </w:pPr>
            <w:r>
              <w:rPr>
                <w:rFonts w:ascii="Palladio Uralic" w:eastAsia="Times New Roman" w:hAnsi="Palladio Uralic" w:cs="Calibri"/>
                <w:b/>
                <w:bCs/>
                <w:color w:val="000000"/>
                <w:sz w:val="16"/>
                <w:szCs w:val="16"/>
                <w:lang w:eastAsia="en-IN"/>
              </w:rPr>
              <w:t xml:space="preserve">Total cost </w:t>
            </w:r>
          </w:p>
          <w:p w14:paraId="27EB1DF3" w14:textId="77777777" w:rsidR="00B524C4" w:rsidRPr="004532CD" w:rsidRDefault="00B524C4" w:rsidP="00A61E95">
            <w:pPr>
              <w:spacing w:after="0" w:line="240" w:lineRule="auto"/>
              <w:jc w:val="right"/>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[USD</w:t>
            </w:r>
            <w:r>
              <w:rPr>
                <w:rFonts w:ascii="Palladio Uralic" w:eastAsia="Times New Roman" w:hAnsi="Palladio Uralic" w:cs="Calibri"/>
                <w:b/>
                <w:bCs/>
                <w:color w:val="000000"/>
                <w:sz w:val="16"/>
                <w:szCs w:val="16"/>
                <w:lang w:eastAsia="en-IN"/>
              </w:rPr>
              <w:t xml:space="preserve"> million</w:t>
            </w:r>
            <w:r w:rsidRPr="004532CD">
              <w:rPr>
                <w:rFonts w:ascii="Palladio Uralic" w:eastAsia="Times New Roman" w:hAnsi="Palladio Uralic" w:cs="Calibri"/>
                <w:b/>
                <w:bCs/>
                <w:color w:val="000000"/>
                <w:sz w:val="16"/>
                <w:szCs w:val="16"/>
                <w:lang w:eastAsia="en-IN"/>
              </w:rPr>
              <w:t xml:space="preserve">] </w:t>
            </w:r>
          </w:p>
        </w:tc>
        <w:tc>
          <w:tcPr>
            <w:tcW w:w="1720" w:type="dxa"/>
            <w:tcBorders>
              <w:top w:val="nil"/>
              <w:left w:val="nil"/>
              <w:bottom w:val="nil"/>
              <w:right w:val="nil"/>
            </w:tcBorders>
            <w:shd w:val="clear" w:color="000000" w:fill="00B050"/>
            <w:vAlign w:val="center"/>
            <w:hideMark/>
          </w:tcPr>
          <w:p w14:paraId="01E8C8D9"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Category</w:t>
            </w:r>
          </w:p>
        </w:tc>
      </w:tr>
      <w:tr w:rsidR="00B524C4" w:rsidRPr="004532CD" w14:paraId="6932764B" w14:textId="77777777" w:rsidTr="00A61E95">
        <w:trPr>
          <w:trHeight w:val="33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6C12BA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w:t>
            </w:r>
          </w:p>
        </w:tc>
        <w:tc>
          <w:tcPr>
            <w:tcW w:w="4336" w:type="dxa"/>
            <w:tcBorders>
              <w:top w:val="nil"/>
              <w:left w:val="nil"/>
              <w:bottom w:val="single" w:sz="8" w:space="0" w:color="auto"/>
              <w:right w:val="single" w:sz="8" w:space="0" w:color="auto"/>
            </w:tcBorders>
            <w:shd w:val="clear" w:color="auto" w:fill="auto"/>
            <w:noWrap/>
            <w:vAlign w:val="center"/>
            <w:hideMark/>
          </w:tcPr>
          <w:p w14:paraId="7BB4E8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 xml:space="preserve">Hopper  </w:t>
            </w:r>
          </w:p>
        </w:tc>
        <w:tc>
          <w:tcPr>
            <w:tcW w:w="1482" w:type="dxa"/>
            <w:tcBorders>
              <w:top w:val="nil"/>
              <w:left w:val="nil"/>
              <w:bottom w:val="single" w:sz="8" w:space="0" w:color="auto"/>
              <w:right w:val="single" w:sz="8" w:space="0" w:color="auto"/>
            </w:tcBorders>
            <w:shd w:val="clear" w:color="auto" w:fill="auto"/>
            <w:noWrap/>
            <w:vAlign w:val="center"/>
            <w:hideMark/>
          </w:tcPr>
          <w:p w14:paraId="664D5A7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4093F89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07B5B57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27</w:t>
            </w:r>
          </w:p>
        </w:tc>
        <w:tc>
          <w:tcPr>
            <w:tcW w:w="1720" w:type="dxa"/>
            <w:tcBorders>
              <w:top w:val="nil"/>
              <w:left w:val="nil"/>
              <w:bottom w:val="single" w:sz="8" w:space="0" w:color="auto"/>
              <w:right w:val="single" w:sz="8" w:space="0" w:color="auto"/>
            </w:tcBorders>
            <w:shd w:val="clear" w:color="auto" w:fill="auto"/>
            <w:noWrap/>
            <w:vAlign w:val="center"/>
            <w:hideMark/>
          </w:tcPr>
          <w:p w14:paraId="6100726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004D6DD"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FF10C0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2</w:t>
            </w:r>
          </w:p>
        </w:tc>
        <w:tc>
          <w:tcPr>
            <w:tcW w:w="4336" w:type="dxa"/>
            <w:tcBorders>
              <w:top w:val="nil"/>
              <w:left w:val="nil"/>
              <w:bottom w:val="single" w:sz="8" w:space="0" w:color="auto"/>
              <w:right w:val="single" w:sz="8" w:space="0" w:color="auto"/>
            </w:tcBorders>
            <w:shd w:val="clear" w:color="auto" w:fill="auto"/>
            <w:noWrap/>
            <w:vAlign w:val="center"/>
            <w:hideMark/>
          </w:tcPr>
          <w:p w14:paraId="6D66B716"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Crusher</w:t>
            </w:r>
          </w:p>
        </w:tc>
        <w:tc>
          <w:tcPr>
            <w:tcW w:w="1482" w:type="dxa"/>
            <w:tcBorders>
              <w:top w:val="nil"/>
              <w:left w:val="nil"/>
              <w:bottom w:val="single" w:sz="8" w:space="0" w:color="auto"/>
              <w:right w:val="single" w:sz="8" w:space="0" w:color="auto"/>
            </w:tcBorders>
            <w:shd w:val="clear" w:color="auto" w:fill="auto"/>
            <w:noWrap/>
            <w:vAlign w:val="center"/>
            <w:hideMark/>
          </w:tcPr>
          <w:p w14:paraId="188ACBB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kg/hr</w:t>
            </w:r>
          </w:p>
        </w:tc>
        <w:tc>
          <w:tcPr>
            <w:tcW w:w="809" w:type="dxa"/>
            <w:tcBorders>
              <w:top w:val="nil"/>
              <w:left w:val="nil"/>
              <w:bottom w:val="single" w:sz="8" w:space="0" w:color="auto"/>
              <w:right w:val="single" w:sz="8" w:space="0" w:color="auto"/>
            </w:tcBorders>
            <w:shd w:val="clear" w:color="auto" w:fill="auto"/>
            <w:noWrap/>
            <w:vAlign w:val="center"/>
            <w:hideMark/>
          </w:tcPr>
          <w:p w14:paraId="1FB5132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0AC8E7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76E165A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E40336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4B3A7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3</w:t>
            </w:r>
          </w:p>
        </w:tc>
        <w:tc>
          <w:tcPr>
            <w:tcW w:w="4336" w:type="dxa"/>
            <w:tcBorders>
              <w:top w:val="nil"/>
              <w:left w:val="nil"/>
              <w:bottom w:val="single" w:sz="8" w:space="0" w:color="auto"/>
              <w:right w:val="single" w:sz="8" w:space="0" w:color="auto"/>
            </w:tcBorders>
            <w:shd w:val="clear" w:color="auto" w:fill="auto"/>
            <w:noWrap/>
            <w:vAlign w:val="center"/>
            <w:hideMark/>
          </w:tcPr>
          <w:p w14:paraId="4B31146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Condenser</w:t>
            </w:r>
          </w:p>
        </w:tc>
        <w:tc>
          <w:tcPr>
            <w:tcW w:w="1482" w:type="dxa"/>
            <w:tcBorders>
              <w:top w:val="nil"/>
              <w:left w:val="nil"/>
              <w:bottom w:val="single" w:sz="8" w:space="0" w:color="auto"/>
              <w:right w:val="single" w:sz="8" w:space="0" w:color="auto"/>
            </w:tcBorders>
            <w:shd w:val="clear" w:color="auto" w:fill="auto"/>
            <w:noWrap/>
            <w:vAlign w:val="center"/>
            <w:hideMark/>
          </w:tcPr>
          <w:p w14:paraId="34E7ED3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408402E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1</w:t>
            </w:r>
          </w:p>
        </w:tc>
        <w:tc>
          <w:tcPr>
            <w:tcW w:w="1132" w:type="dxa"/>
            <w:tcBorders>
              <w:top w:val="nil"/>
              <w:left w:val="nil"/>
              <w:bottom w:val="single" w:sz="8" w:space="0" w:color="auto"/>
              <w:right w:val="single" w:sz="8" w:space="0" w:color="auto"/>
            </w:tcBorders>
            <w:shd w:val="clear" w:color="auto" w:fill="auto"/>
            <w:noWrap/>
            <w:vAlign w:val="center"/>
            <w:hideMark/>
          </w:tcPr>
          <w:p w14:paraId="236FA93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DBC5CC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9EE863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000F2F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4</w:t>
            </w:r>
          </w:p>
        </w:tc>
        <w:tc>
          <w:tcPr>
            <w:tcW w:w="4336" w:type="dxa"/>
            <w:tcBorders>
              <w:top w:val="nil"/>
              <w:left w:val="nil"/>
              <w:bottom w:val="single" w:sz="8" w:space="0" w:color="auto"/>
              <w:right w:val="single" w:sz="8" w:space="0" w:color="auto"/>
            </w:tcBorders>
            <w:shd w:val="clear" w:color="auto" w:fill="auto"/>
            <w:noWrap/>
            <w:vAlign w:val="center"/>
            <w:hideMark/>
          </w:tcPr>
          <w:p w14:paraId="4F7529C5" w14:textId="78689838" w:rsidR="00B524C4" w:rsidRPr="004532CD" w:rsidRDefault="00CD321F"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Vacuum</w:t>
            </w:r>
            <w:r w:rsidR="00B524C4" w:rsidRPr="004532CD">
              <w:rPr>
                <w:rFonts w:ascii="Arial" w:eastAsia="Times New Roman" w:hAnsi="Arial" w:cs="Arial"/>
                <w:color w:val="000000"/>
                <w:sz w:val="20"/>
                <w:szCs w:val="20"/>
                <w:lang w:eastAsia="en-IN"/>
              </w:rPr>
              <w:t xml:space="preserve"> Pump</w:t>
            </w:r>
          </w:p>
        </w:tc>
        <w:tc>
          <w:tcPr>
            <w:tcW w:w="1482" w:type="dxa"/>
            <w:tcBorders>
              <w:top w:val="nil"/>
              <w:left w:val="nil"/>
              <w:bottom w:val="single" w:sz="8" w:space="0" w:color="auto"/>
              <w:right w:val="single" w:sz="8" w:space="0" w:color="auto"/>
            </w:tcBorders>
            <w:shd w:val="clear" w:color="auto" w:fill="auto"/>
            <w:noWrap/>
            <w:vAlign w:val="center"/>
            <w:hideMark/>
          </w:tcPr>
          <w:p w14:paraId="5CD04E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E4FEAC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EE666E"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82</w:t>
            </w:r>
          </w:p>
        </w:tc>
        <w:tc>
          <w:tcPr>
            <w:tcW w:w="1720" w:type="dxa"/>
            <w:tcBorders>
              <w:top w:val="nil"/>
              <w:left w:val="nil"/>
              <w:bottom w:val="single" w:sz="8" w:space="0" w:color="auto"/>
              <w:right w:val="single" w:sz="8" w:space="0" w:color="auto"/>
            </w:tcBorders>
            <w:shd w:val="clear" w:color="auto" w:fill="auto"/>
            <w:noWrap/>
            <w:vAlign w:val="center"/>
            <w:hideMark/>
          </w:tcPr>
          <w:p w14:paraId="46DC3B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658285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9F603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5</w:t>
            </w:r>
          </w:p>
        </w:tc>
        <w:tc>
          <w:tcPr>
            <w:tcW w:w="4336" w:type="dxa"/>
            <w:tcBorders>
              <w:top w:val="nil"/>
              <w:left w:val="nil"/>
              <w:bottom w:val="single" w:sz="8" w:space="0" w:color="auto"/>
              <w:right w:val="single" w:sz="8" w:space="0" w:color="auto"/>
            </w:tcBorders>
            <w:shd w:val="clear" w:color="auto" w:fill="auto"/>
            <w:noWrap/>
            <w:vAlign w:val="center"/>
            <w:hideMark/>
          </w:tcPr>
          <w:p w14:paraId="633B0A5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Batch Reactor</w:t>
            </w:r>
          </w:p>
        </w:tc>
        <w:tc>
          <w:tcPr>
            <w:tcW w:w="1482" w:type="dxa"/>
            <w:tcBorders>
              <w:top w:val="nil"/>
              <w:left w:val="nil"/>
              <w:bottom w:val="single" w:sz="8" w:space="0" w:color="auto"/>
              <w:right w:val="single" w:sz="8" w:space="0" w:color="auto"/>
            </w:tcBorders>
            <w:shd w:val="clear" w:color="auto" w:fill="auto"/>
            <w:noWrap/>
            <w:vAlign w:val="center"/>
            <w:hideMark/>
          </w:tcPr>
          <w:p w14:paraId="6B08050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DB555C0" w14:textId="043448BD" w:rsidR="00B524C4" w:rsidRPr="004532CD" w:rsidRDefault="00173B90"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0A784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266</w:t>
            </w:r>
          </w:p>
        </w:tc>
        <w:tc>
          <w:tcPr>
            <w:tcW w:w="1720" w:type="dxa"/>
            <w:tcBorders>
              <w:top w:val="nil"/>
              <w:left w:val="nil"/>
              <w:bottom w:val="single" w:sz="8" w:space="0" w:color="auto"/>
              <w:right w:val="single" w:sz="8" w:space="0" w:color="auto"/>
            </w:tcBorders>
            <w:shd w:val="clear" w:color="auto" w:fill="auto"/>
            <w:noWrap/>
            <w:vAlign w:val="center"/>
            <w:hideMark/>
          </w:tcPr>
          <w:p w14:paraId="559DEB4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0313810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F0F41E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6</w:t>
            </w:r>
          </w:p>
        </w:tc>
        <w:tc>
          <w:tcPr>
            <w:tcW w:w="4336" w:type="dxa"/>
            <w:tcBorders>
              <w:top w:val="nil"/>
              <w:left w:val="nil"/>
              <w:bottom w:val="single" w:sz="8" w:space="0" w:color="auto"/>
              <w:right w:val="single" w:sz="8" w:space="0" w:color="auto"/>
            </w:tcBorders>
            <w:shd w:val="clear" w:color="auto" w:fill="auto"/>
            <w:noWrap/>
            <w:vAlign w:val="center"/>
            <w:hideMark/>
          </w:tcPr>
          <w:p w14:paraId="276027A4"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2EDD878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03A64FA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E4A267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195</w:t>
            </w:r>
          </w:p>
        </w:tc>
        <w:tc>
          <w:tcPr>
            <w:tcW w:w="1720" w:type="dxa"/>
            <w:tcBorders>
              <w:top w:val="nil"/>
              <w:left w:val="nil"/>
              <w:bottom w:val="single" w:sz="8" w:space="0" w:color="auto"/>
              <w:right w:val="single" w:sz="8" w:space="0" w:color="auto"/>
            </w:tcBorders>
            <w:shd w:val="clear" w:color="auto" w:fill="auto"/>
            <w:noWrap/>
            <w:vAlign w:val="center"/>
            <w:hideMark/>
          </w:tcPr>
          <w:p w14:paraId="1DB350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D1FF37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49D61E"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7</w:t>
            </w:r>
          </w:p>
        </w:tc>
        <w:tc>
          <w:tcPr>
            <w:tcW w:w="4336" w:type="dxa"/>
            <w:tcBorders>
              <w:top w:val="nil"/>
              <w:left w:val="nil"/>
              <w:bottom w:val="single" w:sz="8" w:space="0" w:color="auto"/>
              <w:right w:val="single" w:sz="8" w:space="0" w:color="auto"/>
            </w:tcBorders>
            <w:shd w:val="clear" w:color="auto" w:fill="auto"/>
            <w:noWrap/>
            <w:vAlign w:val="center"/>
            <w:hideMark/>
          </w:tcPr>
          <w:p w14:paraId="11A7F7F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73DFCE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6C01678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CEC8E7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41</w:t>
            </w:r>
          </w:p>
        </w:tc>
        <w:tc>
          <w:tcPr>
            <w:tcW w:w="1720" w:type="dxa"/>
            <w:tcBorders>
              <w:top w:val="nil"/>
              <w:left w:val="nil"/>
              <w:bottom w:val="single" w:sz="8" w:space="0" w:color="auto"/>
              <w:right w:val="single" w:sz="8" w:space="0" w:color="auto"/>
            </w:tcBorders>
            <w:shd w:val="clear" w:color="auto" w:fill="auto"/>
            <w:noWrap/>
            <w:vAlign w:val="center"/>
            <w:hideMark/>
          </w:tcPr>
          <w:p w14:paraId="6A22338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783A842"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DCC479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8</w:t>
            </w:r>
          </w:p>
        </w:tc>
        <w:tc>
          <w:tcPr>
            <w:tcW w:w="4336" w:type="dxa"/>
            <w:tcBorders>
              <w:top w:val="nil"/>
              <w:left w:val="nil"/>
              <w:bottom w:val="single" w:sz="8" w:space="0" w:color="auto"/>
              <w:right w:val="single" w:sz="8" w:space="0" w:color="auto"/>
            </w:tcBorders>
            <w:shd w:val="clear" w:color="auto" w:fill="auto"/>
            <w:noWrap/>
            <w:vAlign w:val="center"/>
            <w:hideMark/>
          </w:tcPr>
          <w:p w14:paraId="70E3558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5C54140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091F6A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AFA2B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222</w:t>
            </w:r>
          </w:p>
        </w:tc>
        <w:tc>
          <w:tcPr>
            <w:tcW w:w="1720" w:type="dxa"/>
            <w:tcBorders>
              <w:top w:val="nil"/>
              <w:left w:val="nil"/>
              <w:bottom w:val="single" w:sz="8" w:space="0" w:color="auto"/>
              <w:right w:val="single" w:sz="8" w:space="0" w:color="auto"/>
            </w:tcBorders>
            <w:shd w:val="clear" w:color="auto" w:fill="auto"/>
            <w:noWrap/>
            <w:vAlign w:val="center"/>
            <w:hideMark/>
          </w:tcPr>
          <w:p w14:paraId="5F02BFC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86159B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DAAE9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9</w:t>
            </w:r>
          </w:p>
        </w:tc>
        <w:tc>
          <w:tcPr>
            <w:tcW w:w="4336" w:type="dxa"/>
            <w:tcBorders>
              <w:top w:val="nil"/>
              <w:left w:val="nil"/>
              <w:bottom w:val="single" w:sz="8" w:space="0" w:color="auto"/>
              <w:right w:val="single" w:sz="8" w:space="0" w:color="auto"/>
            </w:tcBorders>
            <w:shd w:val="clear" w:color="auto" w:fill="auto"/>
            <w:noWrap/>
            <w:vAlign w:val="center"/>
            <w:hideMark/>
          </w:tcPr>
          <w:p w14:paraId="40689CB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084FF0D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7DD841D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6C6218F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w:t>
            </w:r>
          </w:p>
        </w:tc>
        <w:tc>
          <w:tcPr>
            <w:tcW w:w="1720" w:type="dxa"/>
            <w:tcBorders>
              <w:top w:val="nil"/>
              <w:left w:val="nil"/>
              <w:bottom w:val="single" w:sz="8" w:space="0" w:color="auto"/>
              <w:right w:val="single" w:sz="8" w:space="0" w:color="auto"/>
            </w:tcBorders>
            <w:shd w:val="clear" w:color="auto" w:fill="auto"/>
            <w:noWrap/>
            <w:vAlign w:val="center"/>
            <w:hideMark/>
          </w:tcPr>
          <w:p w14:paraId="0A638E9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B3953F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39BBCA2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10</w:t>
            </w:r>
          </w:p>
        </w:tc>
        <w:tc>
          <w:tcPr>
            <w:tcW w:w="4336" w:type="dxa"/>
            <w:tcBorders>
              <w:top w:val="nil"/>
              <w:left w:val="nil"/>
              <w:bottom w:val="single" w:sz="8" w:space="0" w:color="auto"/>
              <w:right w:val="single" w:sz="8" w:space="0" w:color="auto"/>
            </w:tcBorders>
            <w:shd w:val="clear" w:color="auto" w:fill="auto"/>
            <w:noWrap/>
            <w:vAlign w:val="center"/>
            <w:hideMark/>
          </w:tcPr>
          <w:p w14:paraId="7446F9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61E38FEB"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215231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FEFA80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177</w:t>
            </w:r>
          </w:p>
        </w:tc>
        <w:tc>
          <w:tcPr>
            <w:tcW w:w="1720" w:type="dxa"/>
            <w:tcBorders>
              <w:top w:val="nil"/>
              <w:left w:val="nil"/>
              <w:bottom w:val="single" w:sz="8" w:space="0" w:color="auto"/>
              <w:right w:val="single" w:sz="8" w:space="0" w:color="auto"/>
            </w:tcBorders>
            <w:shd w:val="clear" w:color="auto" w:fill="auto"/>
            <w:noWrap/>
            <w:vAlign w:val="center"/>
            <w:hideMark/>
          </w:tcPr>
          <w:p w14:paraId="180D246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7BAE511C"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7155E8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12</w:t>
            </w:r>
          </w:p>
        </w:tc>
        <w:tc>
          <w:tcPr>
            <w:tcW w:w="4336" w:type="dxa"/>
            <w:tcBorders>
              <w:top w:val="nil"/>
              <w:left w:val="nil"/>
              <w:bottom w:val="single" w:sz="8" w:space="0" w:color="auto"/>
              <w:right w:val="single" w:sz="8" w:space="0" w:color="auto"/>
            </w:tcBorders>
            <w:shd w:val="clear" w:color="auto" w:fill="auto"/>
            <w:noWrap/>
            <w:vAlign w:val="center"/>
            <w:hideMark/>
          </w:tcPr>
          <w:p w14:paraId="07C8D0DC"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3E013FE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50FD01F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15414F6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58FE0C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D4799D6"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96A88D2"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13</w:t>
            </w:r>
          </w:p>
        </w:tc>
        <w:tc>
          <w:tcPr>
            <w:tcW w:w="4336" w:type="dxa"/>
            <w:tcBorders>
              <w:top w:val="nil"/>
              <w:left w:val="nil"/>
              <w:bottom w:val="single" w:sz="8" w:space="0" w:color="auto"/>
              <w:right w:val="single" w:sz="8" w:space="0" w:color="auto"/>
            </w:tcBorders>
            <w:shd w:val="clear" w:color="auto" w:fill="auto"/>
            <w:noWrap/>
            <w:vAlign w:val="center"/>
            <w:hideMark/>
          </w:tcPr>
          <w:p w14:paraId="370FBEA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Jacketed Blender</w:t>
            </w:r>
          </w:p>
        </w:tc>
        <w:tc>
          <w:tcPr>
            <w:tcW w:w="1482" w:type="dxa"/>
            <w:tcBorders>
              <w:top w:val="nil"/>
              <w:left w:val="nil"/>
              <w:bottom w:val="single" w:sz="8" w:space="0" w:color="auto"/>
              <w:right w:val="single" w:sz="8" w:space="0" w:color="auto"/>
            </w:tcBorders>
            <w:shd w:val="clear" w:color="auto" w:fill="auto"/>
            <w:noWrap/>
            <w:vAlign w:val="center"/>
            <w:hideMark/>
          </w:tcPr>
          <w:p w14:paraId="7210CDE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09B7DF3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6DFB72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6263E4A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62B9A18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2EE55EF1"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14</w:t>
            </w:r>
          </w:p>
        </w:tc>
        <w:tc>
          <w:tcPr>
            <w:tcW w:w="4336" w:type="dxa"/>
            <w:tcBorders>
              <w:top w:val="nil"/>
              <w:left w:val="nil"/>
              <w:bottom w:val="single" w:sz="8" w:space="0" w:color="auto"/>
              <w:right w:val="single" w:sz="8" w:space="0" w:color="auto"/>
            </w:tcBorders>
            <w:shd w:val="clear" w:color="auto" w:fill="auto"/>
            <w:noWrap/>
            <w:vAlign w:val="center"/>
            <w:hideMark/>
          </w:tcPr>
          <w:p w14:paraId="3077FFDF"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Feed Pump</w:t>
            </w:r>
          </w:p>
        </w:tc>
        <w:tc>
          <w:tcPr>
            <w:tcW w:w="1482" w:type="dxa"/>
            <w:tcBorders>
              <w:top w:val="nil"/>
              <w:left w:val="nil"/>
              <w:bottom w:val="single" w:sz="8" w:space="0" w:color="auto"/>
              <w:right w:val="single" w:sz="8" w:space="0" w:color="auto"/>
            </w:tcBorders>
            <w:shd w:val="clear" w:color="auto" w:fill="auto"/>
            <w:noWrap/>
            <w:vAlign w:val="center"/>
            <w:hideMark/>
          </w:tcPr>
          <w:p w14:paraId="069FC9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B137B7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6</w:t>
            </w:r>
          </w:p>
        </w:tc>
        <w:tc>
          <w:tcPr>
            <w:tcW w:w="1132" w:type="dxa"/>
            <w:tcBorders>
              <w:top w:val="nil"/>
              <w:left w:val="nil"/>
              <w:bottom w:val="single" w:sz="8" w:space="0" w:color="auto"/>
              <w:right w:val="single" w:sz="8" w:space="0" w:color="auto"/>
            </w:tcBorders>
            <w:shd w:val="clear" w:color="auto" w:fill="auto"/>
            <w:noWrap/>
            <w:vAlign w:val="center"/>
            <w:hideMark/>
          </w:tcPr>
          <w:p w14:paraId="75747E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115</w:t>
            </w:r>
          </w:p>
        </w:tc>
        <w:tc>
          <w:tcPr>
            <w:tcW w:w="1720" w:type="dxa"/>
            <w:tcBorders>
              <w:top w:val="nil"/>
              <w:left w:val="nil"/>
              <w:bottom w:val="single" w:sz="8" w:space="0" w:color="auto"/>
              <w:right w:val="single" w:sz="8" w:space="0" w:color="auto"/>
            </w:tcBorders>
            <w:shd w:val="clear" w:color="auto" w:fill="auto"/>
            <w:noWrap/>
            <w:vAlign w:val="center"/>
            <w:hideMark/>
          </w:tcPr>
          <w:p w14:paraId="112C11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20E0FA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6764A0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15</w:t>
            </w:r>
          </w:p>
        </w:tc>
        <w:tc>
          <w:tcPr>
            <w:tcW w:w="4336" w:type="dxa"/>
            <w:tcBorders>
              <w:top w:val="nil"/>
              <w:left w:val="nil"/>
              <w:bottom w:val="single" w:sz="8" w:space="0" w:color="auto"/>
              <w:right w:val="single" w:sz="8" w:space="0" w:color="auto"/>
            </w:tcBorders>
            <w:shd w:val="clear" w:color="auto" w:fill="auto"/>
            <w:noWrap/>
            <w:vAlign w:val="center"/>
            <w:hideMark/>
          </w:tcPr>
          <w:p w14:paraId="0302B8CD"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Dust Collector</w:t>
            </w:r>
          </w:p>
        </w:tc>
        <w:tc>
          <w:tcPr>
            <w:tcW w:w="1482" w:type="dxa"/>
            <w:tcBorders>
              <w:top w:val="nil"/>
              <w:left w:val="nil"/>
              <w:bottom w:val="single" w:sz="8" w:space="0" w:color="auto"/>
              <w:right w:val="single" w:sz="8" w:space="0" w:color="auto"/>
            </w:tcBorders>
            <w:shd w:val="clear" w:color="auto" w:fill="auto"/>
            <w:noWrap/>
            <w:vAlign w:val="center"/>
            <w:hideMark/>
          </w:tcPr>
          <w:p w14:paraId="1A78442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12DC329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48CA25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71</w:t>
            </w:r>
          </w:p>
        </w:tc>
        <w:tc>
          <w:tcPr>
            <w:tcW w:w="1720" w:type="dxa"/>
            <w:tcBorders>
              <w:top w:val="nil"/>
              <w:left w:val="nil"/>
              <w:bottom w:val="single" w:sz="8" w:space="0" w:color="auto"/>
              <w:right w:val="single" w:sz="8" w:space="0" w:color="auto"/>
            </w:tcBorders>
            <w:shd w:val="clear" w:color="auto" w:fill="auto"/>
            <w:noWrap/>
            <w:vAlign w:val="center"/>
            <w:hideMark/>
          </w:tcPr>
          <w:p w14:paraId="423CD04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63CD6873"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7A47F0"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16</w:t>
            </w:r>
          </w:p>
        </w:tc>
        <w:tc>
          <w:tcPr>
            <w:tcW w:w="4336" w:type="dxa"/>
            <w:tcBorders>
              <w:top w:val="nil"/>
              <w:left w:val="nil"/>
              <w:bottom w:val="single" w:sz="8" w:space="0" w:color="auto"/>
              <w:right w:val="single" w:sz="8" w:space="0" w:color="auto"/>
            </w:tcBorders>
            <w:shd w:val="clear" w:color="auto" w:fill="auto"/>
            <w:noWrap/>
            <w:vAlign w:val="center"/>
            <w:hideMark/>
          </w:tcPr>
          <w:p w14:paraId="4E26A1B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Product Tank</w:t>
            </w:r>
          </w:p>
        </w:tc>
        <w:tc>
          <w:tcPr>
            <w:tcW w:w="1482" w:type="dxa"/>
            <w:tcBorders>
              <w:top w:val="nil"/>
              <w:left w:val="nil"/>
              <w:bottom w:val="single" w:sz="8" w:space="0" w:color="auto"/>
              <w:right w:val="single" w:sz="8" w:space="0" w:color="auto"/>
            </w:tcBorders>
            <w:shd w:val="clear" w:color="auto" w:fill="auto"/>
            <w:noWrap/>
            <w:vAlign w:val="center"/>
            <w:hideMark/>
          </w:tcPr>
          <w:p w14:paraId="3B17006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C76A90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6F408F2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532</w:t>
            </w:r>
          </w:p>
        </w:tc>
        <w:tc>
          <w:tcPr>
            <w:tcW w:w="1720" w:type="dxa"/>
            <w:tcBorders>
              <w:top w:val="nil"/>
              <w:left w:val="nil"/>
              <w:bottom w:val="single" w:sz="8" w:space="0" w:color="auto"/>
              <w:right w:val="single" w:sz="8" w:space="0" w:color="auto"/>
            </w:tcBorders>
            <w:shd w:val="clear" w:color="auto" w:fill="auto"/>
            <w:noWrap/>
            <w:vAlign w:val="center"/>
            <w:hideMark/>
          </w:tcPr>
          <w:p w14:paraId="1AC0717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7CABC97"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A2CE08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17</w:t>
            </w:r>
          </w:p>
        </w:tc>
        <w:tc>
          <w:tcPr>
            <w:tcW w:w="4336" w:type="dxa"/>
            <w:tcBorders>
              <w:top w:val="nil"/>
              <w:left w:val="nil"/>
              <w:bottom w:val="single" w:sz="8" w:space="0" w:color="auto"/>
              <w:right w:val="single" w:sz="8" w:space="0" w:color="auto"/>
            </w:tcBorders>
            <w:shd w:val="clear" w:color="auto" w:fill="auto"/>
            <w:noWrap/>
            <w:vAlign w:val="center"/>
            <w:hideMark/>
          </w:tcPr>
          <w:p w14:paraId="06AEE30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Packaging Equipment</w:t>
            </w:r>
          </w:p>
        </w:tc>
        <w:tc>
          <w:tcPr>
            <w:tcW w:w="1482" w:type="dxa"/>
            <w:tcBorders>
              <w:top w:val="nil"/>
              <w:left w:val="nil"/>
              <w:bottom w:val="single" w:sz="8" w:space="0" w:color="auto"/>
              <w:right w:val="single" w:sz="8" w:space="0" w:color="auto"/>
            </w:tcBorders>
            <w:shd w:val="clear" w:color="auto" w:fill="auto"/>
            <w:noWrap/>
            <w:vAlign w:val="center"/>
            <w:hideMark/>
          </w:tcPr>
          <w:p w14:paraId="7E4855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KG/bag</w:t>
            </w:r>
          </w:p>
        </w:tc>
        <w:tc>
          <w:tcPr>
            <w:tcW w:w="809" w:type="dxa"/>
            <w:tcBorders>
              <w:top w:val="nil"/>
              <w:left w:val="nil"/>
              <w:bottom w:val="single" w:sz="8" w:space="0" w:color="auto"/>
              <w:right w:val="single" w:sz="8" w:space="0" w:color="auto"/>
            </w:tcBorders>
            <w:shd w:val="clear" w:color="auto" w:fill="auto"/>
            <w:noWrap/>
            <w:vAlign w:val="center"/>
            <w:hideMark/>
          </w:tcPr>
          <w:p w14:paraId="380B379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1609E2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150</w:t>
            </w:r>
          </w:p>
        </w:tc>
        <w:tc>
          <w:tcPr>
            <w:tcW w:w="1720" w:type="dxa"/>
            <w:tcBorders>
              <w:top w:val="nil"/>
              <w:left w:val="nil"/>
              <w:bottom w:val="single" w:sz="8" w:space="0" w:color="auto"/>
              <w:right w:val="single" w:sz="8" w:space="0" w:color="auto"/>
            </w:tcBorders>
            <w:shd w:val="clear" w:color="auto" w:fill="auto"/>
            <w:noWrap/>
            <w:vAlign w:val="center"/>
            <w:hideMark/>
          </w:tcPr>
          <w:p w14:paraId="12A0398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5D58257A" w14:textId="77777777" w:rsidTr="00A61E95">
        <w:trPr>
          <w:trHeight w:val="319"/>
        </w:trPr>
        <w:tc>
          <w:tcPr>
            <w:tcW w:w="521" w:type="dxa"/>
            <w:tcBorders>
              <w:top w:val="nil"/>
              <w:left w:val="nil"/>
              <w:bottom w:val="nil"/>
              <w:right w:val="nil"/>
            </w:tcBorders>
            <w:shd w:val="clear" w:color="auto" w:fill="auto"/>
            <w:noWrap/>
            <w:vAlign w:val="bottom"/>
            <w:hideMark/>
          </w:tcPr>
          <w:p w14:paraId="27B1C593" w14:textId="77777777" w:rsidR="00B524C4" w:rsidRPr="004532CD" w:rsidRDefault="00B524C4" w:rsidP="00A61E95">
            <w:pPr>
              <w:spacing w:after="0" w:line="240" w:lineRule="auto"/>
              <w:rPr>
                <w:rFonts w:ascii="Arial" w:eastAsia="Times New Roman" w:hAnsi="Arial" w:cs="Arial"/>
                <w:color w:val="000000"/>
                <w:sz w:val="20"/>
                <w:szCs w:val="20"/>
                <w:lang w:eastAsia="en-IN"/>
              </w:rPr>
            </w:pPr>
          </w:p>
        </w:tc>
        <w:tc>
          <w:tcPr>
            <w:tcW w:w="4336" w:type="dxa"/>
            <w:tcBorders>
              <w:top w:val="nil"/>
              <w:left w:val="nil"/>
              <w:bottom w:val="single" w:sz="8" w:space="0" w:color="000000"/>
              <w:right w:val="nil"/>
            </w:tcBorders>
            <w:shd w:val="clear" w:color="auto" w:fill="auto"/>
            <w:vAlign w:val="center"/>
            <w:hideMark/>
          </w:tcPr>
          <w:p w14:paraId="69F54E46" w14:textId="77777777" w:rsidR="00B524C4" w:rsidRPr="00CB1DB6" w:rsidRDefault="00B524C4" w:rsidP="00A61E95">
            <w:pPr>
              <w:spacing w:after="0" w:line="240" w:lineRule="auto"/>
              <w:rPr>
                <w:rFonts w:ascii="Palladio Uralic" w:eastAsia="Times New Roman" w:hAnsi="Palladio Uralic" w:cs="Calibri"/>
                <w:b/>
                <w:bCs/>
                <w:color w:val="000000"/>
                <w:sz w:val="16"/>
                <w:szCs w:val="16"/>
                <w:lang w:eastAsia="en-IN"/>
              </w:rPr>
            </w:pPr>
            <w:r w:rsidRPr="00CB1DB6">
              <w:rPr>
                <w:rFonts w:ascii="Palladio Uralic" w:eastAsia="Times New Roman" w:hAnsi="Palladio Uralic" w:cs="Calibri"/>
                <w:b/>
                <w:bCs/>
                <w:color w:val="000000"/>
                <w:sz w:val="16"/>
                <w:szCs w:val="16"/>
                <w:lang w:eastAsia="en-IN"/>
              </w:rPr>
              <w:t>TOTAL MAIN EQUIPMENT COST</w:t>
            </w:r>
          </w:p>
        </w:tc>
        <w:tc>
          <w:tcPr>
            <w:tcW w:w="1482" w:type="dxa"/>
            <w:tcBorders>
              <w:top w:val="nil"/>
              <w:left w:val="nil"/>
              <w:bottom w:val="single" w:sz="8" w:space="0" w:color="auto"/>
              <w:right w:val="single" w:sz="8" w:space="0" w:color="auto"/>
            </w:tcBorders>
            <w:shd w:val="clear" w:color="auto" w:fill="auto"/>
            <w:noWrap/>
            <w:vAlign w:val="center"/>
            <w:hideMark/>
          </w:tcPr>
          <w:p w14:paraId="02C8C4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809" w:type="dxa"/>
            <w:tcBorders>
              <w:top w:val="nil"/>
              <w:left w:val="nil"/>
              <w:bottom w:val="single" w:sz="8" w:space="0" w:color="auto"/>
              <w:right w:val="single" w:sz="8" w:space="0" w:color="auto"/>
            </w:tcBorders>
            <w:shd w:val="clear" w:color="auto" w:fill="auto"/>
            <w:noWrap/>
            <w:vAlign w:val="center"/>
            <w:hideMark/>
          </w:tcPr>
          <w:p w14:paraId="6B1E7A08"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1132" w:type="dxa"/>
            <w:tcBorders>
              <w:top w:val="nil"/>
              <w:left w:val="nil"/>
              <w:bottom w:val="single" w:sz="8" w:space="0" w:color="auto"/>
              <w:right w:val="single" w:sz="8" w:space="0" w:color="auto"/>
            </w:tcBorders>
            <w:shd w:val="clear" w:color="auto" w:fill="auto"/>
            <w:noWrap/>
            <w:vAlign w:val="center"/>
            <w:hideMark/>
          </w:tcPr>
          <w:p w14:paraId="0B3C857D" w14:textId="77777777" w:rsidR="00B524C4" w:rsidRPr="00CB1DB6" w:rsidRDefault="00B524C4" w:rsidP="00A61E95">
            <w:pPr>
              <w:spacing w:after="0" w:line="240" w:lineRule="auto"/>
              <w:jc w:val="center"/>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2.73</w:t>
            </w:r>
          </w:p>
        </w:tc>
        <w:tc>
          <w:tcPr>
            <w:tcW w:w="1720" w:type="dxa"/>
            <w:tcBorders>
              <w:top w:val="nil"/>
              <w:left w:val="nil"/>
              <w:bottom w:val="single" w:sz="8" w:space="0" w:color="auto"/>
              <w:right w:val="single" w:sz="8" w:space="0" w:color="auto"/>
            </w:tcBorders>
            <w:shd w:val="clear" w:color="auto" w:fill="auto"/>
            <w:noWrap/>
            <w:vAlign w:val="center"/>
            <w:hideMark/>
          </w:tcPr>
          <w:p w14:paraId="2BD9CB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r>
    </w:tbl>
    <w:p w14:paraId="47B7DA42" w14:textId="737A2D42" w:rsidR="00B9691D" w:rsidRDefault="00B9691D" w:rsidP="00B524C4">
      <w:pPr>
        <w:tabs>
          <w:tab w:val="left" w:pos="1365"/>
        </w:tabs>
        <w:spacing w:line="360" w:lineRule="auto"/>
        <w:jc w:val="both"/>
        <w:rPr>
          <w:rFonts w:ascii="Arial" w:eastAsia="Arial" w:hAnsi="Arial" w:cs="Arial"/>
          <w:b/>
          <w:bCs/>
          <w:sz w:val="24"/>
          <w:szCs w:val="24"/>
          <w:lang w:val="en-US"/>
        </w:rPr>
      </w:pPr>
    </w:p>
    <w:p w14:paraId="10BFF1DC" w14:textId="5FF4A70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5.4. Annual Cost of Production</w:t>
      </w:r>
    </w:p>
    <w:p w14:paraId="2EAE2C1C" w14:textId="213E96AE" w:rsidR="00B524C4" w:rsidRDefault="00B524C4" w:rsidP="003D4F29">
      <w:pPr>
        <w:spacing w:line="360" w:lineRule="auto"/>
        <w:jc w:val="both"/>
        <w:rPr>
          <w:rFonts w:ascii="Arial" w:hAnsi="Arial" w:cs="Arial"/>
          <w:sz w:val="24"/>
          <w:szCs w:val="24"/>
        </w:rPr>
      </w:pPr>
      <w:r>
        <w:rPr>
          <w:rFonts w:ascii="Arial" w:hAnsi="Arial" w:cs="Arial"/>
          <w:sz w:val="24"/>
          <w:szCs w:val="24"/>
        </w:rPr>
        <w:lastRenderedPageBreak/>
        <w:t>Raw Material Cost is considered as t</w:t>
      </w:r>
      <w:r w:rsidRPr="004532CD">
        <w:rPr>
          <w:rFonts w:ascii="Arial" w:hAnsi="Arial" w:cs="Arial"/>
          <w:sz w:val="24"/>
          <w:szCs w:val="24"/>
        </w:rPr>
        <w:t xml:space="preserve">he base case, the annual cost of raw materials reached a value of </w:t>
      </w:r>
      <w:r>
        <w:rPr>
          <w:rFonts w:ascii="Arial" w:hAnsi="Arial" w:cs="Arial"/>
          <w:sz w:val="24"/>
          <w:szCs w:val="24"/>
        </w:rPr>
        <w:t xml:space="preserve">USD </w:t>
      </w:r>
      <w:r w:rsidRPr="004532CD">
        <w:rPr>
          <w:rFonts w:ascii="Arial" w:hAnsi="Arial" w:cs="Arial"/>
          <w:sz w:val="24"/>
          <w:szCs w:val="24"/>
        </w:rPr>
        <w:t>61</w:t>
      </w:r>
      <w:r>
        <w:rPr>
          <w:rFonts w:ascii="Arial" w:hAnsi="Arial" w:cs="Arial"/>
          <w:sz w:val="24"/>
          <w:szCs w:val="24"/>
        </w:rPr>
        <w:t>.</w:t>
      </w:r>
      <w:r w:rsidRPr="004532CD">
        <w:rPr>
          <w:rFonts w:ascii="Arial" w:hAnsi="Arial" w:cs="Arial"/>
          <w:sz w:val="24"/>
          <w:szCs w:val="24"/>
        </w:rPr>
        <w:t>7</w:t>
      </w:r>
      <w:r>
        <w:rPr>
          <w:rFonts w:ascii="Arial" w:hAnsi="Arial" w:cs="Arial"/>
          <w:sz w:val="24"/>
          <w:szCs w:val="24"/>
        </w:rPr>
        <w:t xml:space="preserve"> Million</w:t>
      </w:r>
      <w:r>
        <w:rPr>
          <w:rFonts w:ascii="Palladio Uralic" w:eastAsia="Times New Roman" w:hAnsi="Palladio Uralic" w:cs="Calibri"/>
          <w:b/>
          <w:bCs/>
          <w:color w:val="000000"/>
          <w:sz w:val="18"/>
          <w:szCs w:val="18"/>
          <w:lang w:eastAsia="en-IN"/>
        </w:rPr>
        <w:t xml:space="preserve"> </w:t>
      </w:r>
      <w:r w:rsidRPr="004532CD">
        <w:rPr>
          <w:rFonts w:ascii="Arial" w:hAnsi="Arial" w:cs="Arial"/>
          <w:sz w:val="24"/>
          <w:szCs w:val="24"/>
        </w:rPr>
        <w:t xml:space="preserve">per year for </w:t>
      </w:r>
      <w:r>
        <w:rPr>
          <w:rFonts w:ascii="Arial" w:hAnsi="Arial" w:cs="Arial"/>
          <w:sz w:val="24"/>
          <w:szCs w:val="24"/>
        </w:rPr>
        <w:t>30</w:t>
      </w:r>
      <w:r w:rsidRPr="004532CD">
        <w:rPr>
          <w:rFonts w:ascii="Arial" w:hAnsi="Arial" w:cs="Arial"/>
          <w:sz w:val="24"/>
          <w:szCs w:val="24"/>
        </w:rPr>
        <w:t xml:space="preserve"> </w:t>
      </w:r>
      <w:r>
        <w:rPr>
          <w:rFonts w:ascii="Arial" w:hAnsi="Arial" w:cs="Arial"/>
          <w:sz w:val="24"/>
          <w:szCs w:val="24"/>
        </w:rPr>
        <w:t>thousand tonnes per a</w:t>
      </w:r>
      <w:r w:rsidRPr="004532CD">
        <w:rPr>
          <w:rFonts w:ascii="Arial" w:hAnsi="Arial" w:cs="Arial"/>
          <w:sz w:val="24"/>
          <w:szCs w:val="24"/>
        </w:rPr>
        <w:t xml:space="preserve">nnum plant capacity. </w:t>
      </w:r>
      <w:r w:rsidR="00A73944" w:rsidRPr="004532CD">
        <w:rPr>
          <w:rFonts w:ascii="Arial" w:hAnsi="Arial" w:cs="Arial"/>
          <w:sz w:val="24"/>
          <w:szCs w:val="24"/>
        </w:rPr>
        <w:t>Ma</w:t>
      </w:r>
      <w:r w:rsidR="00A73944">
        <w:rPr>
          <w:rFonts w:ascii="Arial" w:hAnsi="Arial" w:cs="Arial"/>
          <w:sz w:val="24"/>
          <w:szCs w:val="24"/>
        </w:rPr>
        <w:t xml:space="preserve">jor </w:t>
      </w:r>
      <w:r w:rsidR="00A73944" w:rsidRPr="004532CD">
        <w:rPr>
          <w:rFonts w:ascii="Arial" w:hAnsi="Arial" w:cs="Arial"/>
          <w:sz w:val="24"/>
          <w:szCs w:val="24"/>
        </w:rPr>
        <w:t>raw</w:t>
      </w:r>
      <w:r w:rsidRPr="004532CD">
        <w:rPr>
          <w:rFonts w:ascii="Arial" w:hAnsi="Arial" w:cs="Arial"/>
          <w:sz w:val="24"/>
          <w:szCs w:val="24"/>
        </w:rPr>
        <w:t xml:space="preserve"> </w:t>
      </w:r>
      <w:r>
        <w:rPr>
          <w:rFonts w:ascii="Arial" w:hAnsi="Arial" w:cs="Arial"/>
          <w:sz w:val="24"/>
          <w:szCs w:val="24"/>
        </w:rPr>
        <w:t>m</w:t>
      </w:r>
      <w:r w:rsidRPr="004532CD">
        <w:rPr>
          <w:rFonts w:ascii="Arial" w:hAnsi="Arial" w:cs="Arial"/>
          <w:sz w:val="24"/>
          <w:szCs w:val="24"/>
        </w:rPr>
        <w:t>aterial</w:t>
      </w:r>
      <w:r>
        <w:rPr>
          <w:rFonts w:ascii="Arial" w:hAnsi="Arial" w:cs="Arial"/>
          <w:sz w:val="24"/>
          <w:szCs w:val="24"/>
        </w:rPr>
        <w:t>s</w:t>
      </w:r>
      <w:r w:rsidRPr="004532CD">
        <w:rPr>
          <w:rFonts w:ascii="Arial" w:hAnsi="Arial" w:cs="Arial"/>
          <w:sz w:val="24"/>
          <w:szCs w:val="24"/>
        </w:rPr>
        <w:t xml:space="preserve"> considered </w:t>
      </w:r>
      <w:r>
        <w:rPr>
          <w:rFonts w:ascii="Arial" w:hAnsi="Arial" w:cs="Arial"/>
          <w:sz w:val="24"/>
          <w:szCs w:val="24"/>
        </w:rPr>
        <w:t>are Epoxy Resin</w:t>
      </w:r>
      <w:r w:rsidRPr="004532CD">
        <w:rPr>
          <w:rFonts w:ascii="Arial" w:hAnsi="Arial" w:cs="Arial"/>
          <w:sz w:val="24"/>
          <w:szCs w:val="24"/>
        </w:rPr>
        <w:t xml:space="preserve">, </w:t>
      </w:r>
      <w:r>
        <w:rPr>
          <w:rFonts w:ascii="Arial" w:hAnsi="Arial" w:cs="Arial"/>
          <w:sz w:val="24"/>
          <w:szCs w:val="24"/>
        </w:rPr>
        <w:t xml:space="preserve">Bisphenol A, Styrene, </w:t>
      </w:r>
      <w:r w:rsidRPr="004532CD">
        <w:rPr>
          <w:rFonts w:ascii="Arial" w:hAnsi="Arial" w:cs="Arial"/>
          <w:sz w:val="24"/>
          <w:szCs w:val="24"/>
        </w:rPr>
        <w:t>Methacrylic Acid</w:t>
      </w:r>
      <w:r>
        <w:rPr>
          <w:rFonts w:ascii="Arial" w:hAnsi="Arial" w:cs="Arial"/>
          <w:sz w:val="24"/>
          <w:szCs w:val="24"/>
        </w:rPr>
        <w:t xml:space="preserve"> </w:t>
      </w:r>
      <w:r w:rsidRPr="004532CD">
        <w:rPr>
          <w:rFonts w:ascii="Arial" w:hAnsi="Arial" w:cs="Arial"/>
          <w:sz w:val="24"/>
          <w:szCs w:val="24"/>
        </w:rPr>
        <w:t>with</w:t>
      </w:r>
      <w:r>
        <w:rPr>
          <w:rFonts w:ascii="Arial" w:hAnsi="Arial" w:cs="Arial"/>
          <w:sz w:val="24"/>
          <w:szCs w:val="24"/>
        </w:rPr>
        <w:t xml:space="preserve"> stoichiometry ratio </w:t>
      </w:r>
      <w:r w:rsidRPr="004532CD">
        <w:rPr>
          <w:rFonts w:ascii="Arial" w:hAnsi="Arial" w:cs="Arial"/>
          <w:sz w:val="24"/>
          <w:szCs w:val="24"/>
        </w:rPr>
        <w:t>of 0.</w:t>
      </w:r>
      <w:r>
        <w:rPr>
          <w:rFonts w:ascii="Arial" w:hAnsi="Arial" w:cs="Arial"/>
          <w:sz w:val="24"/>
          <w:szCs w:val="24"/>
        </w:rPr>
        <w:t>3</w:t>
      </w:r>
      <w:r w:rsidRPr="004532CD">
        <w:rPr>
          <w:rFonts w:ascii="Arial" w:hAnsi="Arial" w:cs="Arial"/>
          <w:sz w:val="24"/>
          <w:szCs w:val="24"/>
        </w:rPr>
        <w:t>, 0.</w:t>
      </w:r>
      <w:r>
        <w:rPr>
          <w:rFonts w:ascii="Arial" w:hAnsi="Arial" w:cs="Arial"/>
          <w:sz w:val="24"/>
          <w:szCs w:val="24"/>
        </w:rPr>
        <w:t>14, 0.4</w:t>
      </w:r>
      <w:r w:rsidR="00270086">
        <w:rPr>
          <w:rFonts w:ascii="Arial" w:hAnsi="Arial" w:cs="Arial"/>
          <w:sz w:val="24"/>
          <w:szCs w:val="24"/>
        </w:rPr>
        <w:t>4</w:t>
      </w:r>
      <w:r w:rsidRPr="004532CD">
        <w:rPr>
          <w:rFonts w:ascii="Arial" w:hAnsi="Arial" w:cs="Arial"/>
          <w:sz w:val="24"/>
          <w:szCs w:val="24"/>
        </w:rPr>
        <w:t xml:space="preserve"> &amp; 0.</w:t>
      </w:r>
      <w:r>
        <w:rPr>
          <w:rFonts w:ascii="Arial" w:hAnsi="Arial" w:cs="Arial"/>
          <w:sz w:val="24"/>
          <w:szCs w:val="24"/>
        </w:rPr>
        <w:t>11 respectively</w:t>
      </w:r>
      <w:r w:rsidRPr="004532CD">
        <w:rPr>
          <w:rFonts w:ascii="Arial" w:hAnsi="Arial" w:cs="Arial"/>
          <w:sz w:val="24"/>
          <w:szCs w:val="24"/>
        </w:rPr>
        <w:t xml:space="preserve">. </w:t>
      </w:r>
    </w:p>
    <w:tbl>
      <w:tblPr>
        <w:tblW w:w="10466" w:type="dxa"/>
        <w:tblLook w:val="04A0" w:firstRow="1" w:lastRow="0" w:firstColumn="1" w:lastColumn="0" w:noHBand="0" w:noVBand="1"/>
      </w:tblPr>
      <w:tblGrid>
        <w:gridCol w:w="567"/>
        <w:gridCol w:w="4654"/>
        <w:gridCol w:w="1978"/>
        <w:gridCol w:w="1697"/>
        <w:gridCol w:w="1279"/>
        <w:gridCol w:w="291"/>
      </w:tblGrid>
      <w:tr w:rsidR="009D21A1" w:rsidRPr="009D21A1" w14:paraId="7A02582B" w14:textId="77777777" w:rsidTr="009D21A1">
        <w:trPr>
          <w:gridAfter w:val="1"/>
          <w:wAfter w:w="291" w:type="dxa"/>
          <w:trHeight w:val="408"/>
        </w:trPr>
        <w:tc>
          <w:tcPr>
            <w:tcW w:w="10175"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5B80DF46" w14:textId="77777777" w:rsidR="009D21A1" w:rsidRPr="009D21A1" w:rsidRDefault="009D21A1" w:rsidP="009D21A1">
            <w:pPr>
              <w:spacing w:after="0" w:line="240" w:lineRule="auto"/>
              <w:jc w:val="center"/>
              <w:rPr>
                <w:rFonts w:ascii="Arial" w:eastAsia="Times New Roman" w:hAnsi="Arial" w:cs="Arial"/>
                <w:b/>
                <w:bCs/>
                <w:color w:val="FFFFFF"/>
                <w:lang w:eastAsia="en-IN"/>
              </w:rPr>
            </w:pPr>
            <w:r w:rsidRPr="009D21A1">
              <w:rPr>
                <w:rFonts w:ascii="Arial" w:eastAsia="Times New Roman" w:hAnsi="Arial" w:cs="Arial"/>
                <w:b/>
                <w:bCs/>
                <w:color w:val="FFFFFF"/>
                <w:lang w:val="en-US" w:eastAsia="en-IN"/>
              </w:rPr>
              <w:t>COST OF PRODUCTION</w:t>
            </w:r>
          </w:p>
        </w:tc>
      </w:tr>
      <w:tr w:rsidR="009D21A1" w:rsidRPr="009D21A1" w14:paraId="554AE103" w14:textId="77777777" w:rsidTr="009D21A1">
        <w:trPr>
          <w:trHeight w:val="314"/>
        </w:trPr>
        <w:tc>
          <w:tcPr>
            <w:tcW w:w="10175" w:type="dxa"/>
            <w:gridSpan w:val="5"/>
            <w:vMerge/>
            <w:tcBorders>
              <w:top w:val="single" w:sz="8" w:space="0" w:color="auto"/>
              <w:left w:val="single" w:sz="8" w:space="0" w:color="auto"/>
              <w:bottom w:val="single" w:sz="8" w:space="0" w:color="000000"/>
              <w:right w:val="single" w:sz="8" w:space="0" w:color="000000"/>
            </w:tcBorders>
            <w:vAlign w:val="center"/>
            <w:hideMark/>
          </w:tcPr>
          <w:p w14:paraId="46FD5E5C" w14:textId="77777777" w:rsidR="009D21A1" w:rsidRPr="009D21A1" w:rsidRDefault="009D21A1" w:rsidP="009D21A1">
            <w:pPr>
              <w:spacing w:after="0" w:line="240" w:lineRule="auto"/>
              <w:rPr>
                <w:rFonts w:ascii="Arial" w:eastAsia="Times New Roman" w:hAnsi="Arial" w:cs="Arial"/>
                <w:b/>
                <w:bCs/>
                <w:color w:val="FFFFFF"/>
                <w:lang w:eastAsia="en-IN"/>
              </w:rPr>
            </w:pPr>
          </w:p>
        </w:tc>
        <w:tc>
          <w:tcPr>
            <w:tcW w:w="291" w:type="dxa"/>
            <w:tcBorders>
              <w:top w:val="nil"/>
              <w:left w:val="nil"/>
              <w:bottom w:val="nil"/>
              <w:right w:val="nil"/>
            </w:tcBorders>
            <w:shd w:val="clear" w:color="auto" w:fill="auto"/>
            <w:noWrap/>
            <w:vAlign w:val="bottom"/>
            <w:hideMark/>
          </w:tcPr>
          <w:p w14:paraId="0119C944" w14:textId="77777777" w:rsidR="009D21A1" w:rsidRPr="009D21A1" w:rsidRDefault="009D21A1" w:rsidP="009D21A1">
            <w:pPr>
              <w:spacing w:after="0" w:line="240" w:lineRule="auto"/>
              <w:jc w:val="center"/>
              <w:rPr>
                <w:rFonts w:ascii="Arial" w:eastAsia="Times New Roman" w:hAnsi="Arial" w:cs="Arial"/>
                <w:b/>
                <w:bCs/>
                <w:color w:val="FFFFFF"/>
                <w:lang w:eastAsia="en-IN"/>
              </w:rPr>
            </w:pPr>
          </w:p>
        </w:tc>
      </w:tr>
      <w:tr w:rsidR="009D21A1" w:rsidRPr="009D21A1" w14:paraId="29C24624" w14:textId="77777777" w:rsidTr="009D21A1">
        <w:trPr>
          <w:trHeight w:val="703"/>
        </w:trPr>
        <w:tc>
          <w:tcPr>
            <w:tcW w:w="567" w:type="dxa"/>
            <w:tcBorders>
              <w:top w:val="nil"/>
              <w:left w:val="single" w:sz="8" w:space="0" w:color="auto"/>
              <w:bottom w:val="nil"/>
              <w:right w:val="nil"/>
            </w:tcBorders>
            <w:shd w:val="clear" w:color="000000" w:fill="C00000"/>
            <w:vAlign w:val="center"/>
            <w:hideMark/>
          </w:tcPr>
          <w:p w14:paraId="34A7097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4654" w:type="dxa"/>
            <w:tcBorders>
              <w:top w:val="nil"/>
              <w:left w:val="nil"/>
              <w:bottom w:val="nil"/>
              <w:right w:val="single" w:sz="8" w:space="0" w:color="auto"/>
            </w:tcBorders>
            <w:shd w:val="clear" w:color="000000" w:fill="C00000"/>
            <w:vAlign w:val="center"/>
            <w:hideMark/>
          </w:tcPr>
          <w:p w14:paraId="07238D6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978"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79F35F9B"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Norm of Consumption (</w:t>
            </w:r>
            <w:proofErr w:type="spellStart"/>
            <w:r w:rsidRPr="009D21A1">
              <w:rPr>
                <w:rFonts w:ascii="Arial" w:eastAsia="Times New Roman" w:hAnsi="Arial" w:cs="Arial"/>
                <w:b/>
                <w:bCs/>
                <w:color w:val="FFFFFF"/>
                <w:sz w:val="20"/>
                <w:szCs w:val="20"/>
                <w:lang w:val="en-US" w:eastAsia="en-IN"/>
              </w:rPr>
              <w:t>Tonne</w:t>
            </w:r>
            <w:proofErr w:type="spellEnd"/>
            <w:r w:rsidRPr="009D21A1">
              <w:rPr>
                <w:rFonts w:ascii="Arial" w:eastAsia="Times New Roman" w:hAnsi="Arial" w:cs="Arial"/>
                <w:b/>
                <w:bCs/>
                <w:color w:val="FFFFFF"/>
                <w:sz w:val="20"/>
                <w:szCs w:val="20"/>
                <w:lang w:val="en-US" w:eastAsia="en-IN"/>
              </w:rPr>
              <w:t>)</w:t>
            </w:r>
          </w:p>
        </w:tc>
        <w:tc>
          <w:tcPr>
            <w:tcW w:w="1697" w:type="dxa"/>
            <w:tcBorders>
              <w:top w:val="nil"/>
              <w:left w:val="nil"/>
              <w:bottom w:val="single" w:sz="8" w:space="0" w:color="auto"/>
              <w:right w:val="single" w:sz="8" w:space="0" w:color="auto"/>
            </w:tcBorders>
            <w:shd w:val="clear" w:color="000000" w:fill="C00000"/>
            <w:noWrap/>
            <w:vAlign w:val="center"/>
            <w:hideMark/>
          </w:tcPr>
          <w:p w14:paraId="08A7C54F"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xml:space="preserve">Unit Rate </w:t>
            </w:r>
          </w:p>
        </w:tc>
        <w:tc>
          <w:tcPr>
            <w:tcW w:w="1277" w:type="dxa"/>
            <w:tcBorders>
              <w:top w:val="nil"/>
              <w:left w:val="nil"/>
              <w:bottom w:val="single" w:sz="8" w:space="0" w:color="auto"/>
              <w:right w:val="single" w:sz="8" w:space="0" w:color="auto"/>
            </w:tcBorders>
            <w:shd w:val="clear" w:color="000000" w:fill="C00000"/>
            <w:noWrap/>
            <w:vAlign w:val="center"/>
            <w:hideMark/>
          </w:tcPr>
          <w:p w14:paraId="27490EE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Amount</w:t>
            </w:r>
          </w:p>
        </w:tc>
        <w:tc>
          <w:tcPr>
            <w:tcW w:w="291" w:type="dxa"/>
            <w:vAlign w:val="center"/>
            <w:hideMark/>
          </w:tcPr>
          <w:p w14:paraId="38CCF43B"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4C19BD92" w14:textId="77777777" w:rsidTr="009D21A1">
        <w:trPr>
          <w:trHeight w:val="314"/>
        </w:trPr>
        <w:tc>
          <w:tcPr>
            <w:tcW w:w="567" w:type="dxa"/>
            <w:tcBorders>
              <w:top w:val="nil"/>
              <w:left w:val="single" w:sz="8" w:space="0" w:color="auto"/>
              <w:bottom w:val="nil"/>
              <w:right w:val="nil"/>
            </w:tcBorders>
            <w:shd w:val="clear" w:color="000000" w:fill="C00000"/>
            <w:vAlign w:val="center"/>
            <w:hideMark/>
          </w:tcPr>
          <w:p w14:paraId="1D098A3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4654" w:type="dxa"/>
            <w:tcBorders>
              <w:top w:val="nil"/>
              <w:left w:val="nil"/>
              <w:bottom w:val="nil"/>
              <w:right w:val="single" w:sz="8" w:space="0" w:color="auto"/>
            </w:tcBorders>
            <w:shd w:val="clear" w:color="000000" w:fill="C00000"/>
            <w:vAlign w:val="center"/>
            <w:hideMark/>
          </w:tcPr>
          <w:p w14:paraId="1208A0E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978" w:type="dxa"/>
            <w:vMerge/>
            <w:tcBorders>
              <w:top w:val="nil"/>
              <w:left w:val="single" w:sz="8" w:space="0" w:color="auto"/>
              <w:bottom w:val="single" w:sz="8" w:space="0" w:color="000000"/>
              <w:right w:val="single" w:sz="8" w:space="0" w:color="auto"/>
            </w:tcBorders>
            <w:vAlign w:val="center"/>
            <w:hideMark/>
          </w:tcPr>
          <w:p w14:paraId="70124D02" w14:textId="77777777" w:rsidR="009D21A1" w:rsidRPr="009D21A1" w:rsidRDefault="009D21A1" w:rsidP="009D21A1">
            <w:pPr>
              <w:spacing w:after="0" w:line="240" w:lineRule="auto"/>
              <w:rPr>
                <w:rFonts w:ascii="Arial" w:eastAsia="Times New Roman" w:hAnsi="Arial" w:cs="Arial"/>
                <w:b/>
                <w:bCs/>
                <w:color w:val="FFFFFF"/>
                <w:sz w:val="20"/>
                <w:szCs w:val="20"/>
                <w:lang w:eastAsia="en-IN"/>
              </w:rPr>
            </w:pPr>
          </w:p>
        </w:tc>
        <w:tc>
          <w:tcPr>
            <w:tcW w:w="1697" w:type="dxa"/>
            <w:tcBorders>
              <w:top w:val="nil"/>
              <w:left w:val="nil"/>
              <w:bottom w:val="single" w:sz="8" w:space="0" w:color="auto"/>
              <w:right w:val="single" w:sz="8" w:space="0" w:color="auto"/>
            </w:tcBorders>
            <w:shd w:val="clear" w:color="000000" w:fill="C00000"/>
            <w:noWrap/>
            <w:vAlign w:val="center"/>
            <w:hideMark/>
          </w:tcPr>
          <w:p w14:paraId="0921265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xml:space="preserve">USD / </w:t>
            </w:r>
            <w:proofErr w:type="spellStart"/>
            <w:r w:rsidRPr="009D21A1">
              <w:rPr>
                <w:rFonts w:ascii="Arial" w:eastAsia="Times New Roman" w:hAnsi="Arial" w:cs="Arial"/>
                <w:b/>
                <w:bCs/>
                <w:color w:val="FFFFFF"/>
                <w:sz w:val="20"/>
                <w:szCs w:val="20"/>
                <w:lang w:val="en-US" w:eastAsia="en-IN"/>
              </w:rPr>
              <w:t>Tonne</w:t>
            </w:r>
            <w:proofErr w:type="spellEnd"/>
          </w:p>
        </w:tc>
        <w:tc>
          <w:tcPr>
            <w:tcW w:w="1277" w:type="dxa"/>
            <w:tcBorders>
              <w:top w:val="nil"/>
              <w:left w:val="nil"/>
              <w:bottom w:val="single" w:sz="8" w:space="0" w:color="auto"/>
              <w:right w:val="single" w:sz="8" w:space="0" w:color="auto"/>
            </w:tcBorders>
            <w:shd w:val="clear" w:color="000000" w:fill="C00000"/>
            <w:noWrap/>
            <w:vAlign w:val="center"/>
            <w:hideMark/>
          </w:tcPr>
          <w:p w14:paraId="57C783C8"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USD</w:t>
            </w:r>
          </w:p>
        </w:tc>
        <w:tc>
          <w:tcPr>
            <w:tcW w:w="291" w:type="dxa"/>
            <w:vAlign w:val="center"/>
            <w:hideMark/>
          </w:tcPr>
          <w:p w14:paraId="1C177CC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4B77613B"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C00000"/>
            <w:vAlign w:val="center"/>
            <w:hideMark/>
          </w:tcPr>
          <w:p w14:paraId="128A727E"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A</w:t>
            </w:r>
          </w:p>
        </w:tc>
        <w:tc>
          <w:tcPr>
            <w:tcW w:w="4654" w:type="dxa"/>
            <w:tcBorders>
              <w:top w:val="nil"/>
              <w:left w:val="nil"/>
              <w:bottom w:val="single" w:sz="8" w:space="0" w:color="auto"/>
              <w:right w:val="single" w:sz="8" w:space="0" w:color="auto"/>
            </w:tcBorders>
            <w:shd w:val="clear" w:color="000000" w:fill="C00000"/>
            <w:noWrap/>
            <w:vAlign w:val="center"/>
            <w:hideMark/>
          </w:tcPr>
          <w:p w14:paraId="64570731"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VARIABLE COST</w:t>
            </w:r>
          </w:p>
        </w:tc>
        <w:tc>
          <w:tcPr>
            <w:tcW w:w="1978" w:type="dxa"/>
            <w:tcBorders>
              <w:top w:val="nil"/>
              <w:left w:val="nil"/>
              <w:bottom w:val="nil"/>
              <w:right w:val="single" w:sz="8" w:space="0" w:color="auto"/>
            </w:tcBorders>
            <w:shd w:val="clear" w:color="000000" w:fill="C00000"/>
            <w:noWrap/>
            <w:vAlign w:val="center"/>
            <w:hideMark/>
          </w:tcPr>
          <w:p w14:paraId="79BBBE36"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 </w:t>
            </w:r>
          </w:p>
        </w:tc>
        <w:tc>
          <w:tcPr>
            <w:tcW w:w="1697" w:type="dxa"/>
            <w:tcBorders>
              <w:top w:val="nil"/>
              <w:left w:val="nil"/>
              <w:bottom w:val="nil"/>
              <w:right w:val="single" w:sz="8" w:space="0" w:color="auto"/>
            </w:tcBorders>
            <w:shd w:val="clear" w:color="000000" w:fill="C00000"/>
            <w:noWrap/>
            <w:vAlign w:val="center"/>
            <w:hideMark/>
          </w:tcPr>
          <w:p w14:paraId="327D0E89"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 </w:t>
            </w:r>
          </w:p>
        </w:tc>
        <w:tc>
          <w:tcPr>
            <w:tcW w:w="1277" w:type="dxa"/>
            <w:tcBorders>
              <w:top w:val="nil"/>
              <w:left w:val="nil"/>
              <w:bottom w:val="nil"/>
              <w:right w:val="single" w:sz="8" w:space="0" w:color="auto"/>
            </w:tcBorders>
            <w:shd w:val="clear" w:color="000000" w:fill="C00000"/>
            <w:noWrap/>
            <w:vAlign w:val="center"/>
            <w:hideMark/>
          </w:tcPr>
          <w:p w14:paraId="02A36D6C"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 </w:t>
            </w:r>
          </w:p>
        </w:tc>
        <w:tc>
          <w:tcPr>
            <w:tcW w:w="291" w:type="dxa"/>
            <w:vAlign w:val="center"/>
            <w:hideMark/>
          </w:tcPr>
          <w:p w14:paraId="52A97EEE"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C127AD1"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3DD9ED1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w:t>
            </w:r>
          </w:p>
        </w:tc>
        <w:tc>
          <w:tcPr>
            <w:tcW w:w="4654" w:type="dxa"/>
            <w:tcBorders>
              <w:top w:val="nil"/>
              <w:left w:val="nil"/>
              <w:bottom w:val="single" w:sz="8" w:space="0" w:color="auto"/>
              <w:right w:val="nil"/>
            </w:tcBorders>
            <w:shd w:val="clear" w:color="000000" w:fill="FFF2CC"/>
            <w:noWrap/>
            <w:vAlign w:val="center"/>
            <w:hideMark/>
          </w:tcPr>
          <w:p w14:paraId="6C68C72B"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RAW MATERIALS</w:t>
            </w:r>
          </w:p>
        </w:tc>
        <w:tc>
          <w:tcPr>
            <w:tcW w:w="1978"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0AADB196"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single" w:sz="8" w:space="0" w:color="auto"/>
              <w:left w:val="nil"/>
              <w:bottom w:val="single" w:sz="8" w:space="0" w:color="auto"/>
              <w:right w:val="single" w:sz="8" w:space="0" w:color="auto"/>
            </w:tcBorders>
            <w:shd w:val="clear" w:color="000000" w:fill="FFF2CC"/>
            <w:noWrap/>
            <w:vAlign w:val="center"/>
            <w:hideMark/>
          </w:tcPr>
          <w:p w14:paraId="44828FC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single" w:sz="8" w:space="0" w:color="auto"/>
              <w:left w:val="nil"/>
              <w:bottom w:val="single" w:sz="8" w:space="0" w:color="auto"/>
              <w:right w:val="single" w:sz="8" w:space="0" w:color="auto"/>
            </w:tcBorders>
            <w:shd w:val="clear" w:color="000000" w:fill="FFF2CC"/>
            <w:noWrap/>
            <w:vAlign w:val="center"/>
            <w:hideMark/>
          </w:tcPr>
          <w:p w14:paraId="5FD369D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4C8F2F3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DE6AA23"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5BFE5BB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w:t>
            </w:r>
          </w:p>
        </w:tc>
        <w:tc>
          <w:tcPr>
            <w:tcW w:w="4654" w:type="dxa"/>
            <w:tcBorders>
              <w:top w:val="nil"/>
              <w:left w:val="nil"/>
              <w:bottom w:val="single" w:sz="8" w:space="0" w:color="auto"/>
              <w:right w:val="nil"/>
            </w:tcBorders>
            <w:shd w:val="clear" w:color="000000" w:fill="FFF2CC"/>
            <w:noWrap/>
            <w:vAlign w:val="center"/>
            <w:hideMark/>
          </w:tcPr>
          <w:p w14:paraId="48129497"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Epoxy Resin</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0BDB3568"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0.3</w:t>
            </w:r>
          </w:p>
        </w:tc>
        <w:tc>
          <w:tcPr>
            <w:tcW w:w="1697" w:type="dxa"/>
            <w:tcBorders>
              <w:top w:val="nil"/>
              <w:left w:val="nil"/>
              <w:bottom w:val="single" w:sz="8" w:space="0" w:color="auto"/>
              <w:right w:val="single" w:sz="8" w:space="0" w:color="auto"/>
            </w:tcBorders>
            <w:shd w:val="clear" w:color="000000" w:fill="FFF2CC"/>
            <w:noWrap/>
            <w:vAlign w:val="center"/>
            <w:hideMark/>
          </w:tcPr>
          <w:p w14:paraId="739C945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3280</w:t>
            </w:r>
          </w:p>
        </w:tc>
        <w:tc>
          <w:tcPr>
            <w:tcW w:w="1277" w:type="dxa"/>
            <w:tcBorders>
              <w:top w:val="nil"/>
              <w:left w:val="nil"/>
              <w:bottom w:val="single" w:sz="8" w:space="0" w:color="auto"/>
              <w:right w:val="single" w:sz="8" w:space="0" w:color="auto"/>
            </w:tcBorders>
            <w:shd w:val="clear" w:color="000000" w:fill="FFF2CC"/>
            <w:noWrap/>
            <w:vAlign w:val="center"/>
            <w:hideMark/>
          </w:tcPr>
          <w:p w14:paraId="58F4E63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984</w:t>
            </w:r>
          </w:p>
        </w:tc>
        <w:tc>
          <w:tcPr>
            <w:tcW w:w="291" w:type="dxa"/>
            <w:vAlign w:val="center"/>
            <w:hideMark/>
          </w:tcPr>
          <w:p w14:paraId="462FAC0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A6EB7AE"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0519B94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II</w:t>
            </w:r>
          </w:p>
        </w:tc>
        <w:tc>
          <w:tcPr>
            <w:tcW w:w="4654" w:type="dxa"/>
            <w:tcBorders>
              <w:top w:val="nil"/>
              <w:left w:val="nil"/>
              <w:bottom w:val="single" w:sz="8" w:space="0" w:color="auto"/>
              <w:right w:val="nil"/>
            </w:tcBorders>
            <w:shd w:val="clear" w:color="000000" w:fill="FFF2CC"/>
            <w:noWrap/>
            <w:vAlign w:val="center"/>
            <w:hideMark/>
          </w:tcPr>
          <w:p w14:paraId="46E604AE"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BPA</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014E54E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0.14</w:t>
            </w:r>
          </w:p>
        </w:tc>
        <w:tc>
          <w:tcPr>
            <w:tcW w:w="1697" w:type="dxa"/>
            <w:tcBorders>
              <w:top w:val="nil"/>
              <w:left w:val="nil"/>
              <w:bottom w:val="single" w:sz="8" w:space="0" w:color="auto"/>
              <w:right w:val="single" w:sz="8" w:space="0" w:color="auto"/>
            </w:tcBorders>
            <w:shd w:val="clear" w:color="000000" w:fill="FFF2CC"/>
            <w:noWrap/>
            <w:vAlign w:val="center"/>
            <w:hideMark/>
          </w:tcPr>
          <w:p w14:paraId="351C5659"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1400</w:t>
            </w:r>
          </w:p>
        </w:tc>
        <w:tc>
          <w:tcPr>
            <w:tcW w:w="1277" w:type="dxa"/>
            <w:tcBorders>
              <w:top w:val="nil"/>
              <w:left w:val="nil"/>
              <w:bottom w:val="single" w:sz="8" w:space="0" w:color="auto"/>
              <w:right w:val="single" w:sz="8" w:space="0" w:color="auto"/>
            </w:tcBorders>
            <w:shd w:val="clear" w:color="000000" w:fill="FFF2CC"/>
            <w:noWrap/>
            <w:vAlign w:val="center"/>
            <w:hideMark/>
          </w:tcPr>
          <w:p w14:paraId="1B2956C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196</w:t>
            </w:r>
          </w:p>
        </w:tc>
        <w:tc>
          <w:tcPr>
            <w:tcW w:w="291" w:type="dxa"/>
            <w:vAlign w:val="center"/>
            <w:hideMark/>
          </w:tcPr>
          <w:p w14:paraId="1BF39383"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77499437"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3489816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III</w:t>
            </w:r>
          </w:p>
        </w:tc>
        <w:tc>
          <w:tcPr>
            <w:tcW w:w="4654" w:type="dxa"/>
            <w:tcBorders>
              <w:top w:val="nil"/>
              <w:left w:val="nil"/>
              <w:bottom w:val="nil"/>
              <w:right w:val="nil"/>
            </w:tcBorders>
            <w:shd w:val="clear" w:color="000000" w:fill="FFF2CC"/>
            <w:noWrap/>
            <w:vAlign w:val="center"/>
            <w:hideMark/>
          </w:tcPr>
          <w:p w14:paraId="1A369095"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Methacrylic Acid</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3A556C2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0.11</w:t>
            </w:r>
          </w:p>
        </w:tc>
        <w:tc>
          <w:tcPr>
            <w:tcW w:w="1697" w:type="dxa"/>
            <w:tcBorders>
              <w:top w:val="nil"/>
              <w:left w:val="nil"/>
              <w:bottom w:val="single" w:sz="8" w:space="0" w:color="auto"/>
              <w:right w:val="single" w:sz="8" w:space="0" w:color="auto"/>
            </w:tcBorders>
            <w:shd w:val="clear" w:color="000000" w:fill="FFF2CC"/>
            <w:noWrap/>
            <w:vAlign w:val="center"/>
            <w:hideMark/>
          </w:tcPr>
          <w:p w14:paraId="7A22438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2680</w:t>
            </w:r>
          </w:p>
        </w:tc>
        <w:tc>
          <w:tcPr>
            <w:tcW w:w="1277" w:type="dxa"/>
            <w:tcBorders>
              <w:top w:val="nil"/>
              <w:left w:val="nil"/>
              <w:bottom w:val="single" w:sz="8" w:space="0" w:color="auto"/>
              <w:right w:val="single" w:sz="8" w:space="0" w:color="auto"/>
            </w:tcBorders>
            <w:shd w:val="clear" w:color="000000" w:fill="FFF2CC"/>
            <w:noWrap/>
            <w:vAlign w:val="center"/>
            <w:hideMark/>
          </w:tcPr>
          <w:p w14:paraId="0F861A9E"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294.8</w:t>
            </w:r>
          </w:p>
        </w:tc>
        <w:tc>
          <w:tcPr>
            <w:tcW w:w="291" w:type="dxa"/>
            <w:vAlign w:val="center"/>
            <w:hideMark/>
          </w:tcPr>
          <w:p w14:paraId="26B7E143"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4DCC6947" w14:textId="77777777" w:rsidTr="009D21A1">
        <w:trPr>
          <w:trHeight w:val="314"/>
        </w:trPr>
        <w:tc>
          <w:tcPr>
            <w:tcW w:w="567" w:type="dxa"/>
            <w:tcBorders>
              <w:top w:val="nil"/>
              <w:left w:val="single" w:sz="8" w:space="0" w:color="auto"/>
              <w:bottom w:val="nil"/>
              <w:right w:val="single" w:sz="8" w:space="0" w:color="auto"/>
            </w:tcBorders>
            <w:shd w:val="clear" w:color="000000" w:fill="FFF2CC"/>
            <w:vAlign w:val="center"/>
            <w:hideMark/>
          </w:tcPr>
          <w:p w14:paraId="5CC7E9C1"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IV</w:t>
            </w:r>
          </w:p>
        </w:tc>
        <w:tc>
          <w:tcPr>
            <w:tcW w:w="4654" w:type="dxa"/>
            <w:tcBorders>
              <w:top w:val="single" w:sz="8" w:space="0" w:color="auto"/>
              <w:left w:val="nil"/>
              <w:bottom w:val="single" w:sz="8" w:space="0" w:color="auto"/>
              <w:right w:val="nil"/>
            </w:tcBorders>
            <w:shd w:val="clear" w:color="000000" w:fill="FFF2CC"/>
            <w:noWrap/>
            <w:vAlign w:val="center"/>
            <w:hideMark/>
          </w:tcPr>
          <w:p w14:paraId="7C5F80FA"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Styrene Monomer</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76E3FE4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0.44</w:t>
            </w:r>
          </w:p>
        </w:tc>
        <w:tc>
          <w:tcPr>
            <w:tcW w:w="1697" w:type="dxa"/>
            <w:tcBorders>
              <w:top w:val="nil"/>
              <w:left w:val="nil"/>
              <w:bottom w:val="single" w:sz="8" w:space="0" w:color="auto"/>
              <w:right w:val="single" w:sz="8" w:space="0" w:color="auto"/>
            </w:tcBorders>
            <w:shd w:val="clear" w:color="000000" w:fill="FFF2CC"/>
            <w:noWrap/>
            <w:vAlign w:val="center"/>
            <w:hideMark/>
          </w:tcPr>
          <w:p w14:paraId="239F464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880</w:t>
            </w:r>
          </w:p>
        </w:tc>
        <w:tc>
          <w:tcPr>
            <w:tcW w:w="1277" w:type="dxa"/>
            <w:tcBorders>
              <w:top w:val="nil"/>
              <w:left w:val="nil"/>
              <w:bottom w:val="single" w:sz="8" w:space="0" w:color="auto"/>
              <w:right w:val="single" w:sz="8" w:space="0" w:color="auto"/>
            </w:tcBorders>
            <w:shd w:val="clear" w:color="000000" w:fill="FFF2CC"/>
            <w:noWrap/>
            <w:vAlign w:val="center"/>
            <w:hideMark/>
          </w:tcPr>
          <w:p w14:paraId="30590E0E"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387.2</w:t>
            </w:r>
          </w:p>
        </w:tc>
        <w:tc>
          <w:tcPr>
            <w:tcW w:w="291" w:type="dxa"/>
            <w:vAlign w:val="center"/>
            <w:hideMark/>
          </w:tcPr>
          <w:p w14:paraId="637D024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44E7578" w14:textId="77777777" w:rsidTr="009D21A1">
        <w:trPr>
          <w:trHeight w:val="314"/>
        </w:trPr>
        <w:tc>
          <w:tcPr>
            <w:tcW w:w="567"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35EFB7B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4654" w:type="dxa"/>
            <w:tcBorders>
              <w:top w:val="nil"/>
              <w:left w:val="nil"/>
              <w:bottom w:val="single" w:sz="8" w:space="0" w:color="auto"/>
              <w:right w:val="nil"/>
            </w:tcBorders>
            <w:shd w:val="clear" w:color="000000" w:fill="FFF2CC"/>
            <w:noWrap/>
            <w:vAlign w:val="center"/>
            <w:hideMark/>
          </w:tcPr>
          <w:p w14:paraId="4866AE2F" w14:textId="77777777" w:rsidR="009D21A1" w:rsidRPr="009D21A1" w:rsidRDefault="009D21A1" w:rsidP="009D21A1">
            <w:pPr>
              <w:spacing w:after="0" w:line="240" w:lineRule="auto"/>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Sub-Total (1)</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26351359"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single" w:sz="8" w:space="0" w:color="auto"/>
              <w:right w:val="single" w:sz="8" w:space="0" w:color="auto"/>
            </w:tcBorders>
            <w:shd w:val="clear" w:color="000000" w:fill="FFF2CC"/>
            <w:noWrap/>
            <w:vAlign w:val="center"/>
            <w:hideMark/>
          </w:tcPr>
          <w:p w14:paraId="5D3401B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8600</w:t>
            </w:r>
          </w:p>
        </w:tc>
        <w:tc>
          <w:tcPr>
            <w:tcW w:w="1277" w:type="dxa"/>
            <w:tcBorders>
              <w:top w:val="nil"/>
              <w:left w:val="nil"/>
              <w:bottom w:val="single" w:sz="8" w:space="0" w:color="auto"/>
              <w:right w:val="single" w:sz="8" w:space="0" w:color="auto"/>
            </w:tcBorders>
            <w:shd w:val="clear" w:color="000000" w:fill="FFF2CC"/>
            <w:noWrap/>
            <w:vAlign w:val="center"/>
            <w:hideMark/>
          </w:tcPr>
          <w:p w14:paraId="2F33A9A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1862</w:t>
            </w:r>
          </w:p>
        </w:tc>
        <w:tc>
          <w:tcPr>
            <w:tcW w:w="291" w:type="dxa"/>
            <w:vAlign w:val="center"/>
            <w:hideMark/>
          </w:tcPr>
          <w:p w14:paraId="6BFFEDB0"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D37F0A3"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60FD523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w:t>
            </w:r>
          </w:p>
        </w:tc>
        <w:tc>
          <w:tcPr>
            <w:tcW w:w="4654" w:type="dxa"/>
            <w:tcBorders>
              <w:top w:val="nil"/>
              <w:left w:val="nil"/>
              <w:bottom w:val="single" w:sz="8" w:space="0" w:color="auto"/>
              <w:right w:val="nil"/>
            </w:tcBorders>
            <w:shd w:val="clear" w:color="000000" w:fill="FFF2CC"/>
            <w:noWrap/>
            <w:vAlign w:val="center"/>
            <w:hideMark/>
          </w:tcPr>
          <w:p w14:paraId="7148B93C"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Packing Materials</w:t>
            </w:r>
          </w:p>
        </w:tc>
        <w:tc>
          <w:tcPr>
            <w:tcW w:w="1978" w:type="dxa"/>
            <w:tcBorders>
              <w:top w:val="nil"/>
              <w:left w:val="single" w:sz="8" w:space="0" w:color="auto"/>
              <w:bottom w:val="nil"/>
              <w:right w:val="nil"/>
            </w:tcBorders>
            <w:shd w:val="clear" w:color="000000" w:fill="FFF2CC"/>
            <w:noWrap/>
            <w:vAlign w:val="center"/>
            <w:hideMark/>
          </w:tcPr>
          <w:p w14:paraId="0DF7332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F72187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FFF2CC"/>
            <w:noWrap/>
            <w:vAlign w:val="center"/>
            <w:hideMark/>
          </w:tcPr>
          <w:p w14:paraId="37224B8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191</w:t>
            </w:r>
          </w:p>
        </w:tc>
        <w:tc>
          <w:tcPr>
            <w:tcW w:w="291" w:type="dxa"/>
            <w:vAlign w:val="center"/>
            <w:hideMark/>
          </w:tcPr>
          <w:p w14:paraId="39B844E6"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0928B0A5"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1617893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w:t>
            </w:r>
          </w:p>
        </w:tc>
        <w:tc>
          <w:tcPr>
            <w:tcW w:w="4654" w:type="dxa"/>
            <w:tcBorders>
              <w:top w:val="nil"/>
              <w:left w:val="nil"/>
              <w:bottom w:val="single" w:sz="8" w:space="0" w:color="auto"/>
              <w:right w:val="nil"/>
            </w:tcBorders>
            <w:shd w:val="clear" w:color="000000" w:fill="FFF2CC"/>
            <w:noWrap/>
            <w:vAlign w:val="center"/>
            <w:hideMark/>
          </w:tcPr>
          <w:p w14:paraId="1FF6C68A"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Catalyst &amp; Chemicals</w:t>
            </w:r>
          </w:p>
        </w:tc>
        <w:tc>
          <w:tcPr>
            <w:tcW w:w="1978" w:type="dxa"/>
            <w:tcBorders>
              <w:top w:val="nil"/>
              <w:left w:val="single" w:sz="8" w:space="0" w:color="auto"/>
              <w:bottom w:val="nil"/>
              <w:right w:val="nil"/>
            </w:tcBorders>
            <w:shd w:val="clear" w:color="000000" w:fill="FFF2CC"/>
            <w:noWrap/>
            <w:vAlign w:val="center"/>
            <w:hideMark/>
          </w:tcPr>
          <w:p w14:paraId="592B564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6E99B9D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FFF2CC"/>
            <w:noWrap/>
            <w:vAlign w:val="center"/>
            <w:hideMark/>
          </w:tcPr>
          <w:p w14:paraId="1A7B0AA1"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162</w:t>
            </w:r>
          </w:p>
        </w:tc>
        <w:tc>
          <w:tcPr>
            <w:tcW w:w="291" w:type="dxa"/>
            <w:vAlign w:val="center"/>
            <w:hideMark/>
          </w:tcPr>
          <w:p w14:paraId="7D538BD7"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450A8C6" w14:textId="77777777" w:rsidTr="009D21A1">
        <w:trPr>
          <w:trHeight w:val="314"/>
        </w:trPr>
        <w:tc>
          <w:tcPr>
            <w:tcW w:w="567" w:type="dxa"/>
            <w:tcBorders>
              <w:top w:val="nil"/>
              <w:left w:val="single" w:sz="8" w:space="0" w:color="auto"/>
              <w:bottom w:val="nil"/>
              <w:right w:val="single" w:sz="8" w:space="0" w:color="auto"/>
            </w:tcBorders>
            <w:shd w:val="clear" w:color="000000" w:fill="FFF2CC"/>
            <w:vAlign w:val="center"/>
            <w:hideMark/>
          </w:tcPr>
          <w:p w14:paraId="790D4F0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4</w:t>
            </w:r>
          </w:p>
        </w:tc>
        <w:tc>
          <w:tcPr>
            <w:tcW w:w="4654" w:type="dxa"/>
            <w:tcBorders>
              <w:top w:val="nil"/>
              <w:left w:val="nil"/>
              <w:bottom w:val="nil"/>
              <w:right w:val="nil"/>
            </w:tcBorders>
            <w:shd w:val="clear" w:color="000000" w:fill="FFF2CC"/>
            <w:noWrap/>
            <w:vAlign w:val="center"/>
            <w:hideMark/>
          </w:tcPr>
          <w:p w14:paraId="0E9DBC60"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Utilities</w:t>
            </w:r>
          </w:p>
        </w:tc>
        <w:tc>
          <w:tcPr>
            <w:tcW w:w="1978" w:type="dxa"/>
            <w:tcBorders>
              <w:top w:val="nil"/>
              <w:left w:val="single" w:sz="8" w:space="0" w:color="auto"/>
              <w:bottom w:val="single" w:sz="8" w:space="0" w:color="auto"/>
              <w:right w:val="nil"/>
            </w:tcBorders>
            <w:shd w:val="clear" w:color="000000" w:fill="FFF2CC"/>
            <w:noWrap/>
            <w:vAlign w:val="center"/>
            <w:hideMark/>
          </w:tcPr>
          <w:p w14:paraId="54507A0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eastAsia="en-IN"/>
              </w:rPr>
              <w:t> </w:t>
            </w:r>
          </w:p>
        </w:tc>
        <w:tc>
          <w:tcPr>
            <w:tcW w:w="1697" w:type="dxa"/>
            <w:tcBorders>
              <w:top w:val="nil"/>
              <w:left w:val="nil"/>
              <w:bottom w:val="single" w:sz="8" w:space="0" w:color="auto"/>
              <w:right w:val="single" w:sz="8" w:space="0" w:color="auto"/>
            </w:tcBorders>
            <w:shd w:val="clear" w:color="000000" w:fill="FFF2CC"/>
            <w:noWrap/>
            <w:vAlign w:val="center"/>
            <w:hideMark/>
          </w:tcPr>
          <w:p w14:paraId="2E663F8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239EECF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55</w:t>
            </w:r>
          </w:p>
        </w:tc>
        <w:tc>
          <w:tcPr>
            <w:tcW w:w="291" w:type="dxa"/>
            <w:vAlign w:val="center"/>
            <w:hideMark/>
          </w:tcPr>
          <w:p w14:paraId="22F6776F"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0059385C" w14:textId="77777777" w:rsidTr="009D21A1">
        <w:trPr>
          <w:trHeight w:val="314"/>
        </w:trPr>
        <w:tc>
          <w:tcPr>
            <w:tcW w:w="567"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0567B0C4"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4654" w:type="dxa"/>
            <w:tcBorders>
              <w:top w:val="single" w:sz="8" w:space="0" w:color="auto"/>
              <w:left w:val="nil"/>
              <w:bottom w:val="single" w:sz="8" w:space="0" w:color="auto"/>
              <w:right w:val="single" w:sz="8" w:space="0" w:color="auto"/>
            </w:tcBorders>
            <w:shd w:val="clear" w:color="000000" w:fill="C00000"/>
            <w:noWrap/>
            <w:vAlign w:val="center"/>
            <w:hideMark/>
          </w:tcPr>
          <w:p w14:paraId="75F4F3D7"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TOTAL VARIABLE COST</w:t>
            </w:r>
          </w:p>
        </w:tc>
        <w:tc>
          <w:tcPr>
            <w:tcW w:w="1978" w:type="dxa"/>
            <w:tcBorders>
              <w:top w:val="nil"/>
              <w:left w:val="nil"/>
              <w:bottom w:val="single" w:sz="8" w:space="0" w:color="auto"/>
              <w:right w:val="nil"/>
            </w:tcBorders>
            <w:shd w:val="clear" w:color="000000" w:fill="C00000"/>
            <w:noWrap/>
            <w:vAlign w:val="center"/>
            <w:hideMark/>
          </w:tcPr>
          <w:p w14:paraId="513B787D"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eastAsia="en-IN"/>
              </w:rPr>
              <w:t>2270</w:t>
            </w:r>
          </w:p>
        </w:tc>
        <w:tc>
          <w:tcPr>
            <w:tcW w:w="1697" w:type="dxa"/>
            <w:tcBorders>
              <w:top w:val="nil"/>
              <w:left w:val="nil"/>
              <w:bottom w:val="single" w:sz="8" w:space="0" w:color="auto"/>
              <w:right w:val="nil"/>
            </w:tcBorders>
            <w:shd w:val="clear" w:color="000000" w:fill="C00000"/>
            <w:noWrap/>
            <w:vAlign w:val="center"/>
            <w:hideMark/>
          </w:tcPr>
          <w:p w14:paraId="718A372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1277" w:type="dxa"/>
            <w:tcBorders>
              <w:top w:val="single" w:sz="8" w:space="0" w:color="auto"/>
              <w:left w:val="nil"/>
              <w:bottom w:val="single" w:sz="8" w:space="0" w:color="auto"/>
              <w:right w:val="single" w:sz="8" w:space="0" w:color="auto"/>
            </w:tcBorders>
            <w:shd w:val="clear" w:color="000000" w:fill="C00000"/>
            <w:noWrap/>
            <w:vAlign w:val="center"/>
            <w:hideMark/>
          </w:tcPr>
          <w:p w14:paraId="5E7230D9"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291" w:type="dxa"/>
            <w:vAlign w:val="center"/>
            <w:hideMark/>
          </w:tcPr>
          <w:p w14:paraId="5DC8EDD7"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151BB137"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C00000"/>
            <w:vAlign w:val="center"/>
            <w:hideMark/>
          </w:tcPr>
          <w:p w14:paraId="79D3E06F"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B</w:t>
            </w:r>
          </w:p>
        </w:tc>
        <w:tc>
          <w:tcPr>
            <w:tcW w:w="4654" w:type="dxa"/>
            <w:tcBorders>
              <w:top w:val="nil"/>
              <w:left w:val="nil"/>
              <w:bottom w:val="single" w:sz="8" w:space="0" w:color="auto"/>
              <w:right w:val="single" w:sz="8" w:space="0" w:color="auto"/>
            </w:tcBorders>
            <w:shd w:val="clear" w:color="000000" w:fill="C00000"/>
            <w:noWrap/>
            <w:vAlign w:val="center"/>
            <w:hideMark/>
          </w:tcPr>
          <w:p w14:paraId="5055F95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FIXED COST</w:t>
            </w:r>
          </w:p>
        </w:tc>
        <w:tc>
          <w:tcPr>
            <w:tcW w:w="1978" w:type="dxa"/>
            <w:tcBorders>
              <w:top w:val="nil"/>
              <w:left w:val="nil"/>
              <w:bottom w:val="single" w:sz="8" w:space="0" w:color="auto"/>
              <w:right w:val="nil"/>
            </w:tcBorders>
            <w:shd w:val="clear" w:color="000000" w:fill="C00000"/>
            <w:noWrap/>
            <w:vAlign w:val="center"/>
            <w:hideMark/>
          </w:tcPr>
          <w:p w14:paraId="0D4A450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1697" w:type="dxa"/>
            <w:tcBorders>
              <w:top w:val="nil"/>
              <w:left w:val="nil"/>
              <w:bottom w:val="single" w:sz="8" w:space="0" w:color="auto"/>
              <w:right w:val="nil"/>
            </w:tcBorders>
            <w:shd w:val="clear" w:color="000000" w:fill="C00000"/>
            <w:noWrap/>
            <w:vAlign w:val="center"/>
            <w:hideMark/>
          </w:tcPr>
          <w:p w14:paraId="75463A7C"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223EA24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291" w:type="dxa"/>
            <w:vAlign w:val="center"/>
            <w:hideMark/>
          </w:tcPr>
          <w:p w14:paraId="57E55C88"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3762D7F"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626A3C5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w:t>
            </w:r>
          </w:p>
        </w:tc>
        <w:tc>
          <w:tcPr>
            <w:tcW w:w="4654" w:type="dxa"/>
            <w:tcBorders>
              <w:top w:val="nil"/>
              <w:left w:val="nil"/>
              <w:bottom w:val="single" w:sz="8" w:space="0" w:color="auto"/>
              <w:right w:val="single" w:sz="8" w:space="0" w:color="auto"/>
            </w:tcBorders>
            <w:shd w:val="clear" w:color="000000" w:fill="FFF2CC"/>
            <w:noWrap/>
            <w:vAlign w:val="center"/>
            <w:hideMark/>
          </w:tcPr>
          <w:p w14:paraId="209A63CD"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Repair &amp; Maintenance</w:t>
            </w:r>
          </w:p>
        </w:tc>
        <w:tc>
          <w:tcPr>
            <w:tcW w:w="1978" w:type="dxa"/>
            <w:tcBorders>
              <w:top w:val="nil"/>
              <w:left w:val="nil"/>
              <w:bottom w:val="nil"/>
              <w:right w:val="nil"/>
            </w:tcBorders>
            <w:shd w:val="clear" w:color="000000" w:fill="FFF2CC"/>
            <w:noWrap/>
            <w:vAlign w:val="center"/>
            <w:hideMark/>
          </w:tcPr>
          <w:p w14:paraId="5DF362C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D22163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7FBAD0E2"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250</w:t>
            </w:r>
          </w:p>
        </w:tc>
        <w:tc>
          <w:tcPr>
            <w:tcW w:w="291" w:type="dxa"/>
            <w:vAlign w:val="center"/>
            <w:hideMark/>
          </w:tcPr>
          <w:p w14:paraId="3CEC61F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FCC080D"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77BC3DE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w:t>
            </w:r>
          </w:p>
        </w:tc>
        <w:tc>
          <w:tcPr>
            <w:tcW w:w="4654" w:type="dxa"/>
            <w:tcBorders>
              <w:top w:val="nil"/>
              <w:left w:val="nil"/>
              <w:bottom w:val="single" w:sz="8" w:space="0" w:color="auto"/>
              <w:right w:val="single" w:sz="8" w:space="0" w:color="auto"/>
            </w:tcBorders>
            <w:shd w:val="clear" w:color="000000" w:fill="FFF2CC"/>
            <w:noWrap/>
            <w:vAlign w:val="center"/>
            <w:hideMark/>
          </w:tcPr>
          <w:p w14:paraId="0B9F7574"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Salaries &amp; Wages</w:t>
            </w:r>
          </w:p>
        </w:tc>
        <w:tc>
          <w:tcPr>
            <w:tcW w:w="1978" w:type="dxa"/>
            <w:tcBorders>
              <w:top w:val="nil"/>
              <w:left w:val="nil"/>
              <w:bottom w:val="nil"/>
              <w:right w:val="nil"/>
            </w:tcBorders>
            <w:shd w:val="clear" w:color="000000" w:fill="FFF2CC"/>
            <w:noWrap/>
            <w:vAlign w:val="center"/>
            <w:hideMark/>
          </w:tcPr>
          <w:p w14:paraId="7F698EF8"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0F9ECA44"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59C24414"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0CBAA80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D0ADC78"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015DC4D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w:t>
            </w:r>
          </w:p>
        </w:tc>
        <w:tc>
          <w:tcPr>
            <w:tcW w:w="4654" w:type="dxa"/>
            <w:tcBorders>
              <w:top w:val="nil"/>
              <w:left w:val="nil"/>
              <w:bottom w:val="single" w:sz="8" w:space="0" w:color="auto"/>
              <w:right w:val="single" w:sz="8" w:space="0" w:color="auto"/>
            </w:tcBorders>
            <w:shd w:val="clear" w:color="000000" w:fill="FFF2CC"/>
            <w:noWrap/>
            <w:vAlign w:val="center"/>
            <w:hideMark/>
          </w:tcPr>
          <w:p w14:paraId="05548DED"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Research &amp; Development</w:t>
            </w:r>
          </w:p>
        </w:tc>
        <w:tc>
          <w:tcPr>
            <w:tcW w:w="1978" w:type="dxa"/>
            <w:tcBorders>
              <w:top w:val="nil"/>
              <w:left w:val="nil"/>
              <w:bottom w:val="nil"/>
              <w:right w:val="nil"/>
            </w:tcBorders>
            <w:shd w:val="clear" w:color="000000" w:fill="FFF2CC"/>
            <w:noWrap/>
            <w:vAlign w:val="center"/>
            <w:hideMark/>
          </w:tcPr>
          <w:p w14:paraId="17D5643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707249E8"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6B8A457E"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3298DAB3"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01A55A15"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14B8C076"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4</w:t>
            </w:r>
          </w:p>
        </w:tc>
        <w:tc>
          <w:tcPr>
            <w:tcW w:w="4654" w:type="dxa"/>
            <w:tcBorders>
              <w:top w:val="nil"/>
              <w:left w:val="nil"/>
              <w:bottom w:val="single" w:sz="8" w:space="0" w:color="auto"/>
              <w:right w:val="single" w:sz="8" w:space="0" w:color="auto"/>
            </w:tcBorders>
            <w:shd w:val="clear" w:color="000000" w:fill="FFF2CC"/>
            <w:noWrap/>
            <w:vAlign w:val="center"/>
            <w:hideMark/>
          </w:tcPr>
          <w:p w14:paraId="0EBC32AE"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Transportation &amp; Clearance</w:t>
            </w:r>
          </w:p>
        </w:tc>
        <w:tc>
          <w:tcPr>
            <w:tcW w:w="1978" w:type="dxa"/>
            <w:tcBorders>
              <w:top w:val="nil"/>
              <w:left w:val="nil"/>
              <w:bottom w:val="nil"/>
              <w:right w:val="nil"/>
            </w:tcBorders>
            <w:shd w:val="clear" w:color="000000" w:fill="FFF2CC"/>
            <w:noWrap/>
            <w:vAlign w:val="center"/>
            <w:hideMark/>
          </w:tcPr>
          <w:p w14:paraId="64F0FF72"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0C84A82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5832F38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35B526FC"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02137BF"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3F7D848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5</w:t>
            </w:r>
          </w:p>
        </w:tc>
        <w:tc>
          <w:tcPr>
            <w:tcW w:w="4654" w:type="dxa"/>
            <w:tcBorders>
              <w:top w:val="nil"/>
              <w:left w:val="nil"/>
              <w:bottom w:val="nil"/>
              <w:right w:val="single" w:sz="8" w:space="0" w:color="auto"/>
            </w:tcBorders>
            <w:shd w:val="clear" w:color="000000" w:fill="FFF2CC"/>
            <w:noWrap/>
            <w:vAlign w:val="center"/>
            <w:hideMark/>
          </w:tcPr>
          <w:p w14:paraId="4D5167DD"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Corporate Overheads</w:t>
            </w:r>
          </w:p>
        </w:tc>
        <w:tc>
          <w:tcPr>
            <w:tcW w:w="1978" w:type="dxa"/>
            <w:tcBorders>
              <w:top w:val="nil"/>
              <w:left w:val="nil"/>
              <w:bottom w:val="nil"/>
              <w:right w:val="nil"/>
            </w:tcBorders>
            <w:shd w:val="clear" w:color="000000" w:fill="FFF2CC"/>
            <w:noWrap/>
            <w:vAlign w:val="center"/>
            <w:hideMark/>
          </w:tcPr>
          <w:p w14:paraId="470A5929"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730B457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1275FD8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538C804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04807C7"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2564771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46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A38E1D5"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TOTAL FIXED COST</w:t>
            </w:r>
          </w:p>
        </w:tc>
        <w:tc>
          <w:tcPr>
            <w:tcW w:w="1978" w:type="dxa"/>
            <w:tcBorders>
              <w:top w:val="single" w:sz="8" w:space="0" w:color="auto"/>
              <w:left w:val="nil"/>
              <w:bottom w:val="nil"/>
              <w:right w:val="nil"/>
            </w:tcBorders>
            <w:shd w:val="clear" w:color="000000" w:fill="FFF2CC"/>
            <w:noWrap/>
            <w:vAlign w:val="center"/>
            <w:hideMark/>
          </w:tcPr>
          <w:p w14:paraId="133C5843"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single" w:sz="8" w:space="0" w:color="auto"/>
              <w:left w:val="nil"/>
              <w:bottom w:val="nil"/>
              <w:right w:val="single" w:sz="8" w:space="0" w:color="auto"/>
            </w:tcBorders>
            <w:shd w:val="clear" w:color="000000" w:fill="FFF2CC"/>
            <w:noWrap/>
            <w:vAlign w:val="center"/>
            <w:hideMark/>
          </w:tcPr>
          <w:p w14:paraId="0D12B871"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single" w:sz="8" w:space="0" w:color="auto"/>
              <w:left w:val="nil"/>
              <w:bottom w:val="single" w:sz="8" w:space="0" w:color="auto"/>
              <w:right w:val="single" w:sz="8" w:space="0" w:color="auto"/>
            </w:tcBorders>
            <w:shd w:val="clear" w:color="000000" w:fill="C00000"/>
            <w:noWrap/>
            <w:vAlign w:val="center"/>
            <w:hideMark/>
          </w:tcPr>
          <w:p w14:paraId="223A801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250</w:t>
            </w:r>
          </w:p>
        </w:tc>
        <w:tc>
          <w:tcPr>
            <w:tcW w:w="291" w:type="dxa"/>
            <w:vAlign w:val="center"/>
            <w:hideMark/>
          </w:tcPr>
          <w:p w14:paraId="39501525"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39A34325"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765F473D"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C</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403CE938"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VARIABLE + FIXED COST</w:t>
            </w:r>
          </w:p>
        </w:tc>
        <w:tc>
          <w:tcPr>
            <w:tcW w:w="1978" w:type="dxa"/>
            <w:tcBorders>
              <w:top w:val="nil"/>
              <w:left w:val="nil"/>
              <w:bottom w:val="nil"/>
              <w:right w:val="nil"/>
            </w:tcBorders>
            <w:shd w:val="clear" w:color="000000" w:fill="FFF2CC"/>
            <w:noWrap/>
            <w:vAlign w:val="center"/>
            <w:hideMark/>
          </w:tcPr>
          <w:p w14:paraId="7BCBDF22"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73C1ABB"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37DA49A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2454</w:t>
            </w:r>
          </w:p>
        </w:tc>
        <w:tc>
          <w:tcPr>
            <w:tcW w:w="291" w:type="dxa"/>
            <w:vAlign w:val="center"/>
            <w:hideMark/>
          </w:tcPr>
          <w:p w14:paraId="4C49789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8262F6A"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4753AE92"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D</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705CDF7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INTEREST ON WORKING CAPITAL</w:t>
            </w:r>
          </w:p>
        </w:tc>
        <w:tc>
          <w:tcPr>
            <w:tcW w:w="1978" w:type="dxa"/>
            <w:tcBorders>
              <w:top w:val="nil"/>
              <w:left w:val="nil"/>
              <w:bottom w:val="nil"/>
              <w:right w:val="nil"/>
            </w:tcBorders>
            <w:shd w:val="clear" w:color="000000" w:fill="FFF2CC"/>
            <w:noWrap/>
            <w:vAlign w:val="center"/>
            <w:hideMark/>
          </w:tcPr>
          <w:p w14:paraId="35F6D76A"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9B2D40C"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3C7DC8B2"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20</w:t>
            </w:r>
          </w:p>
        </w:tc>
        <w:tc>
          <w:tcPr>
            <w:tcW w:w="291" w:type="dxa"/>
            <w:vAlign w:val="center"/>
            <w:hideMark/>
          </w:tcPr>
          <w:p w14:paraId="40892390"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86EACF1"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1BF5E92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E</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43FD2E84"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CASH MANUFACTURING COST</w:t>
            </w:r>
          </w:p>
        </w:tc>
        <w:tc>
          <w:tcPr>
            <w:tcW w:w="1978" w:type="dxa"/>
            <w:tcBorders>
              <w:top w:val="nil"/>
              <w:left w:val="nil"/>
              <w:bottom w:val="nil"/>
              <w:right w:val="nil"/>
            </w:tcBorders>
            <w:shd w:val="clear" w:color="000000" w:fill="FFF2CC"/>
            <w:noWrap/>
            <w:vAlign w:val="center"/>
            <w:hideMark/>
          </w:tcPr>
          <w:p w14:paraId="62EE5924"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6CDE9616"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3230CC4B"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2474</w:t>
            </w:r>
          </w:p>
        </w:tc>
        <w:tc>
          <w:tcPr>
            <w:tcW w:w="291" w:type="dxa"/>
            <w:vAlign w:val="center"/>
            <w:hideMark/>
          </w:tcPr>
          <w:p w14:paraId="151A2E4B"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40C0234"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38ED6E25"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F</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07A75E0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DEPRECIATION</w:t>
            </w:r>
          </w:p>
        </w:tc>
        <w:tc>
          <w:tcPr>
            <w:tcW w:w="1978" w:type="dxa"/>
            <w:tcBorders>
              <w:top w:val="nil"/>
              <w:left w:val="nil"/>
              <w:bottom w:val="single" w:sz="8" w:space="0" w:color="auto"/>
              <w:right w:val="nil"/>
            </w:tcBorders>
            <w:shd w:val="clear" w:color="000000" w:fill="FFF2CC"/>
            <w:noWrap/>
            <w:vAlign w:val="center"/>
            <w:hideMark/>
          </w:tcPr>
          <w:p w14:paraId="3AD0060B"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single" w:sz="8" w:space="0" w:color="auto"/>
              <w:right w:val="single" w:sz="8" w:space="0" w:color="auto"/>
            </w:tcBorders>
            <w:shd w:val="clear" w:color="000000" w:fill="FFF2CC"/>
            <w:noWrap/>
            <w:vAlign w:val="center"/>
            <w:hideMark/>
          </w:tcPr>
          <w:p w14:paraId="5984AE5C"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5221DB82"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1.9</w:t>
            </w:r>
          </w:p>
        </w:tc>
        <w:tc>
          <w:tcPr>
            <w:tcW w:w="291" w:type="dxa"/>
            <w:vAlign w:val="center"/>
            <w:hideMark/>
          </w:tcPr>
          <w:p w14:paraId="77EEED2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0DE978B"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7BBD381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G</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251CC057"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PRODUCTION COST</w:t>
            </w:r>
          </w:p>
        </w:tc>
        <w:tc>
          <w:tcPr>
            <w:tcW w:w="1978" w:type="dxa"/>
            <w:tcBorders>
              <w:top w:val="nil"/>
              <w:left w:val="nil"/>
              <w:bottom w:val="single" w:sz="8" w:space="0" w:color="auto"/>
              <w:right w:val="single" w:sz="8" w:space="0" w:color="auto"/>
            </w:tcBorders>
            <w:shd w:val="clear" w:color="000000" w:fill="C00000"/>
            <w:noWrap/>
            <w:vAlign w:val="center"/>
            <w:hideMark/>
          </w:tcPr>
          <w:p w14:paraId="5B0B8D44"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eastAsia="en-IN"/>
              </w:rPr>
              <w:t> </w:t>
            </w:r>
          </w:p>
        </w:tc>
        <w:tc>
          <w:tcPr>
            <w:tcW w:w="1697" w:type="dxa"/>
            <w:tcBorders>
              <w:top w:val="nil"/>
              <w:left w:val="nil"/>
              <w:bottom w:val="single" w:sz="8" w:space="0" w:color="auto"/>
              <w:right w:val="single" w:sz="8" w:space="0" w:color="auto"/>
            </w:tcBorders>
            <w:shd w:val="clear" w:color="000000" w:fill="C00000"/>
            <w:noWrap/>
            <w:vAlign w:val="center"/>
            <w:hideMark/>
          </w:tcPr>
          <w:p w14:paraId="6537445D"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14469BC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2541.9</w:t>
            </w:r>
          </w:p>
        </w:tc>
        <w:tc>
          <w:tcPr>
            <w:tcW w:w="291" w:type="dxa"/>
            <w:vAlign w:val="center"/>
            <w:hideMark/>
          </w:tcPr>
          <w:p w14:paraId="73D1C0CE"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bl>
    <w:p w14:paraId="3E039530" w14:textId="77777777" w:rsidR="00E1562E" w:rsidRDefault="00E1562E" w:rsidP="003D4F29">
      <w:pPr>
        <w:spacing w:line="360" w:lineRule="auto"/>
        <w:jc w:val="both"/>
        <w:rPr>
          <w:rFonts w:ascii="Arial" w:hAnsi="Arial" w:cs="Arial"/>
          <w:sz w:val="24"/>
          <w:szCs w:val="24"/>
        </w:rPr>
      </w:pPr>
    </w:p>
    <w:p w14:paraId="4E45E36F" w14:textId="440CE1FE" w:rsidR="00B524C4" w:rsidRDefault="00B524C4" w:rsidP="00B524C4">
      <w:pPr>
        <w:pStyle w:val="ListParagraph"/>
        <w:tabs>
          <w:tab w:val="left" w:pos="1365"/>
        </w:tabs>
        <w:spacing w:line="360" w:lineRule="auto"/>
        <w:ind w:left="2160" w:firstLine="0"/>
        <w:rPr>
          <w:b/>
          <w:bCs/>
          <w:i/>
          <w:iCs/>
          <w:sz w:val="20"/>
          <w:szCs w:val="20"/>
        </w:rPr>
      </w:pPr>
    </w:p>
    <w:p w14:paraId="3D46A132" w14:textId="77777777" w:rsidR="006A0E58" w:rsidRPr="00CB1DB6" w:rsidRDefault="006A0E58" w:rsidP="00B524C4">
      <w:pPr>
        <w:pStyle w:val="ListParagraph"/>
        <w:tabs>
          <w:tab w:val="left" w:pos="1365"/>
        </w:tabs>
        <w:spacing w:line="360" w:lineRule="auto"/>
        <w:ind w:left="2160" w:firstLine="0"/>
        <w:rPr>
          <w:b/>
          <w:bCs/>
          <w:i/>
          <w:iCs/>
          <w:sz w:val="20"/>
          <w:szCs w:val="20"/>
        </w:rPr>
      </w:pPr>
    </w:p>
    <w:p w14:paraId="6A32E826" w14:textId="07CEDC9D" w:rsidR="00B524C4" w:rsidRPr="00CB1DB6" w:rsidRDefault="00B524C4" w:rsidP="00B524C4">
      <w:pPr>
        <w:pStyle w:val="ListParagraph"/>
        <w:tabs>
          <w:tab w:val="left" w:pos="1365"/>
        </w:tabs>
        <w:spacing w:line="360" w:lineRule="auto"/>
        <w:ind w:left="2160" w:firstLine="0"/>
        <w:jc w:val="right"/>
        <w:rPr>
          <w:b/>
          <w:bCs/>
          <w:i/>
          <w:iCs/>
          <w:sz w:val="20"/>
          <w:szCs w:val="20"/>
        </w:rPr>
      </w:pPr>
    </w:p>
    <w:p w14:paraId="3E00D6F1" w14:textId="3F6E2C18" w:rsidR="00B524C4" w:rsidRDefault="00B524C4" w:rsidP="00B524C4">
      <w:pPr>
        <w:tabs>
          <w:tab w:val="left" w:pos="1365"/>
        </w:tabs>
        <w:spacing w:line="360" w:lineRule="auto"/>
        <w:jc w:val="both"/>
        <w:rPr>
          <w:rFonts w:ascii="Arial" w:eastAsia="Arial" w:hAnsi="Arial" w:cs="Arial"/>
          <w:b/>
          <w:bCs/>
          <w:sz w:val="24"/>
          <w:szCs w:val="24"/>
          <w:lang w:val="en-US"/>
        </w:rPr>
      </w:pPr>
    </w:p>
    <w:tbl>
      <w:tblPr>
        <w:tblW w:w="10417" w:type="dxa"/>
        <w:tblLook w:val="04A0" w:firstRow="1" w:lastRow="0" w:firstColumn="1" w:lastColumn="0" w:noHBand="0" w:noVBand="1"/>
      </w:tblPr>
      <w:tblGrid>
        <w:gridCol w:w="1111"/>
        <w:gridCol w:w="4529"/>
        <w:gridCol w:w="1829"/>
        <w:gridCol w:w="1652"/>
        <w:gridCol w:w="1066"/>
        <w:gridCol w:w="230"/>
      </w:tblGrid>
      <w:tr w:rsidR="00F64B30" w:rsidRPr="00F64B30" w14:paraId="2AA3B610" w14:textId="77777777" w:rsidTr="00F64B30">
        <w:trPr>
          <w:gridAfter w:val="1"/>
          <w:wAfter w:w="230" w:type="dxa"/>
          <w:trHeight w:val="414"/>
        </w:trPr>
        <w:tc>
          <w:tcPr>
            <w:tcW w:w="10187"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58009D69" w14:textId="77777777" w:rsidR="00F64B30" w:rsidRPr="00F64B30" w:rsidRDefault="00F64B30" w:rsidP="00F64B30">
            <w:pPr>
              <w:spacing w:after="0" w:line="240" w:lineRule="auto"/>
              <w:jc w:val="center"/>
              <w:rPr>
                <w:rFonts w:ascii="Arial" w:eastAsia="Times New Roman" w:hAnsi="Arial" w:cs="Arial"/>
                <w:b/>
                <w:bCs/>
                <w:color w:val="FFFFFF"/>
                <w:lang w:eastAsia="en-IN"/>
              </w:rPr>
            </w:pPr>
            <w:r w:rsidRPr="00F64B30">
              <w:rPr>
                <w:rFonts w:ascii="Arial" w:eastAsia="Times New Roman" w:hAnsi="Arial" w:cs="Arial"/>
                <w:b/>
                <w:bCs/>
                <w:color w:val="FFFFFF"/>
                <w:lang w:eastAsia="en-IN"/>
              </w:rPr>
              <w:lastRenderedPageBreak/>
              <w:t>COST OF PRODUCTION (</w:t>
            </w:r>
            <w:proofErr w:type="spellStart"/>
            <w:r w:rsidRPr="00F64B30">
              <w:rPr>
                <w:rFonts w:ascii="Arial" w:eastAsia="Times New Roman" w:hAnsi="Arial" w:cs="Arial"/>
                <w:b/>
                <w:bCs/>
                <w:color w:val="FFFFFF"/>
                <w:lang w:eastAsia="en-IN"/>
              </w:rPr>
              <w:t>Novolac</w:t>
            </w:r>
            <w:proofErr w:type="spellEnd"/>
            <w:r w:rsidRPr="00F64B30">
              <w:rPr>
                <w:rFonts w:ascii="Arial" w:eastAsia="Times New Roman" w:hAnsi="Arial" w:cs="Arial"/>
                <w:b/>
                <w:bCs/>
                <w:color w:val="FFFFFF"/>
                <w:lang w:eastAsia="en-IN"/>
              </w:rPr>
              <w:t xml:space="preserve"> Epoxy Vinyl Ester)</w:t>
            </w:r>
          </w:p>
        </w:tc>
      </w:tr>
      <w:tr w:rsidR="00F64B30" w:rsidRPr="00F64B30" w14:paraId="5118B4F9" w14:textId="77777777" w:rsidTr="00F64B30">
        <w:trPr>
          <w:trHeight w:val="320"/>
        </w:trPr>
        <w:tc>
          <w:tcPr>
            <w:tcW w:w="10187" w:type="dxa"/>
            <w:gridSpan w:val="5"/>
            <w:vMerge/>
            <w:tcBorders>
              <w:top w:val="single" w:sz="8" w:space="0" w:color="auto"/>
              <w:left w:val="single" w:sz="8" w:space="0" w:color="auto"/>
              <w:bottom w:val="single" w:sz="8" w:space="0" w:color="000000"/>
              <w:right w:val="single" w:sz="8" w:space="0" w:color="000000"/>
            </w:tcBorders>
            <w:vAlign w:val="center"/>
            <w:hideMark/>
          </w:tcPr>
          <w:p w14:paraId="658C5362" w14:textId="77777777" w:rsidR="00F64B30" w:rsidRPr="00F64B30" w:rsidRDefault="00F64B30" w:rsidP="00F64B30">
            <w:pPr>
              <w:spacing w:after="0" w:line="240" w:lineRule="auto"/>
              <w:rPr>
                <w:rFonts w:ascii="Arial" w:eastAsia="Times New Roman" w:hAnsi="Arial" w:cs="Arial"/>
                <w:b/>
                <w:bCs/>
                <w:color w:val="FFFFFF"/>
                <w:lang w:eastAsia="en-IN"/>
              </w:rPr>
            </w:pPr>
          </w:p>
        </w:tc>
        <w:tc>
          <w:tcPr>
            <w:tcW w:w="230" w:type="dxa"/>
            <w:tcBorders>
              <w:top w:val="nil"/>
              <w:left w:val="nil"/>
              <w:bottom w:val="nil"/>
              <w:right w:val="nil"/>
            </w:tcBorders>
            <w:shd w:val="clear" w:color="auto" w:fill="auto"/>
            <w:noWrap/>
            <w:vAlign w:val="bottom"/>
            <w:hideMark/>
          </w:tcPr>
          <w:p w14:paraId="5367D30E" w14:textId="77777777" w:rsidR="00F64B30" w:rsidRPr="00F64B30" w:rsidRDefault="00F64B30" w:rsidP="00F64B30">
            <w:pPr>
              <w:spacing w:after="0" w:line="240" w:lineRule="auto"/>
              <w:jc w:val="center"/>
              <w:rPr>
                <w:rFonts w:ascii="Arial" w:eastAsia="Times New Roman" w:hAnsi="Arial" w:cs="Arial"/>
                <w:b/>
                <w:bCs/>
                <w:color w:val="FFFFFF"/>
                <w:lang w:eastAsia="en-IN"/>
              </w:rPr>
            </w:pPr>
          </w:p>
        </w:tc>
      </w:tr>
      <w:tr w:rsidR="00F64B30" w:rsidRPr="00F64B30" w14:paraId="5D0FD879" w14:textId="77777777" w:rsidTr="00F64B30">
        <w:trPr>
          <w:trHeight w:val="717"/>
        </w:trPr>
        <w:tc>
          <w:tcPr>
            <w:tcW w:w="1111" w:type="dxa"/>
            <w:tcBorders>
              <w:top w:val="nil"/>
              <w:left w:val="single" w:sz="8" w:space="0" w:color="auto"/>
              <w:bottom w:val="nil"/>
              <w:right w:val="nil"/>
            </w:tcBorders>
            <w:shd w:val="clear" w:color="000000" w:fill="C00000"/>
            <w:vAlign w:val="center"/>
            <w:hideMark/>
          </w:tcPr>
          <w:p w14:paraId="3BE39C1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4529" w:type="dxa"/>
            <w:tcBorders>
              <w:top w:val="nil"/>
              <w:left w:val="nil"/>
              <w:bottom w:val="nil"/>
              <w:right w:val="single" w:sz="8" w:space="0" w:color="auto"/>
            </w:tcBorders>
            <w:shd w:val="clear" w:color="000000" w:fill="C00000"/>
            <w:vAlign w:val="center"/>
            <w:hideMark/>
          </w:tcPr>
          <w:p w14:paraId="25E7B37D"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829"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44DD7E6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Norm of Consumption (Tonne)</w:t>
            </w:r>
          </w:p>
        </w:tc>
        <w:tc>
          <w:tcPr>
            <w:tcW w:w="1652" w:type="dxa"/>
            <w:tcBorders>
              <w:top w:val="nil"/>
              <w:left w:val="nil"/>
              <w:bottom w:val="single" w:sz="8" w:space="0" w:color="auto"/>
              <w:right w:val="single" w:sz="8" w:space="0" w:color="auto"/>
            </w:tcBorders>
            <w:shd w:val="clear" w:color="000000" w:fill="C00000"/>
            <w:noWrap/>
            <w:vAlign w:val="center"/>
            <w:hideMark/>
          </w:tcPr>
          <w:p w14:paraId="00480866"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xml:space="preserve">Unit Rate </w:t>
            </w:r>
          </w:p>
        </w:tc>
        <w:tc>
          <w:tcPr>
            <w:tcW w:w="1065" w:type="dxa"/>
            <w:tcBorders>
              <w:top w:val="nil"/>
              <w:left w:val="nil"/>
              <w:bottom w:val="single" w:sz="8" w:space="0" w:color="auto"/>
              <w:right w:val="single" w:sz="8" w:space="0" w:color="auto"/>
            </w:tcBorders>
            <w:shd w:val="clear" w:color="000000" w:fill="C00000"/>
            <w:noWrap/>
            <w:vAlign w:val="center"/>
            <w:hideMark/>
          </w:tcPr>
          <w:p w14:paraId="6676DAA3"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Amount</w:t>
            </w:r>
          </w:p>
        </w:tc>
        <w:tc>
          <w:tcPr>
            <w:tcW w:w="230" w:type="dxa"/>
            <w:vAlign w:val="center"/>
            <w:hideMark/>
          </w:tcPr>
          <w:p w14:paraId="78AE9826"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8C867D1" w14:textId="77777777" w:rsidTr="00F64B30">
        <w:trPr>
          <w:trHeight w:val="320"/>
        </w:trPr>
        <w:tc>
          <w:tcPr>
            <w:tcW w:w="1111" w:type="dxa"/>
            <w:tcBorders>
              <w:top w:val="nil"/>
              <w:left w:val="single" w:sz="8" w:space="0" w:color="auto"/>
              <w:bottom w:val="nil"/>
              <w:right w:val="nil"/>
            </w:tcBorders>
            <w:shd w:val="clear" w:color="000000" w:fill="C00000"/>
            <w:vAlign w:val="center"/>
            <w:hideMark/>
          </w:tcPr>
          <w:p w14:paraId="43F07EBC"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4529" w:type="dxa"/>
            <w:tcBorders>
              <w:top w:val="nil"/>
              <w:left w:val="nil"/>
              <w:bottom w:val="nil"/>
              <w:right w:val="single" w:sz="8" w:space="0" w:color="auto"/>
            </w:tcBorders>
            <w:shd w:val="clear" w:color="000000" w:fill="C00000"/>
            <w:vAlign w:val="center"/>
            <w:hideMark/>
          </w:tcPr>
          <w:p w14:paraId="7C3AD7E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829" w:type="dxa"/>
            <w:vMerge/>
            <w:tcBorders>
              <w:top w:val="nil"/>
              <w:left w:val="single" w:sz="8" w:space="0" w:color="auto"/>
              <w:bottom w:val="single" w:sz="8" w:space="0" w:color="000000"/>
              <w:right w:val="single" w:sz="8" w:space="0" w:color="auto"/>
            </w:tcBorders>
            <w:vAlign w:val="center"/>
            <w:hideMark/>
          </w:tcPr>
          <w:p w14:paraId="78797814" w14:textId="77777777" w:rsidR="00F64B30" w:rsidRPr="00F64B30" w:rsidRDefault="00F64B30" w:rsidP="00F64B30">
            <w:pPr>
              <w:spacing w:after="0" w:line="240" w:lineRule="auto"/>
              <w:rPr>
                <w:rFonts w:ascii="Arial" w:eastAsia="Times New Roman" w:hAnsi="Arial" w:cs="Arial"/>
                <w:b/>
                <w:bCs/>
                <w:color w:val="FFFFFF"/>
                <w:sz w:val="20"/>
                <w:szCs w:val="20"/>
                <w:lang w:eastAsia="en-IN"/>
              </w:rPr>
            </w:pPr>
          </w:p>
        </w:tc>
        <w:tc>
          <w:tcPr>
            <w:tcW w:w="1652" w:type="dxa"/>
            <w:tcBorders>
              <w:top w:val="nil"/>
              <w:left w:val="nil"/>
              <w:bottom w:val="single" w:sz="8" w:space="0" w:color="auto"/>
              <w:right w:val="single" w:sz="8" w:space="0" w:color="auto"/>
            </w:tcBorders>
            <w:shd w:val="clear" w:color="000000" w:fill="C00000"/>
            <w:noWrap/>
            <w:vAlign w:val="center"/>
            <w:hideMark/>
          </w:tcPr>
          <w:p w14:paraId="67009C43"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USD / Tonne</w:t>
            </w:r>
          </w:p>
        </w:tc>
        <w:tc>
          <w:tcPr>
            <w:tcW w:w="1065" w:type="dxa"/>
            <w:tcBorders>
              <w:top w:val="nil"/>
              <w:left w:val="nil"/>
              <w:bottom w:val="single" w:sz="8" w:space="0" w:color="auto"/>
              <w:right w:val="single" w:sz="8" w:space="0" w:color="auto"/>
            </w:tcBorders>
            <w:shd w:val="clear" w:color="000000" w:fill="C00000"/>
            <w:noWrap/>
            <w:vAlign w:val="center"/>
            <w:hideMark/>
          </w:tcPr>
          <w:p w14:paraId="1D77A011"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USD</w:t>
            </w:r>
          </w:p>
        </w:tc>
        <w:tc>
          <w:tcPr>
            <w:tcW w:w="230" w:type="dxa"/>
            <w:vAlign w:val="center"/>
            <w:hideMark/>
          </w:tcPr>
          <w:p w14:paraId="11446AF8"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539A5FEC"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C00000"/>
            <w:vAlign w:val="center"/>
            <w:hideMark/>
          </w:tcPr>
          <w:p w14:paraId="0B43677D"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A</w:t>
            </w:r>
          </w:p>
        </w:tc>
        <w:tc>
          <w:tcPr>
            <w:tcW w:w="4529" w:type="dxa"/>
            <w:tcBorders>
              <w:top w:val="nil"/>
              <w:left w:val="nil"/>
              <w:bottom w:val="single" w:sz="8" w:space="0" w:color="auto"/>
              <w:right w:val="single" w:sz="8" w:space="0" w:color="auto"/>
            </w:tcBorders>
            <w:shd w:val="clear" w:color="000000" w:fill="C00000"/>
            <w:noWrap/>
            <w:vAlign w:val="center"/>
            <w:hideMark/>
          </w:tcPr>
          <w:p w14:paraId="33E5E07B"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VARIABLE COST</w:t>
            </w:r>
          </w:p>
        </w:tc>
        <w:tc>
          <w:tcPr>
            <w:tcW w:w="1829" w:type="dxa"/>
            <w:tcBorders>
              <w:top w:val="nil"/>
              <w:left w:val="nil"/>
              <w:bottom w:val="nil"/>
              <w:right w:val="single" w:sz="8" w:space="0" w:color="auto"/>
            </w:tcBorders>
            <w:shd w:val="clear" w:color="000000" w:fill="C00000"/>
            <w:noWrap/>
            <w:vAlign w:val="center"/>
            <w:hideMark/>
          </w:tcPr>
          <w:p w14:paraId="14E19FC2"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 </w:t>
            </w:r>
          </w:p>
        </w:tc>
        <w:tc>
          <w:tcPr>
            <w:tcW w:w="1652" w:type="dxa"/>
            <w:tcBorders>
              <w:top w:val="nil"/>
              <w:left w:val="nil"/>
              <w:bottom w:val="nil"/>
              <w:right w:val="single" w:sz="8" w:space="0" w:color="auto"/>
            </w:tcBorders>
            <w:shd w:val="clear" w:color="000000" w:fill="C00000"/>
            <w:noWrap/>
            <w:vAlign w:val="center"/>
            <w:hideMark/>
          </w:tcPr>
          <w:p w14:paraId="2EBA9D7C"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 </w:t>
            </w:r>
          </w:p>
        </w:tc>
        <w:tc>
          <w:tcPr>
            <w:tcW w:w="1065" w:type="dxa"/>
            <w:tcBorders>
              <w:top w:val="nil"/>
              <w:left w:val="nil"/>
              <w:bottom w:val="nil"/>
              <w:right w:val="single" w:sz="8" w:space="0" w:color="auto"/>
            </w:tcBorders>
            <w:shd w:val="clear" w:color="000000" w:fill="C00000"/>
            <w:noWrap/>
            <w:vAlign w:val="center"/>
            <w:hideMark/>
          </w:tcPr>
          <w:p w14:paraId="483866E1"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 </w:t>
            </w:r>
          </w:p>
        </w:tc>
        <w:tc>
          <w:tcPr>
            <w:tcW w:w="230" w:type="dxa"/>
            <w:vAlign w:val="center"/>
            <w:hideMark/>
          </w:tcPr>
          <w:p w14:paraId="36CF8E7F"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8FA5699"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645ECD01"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w:t>
            </w:r>
          </w:p>
        </w:tc>
        <w:tc>
          <w:tcPr>
            <w:tcW w:w="4529" w:type="dxa"/>
            <w:tcBorders>
              <w:top w:val="nil"/>
              <w:left w:val="nil"/>
              <w:bottom w:val="single" w:sz="8" w:space="0" w:color="auto"/>
              <w:right w:val="nil"/>
            </w:tcBorders>
            <w:shd w:val="clear" w:color="000000" w:fill="FFF2CC"/>
            <w:noWrap/>
            <w:vAlign w:val="center"/>
            <w:hideMark/>
          </w:tcPr>
          <w:p w14:paraId="23EB8B43"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RAW MATERIALS</w:t>
            </w:r>
          </w:p>
        </w:tc>
        <w:tc>
          <w:tcPr>
            <w:tcW w:w="1829"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1E4A526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single" w:sz="8" w:space="0" w:color="auto"/>
              <w:left w:val="nil"/>
              <w:bottom w:val="single" w:sz="8" w:space="0" w:color="auto"/>
              <w:right w:val="single" w:sz="8" w:space="0" w:color="auto"/>
            </w:tcBorders>
            <w:shd w:val="clear" w:color="000000" w:fill="FFF2CC"/>
            <w:noWrap/>
            <w:vAlign w:val="center"/>
            <w:hideMark/>
          </w:tcPr>
          <w:p w14:paraId="2447CA5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single" w:sz="8" w:space="0" w:color="auto"/>
              <w:left w:val="nil"/>
              <w:bottom w:val="single" w:sz="8" w:space="0" w:color="auto"/>
              <w:right w:val="single" w:sz="8" w:space="0" w:color="auto"/>
            </w:tcBorders>
            <w:shd w:val="clear" w:color="000000" w:fill="FFF2CC"/>
            <w:noWrap/>
            <w:vAlign w:val="center"/>
            <w:hideMark/>
          </w:tcPr>
          <w:p w14:paraId="712ABA7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0F40EE15"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7874BAC"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46D9038C"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w:t>
            </w:r>
          </w:p>
        </w:tc>
        <w:tc>
          <w:tcPr>
            <w:tcW w:w="4529" w:type="dxa"/>
            <w:tcBorders>
              <w:top w:val="nil"/>
              <w:left w:val="nil"/>
              <w:bottom w:val="single" w:sz="8" w:space="0" w:color="auto"/>
              <w:right w:val="single" w:sz="8" w:space="0" w:color="auto"/>
            </w:tcBorders>
            <w:shd w:val="clear" w:color="000000" w:fill="FFF2CC"/>
            <w:noWrap/>
            <w:vAlign w:val="center"/>
            <w:hideMark/>
          </w:tcPr>
          <w:p w14:paraId="0E69F525"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Epoxy Resin (</w:t>
            </w:r>
            <w:proofErr w:type="spellStart"/>
            <w:r w:rsidRPr="00F64B30">
              <w:rPr>
                <w:rFonts w:ascii="Arial" w:eastAsia="Times New Roman" w:hAnsi="Arial" w:cs="Arial"/>
                <w:color w:val="000000"/>
                <w:sz w:val="20"/>
                <w:szCs w:val="20"/>
                <w:lang w:eastAsia="en-IN"/>
              </w:rPr>
              <w:t>Novalac</w:t>
            </w:r>
            <w:proofErr w:type="spellEnd"/>
            <w:r w:rsidRPr="00F64B30">
              <w:rPr>
                <w:rFonts w:ascii="Arial" w:eastAsia="Times New Roman" w:hAnsi="Arial" w:cs="Arial"/>
                <w:color w:val="000000"/>
                <w:sz w:val="20"/>
                <w:szCs w:val="20"/>
                <w:lang w:eastAsia="en-IN"/>
              </w:rPr>
              <w:t xml:space="preserve"> Based)</w:t>
            </w:r>
          </w:p>
        </w:tc>
        <w:tc>
          <w:tcPr>
            <w:tcW w:w="1829" w:type="dxa"/>
            <w:tcBorders>
              <w:top w:val="nil"/>
              <w:left w:val="nil"/>
              <w:bottom w:val="single" w:sz="8" w:space="0" w:color="auto"/>
              <w:right w:val="single" w:sz="8" w:space="0" w:color="auto"/>
            </w:tcBorders>
            <w:shd w:val="clear" w:color="000000" w:fill="FFF2CC"/>
            <w:noWrap/>
            <w:vAlign w:val="center"/>
            <w:hideMark/>
          </w:tcPr>
          <w:p w14:paraId="11EE3368"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0.4</w:t>
            </w:r>
          </w:p>
        </w:tc>
        <w:tc>
          <w:tcPr>
            <w:tcW w:w="1652" w:type="dxa"/>
            <w:tcBorders>
              <w:top w:val="nil"/>
              <w:left w:val="nil"/>
              <w:bottom w:val="single" w:sz="8" w:space="0" w:color="auto"/>
              <w:right w:val="single" w:sz="8" w:space="0" w:color="auto"/>
            </w:tcBorders>
            <w:shd w:val="clear" w:color="000000" w:fill="FFF2CC"/>
            <w:noWrap/>
            <w:vAlign w:val="center"/>
            <w:hideMark/>
          </w:tcPr>
          <w:p w14:paraId="7A36E1A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2970</w:t>
            </w:r>
          </w:p>
        </w:tc>
        <w:tc>
          <w:tcPr>
            <w:tcW w:w="1065" w:type="dxa"/>
            <w:tcBorders>
              <w:top w:val="nil"/>
              <w:left w:val="nil"/>
              <w:bottom w:val="single" w:sz="8" w:space="0" w:color="auto"/>
              <w:right w:val="single" w:sz="8" w:space="0" w:color="auto"/>
            </w:tcBorders>
            <w:shd w:val="clear" w:color="000000" w:fill="FFF2CC"/>
            <w:noWrap/>
            <w:vAlign w:val="center"/>
            <w:hideMark/>
          </w:tcPr>
          <w:p w14:paraId="267B27A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1188</w:t>
            </w:r>
          </w:p>
        </w:tc>
        <w:tc>
          <w:tcPr>
            <w:tcW w:w="230" w:type="dxa"/>
            <w:vAlign w:val="center"/>
            <w:hideMark/>
          </w:tcPr>
          <w:p w14:paraId="5DACC17A"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113FD0EE"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2C6EE3F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II</w:t>
            </w:r>
          </w:p>
        </w:tc>
        <w:tc>
          <w:tcPr>
            <w:tcW w:w="4529" w:type="dxa"/>
            <w:tcBorders>
              <w:top w:val="nil"/>
              <w:left w:val="nil"/>
              <w:bottom w:val="single" w:sz="8" w:space="0" w:color="auto"/>
              <w:right w:val="nil"/>
            </w:tcBorders>
            <w:shd w:val="clear" w:color="000000" w:fill="FFF2CC"/>
            <w:noWrap/>
            <w:vAlign w:val="center"/>
            <w:hideMark/>
          </w:tcPr>
          <w:p w14:paraId="352C7CCF"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Methacrylic Acid</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06BCD144"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0.12</w:t>
            </w:r>
          </w:p>
        </w:tc>
        <w:tc>
          <w:tcPr>
            <w:tcW w:w="1652" w:type="dxa"/>
            <w:tcBorders>
              <w:top w:val="nil"/>
              <w:left w:val="nil"/>
              <w:bottom w:val="single" w:sz="8" w:space="0" w:color="auto"/>
              <w:right w:val="single" w:sz="8" w:space="0" w:color="auto"/>
            </w:tcBorders>
            <w:shd w:val="clear" w:color="000000" w:fill="FFF2CC"/>
            <w:noWrap/>
            <w:vAlign w:val="center"/>
            <w:hideMark/>
          </w:tcPr>
          <w:p w14:paraId="14B4DCCC"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2680</w:t>
            </w:r>
          </w:p>
        </w:tc>
        <w:tc>
          <w:tcPr>
            <w:tcW w:w="1065" w:type="dxa"/>
            <w:tcBorders>
              <w:top w:val="nil"/>
              <w:left w:val="nil"/>
              <w:bottom w:val="single" w:sz="8" w:space="0" w:color="auto"/>
              <w:right w:val="single" w:sz="8" w:space="0" w:color="auto"/>
            </w:tcBorders>
            <w:shd w:val="clear" w:color="000000" w:fill="FFF2CC"/>
            <w:noWrap/>
            <w:vAlign w:val="center"/>
            <w:hideMark/>
          </w:tcPr>
          <w:p w14:paraId="79872F5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321.6</w:t>
            </w:r>
          </w:p>
        </w:tc>
        <w:tc>
          <w:tcPr>
            <w:tcW w:w="230" w:type="dxa"/>
            <w:vAlign w:val="center"/>
            <w:hideMark/>
          </w:tcPr>
          <w:p w14:paraId="522FDD0B"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D090E8C"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583EFD7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III</w:t>
            </w:r>
          </w:p>
        </w:tc>
        <w:tc>
          <w:tcPr>
            <w:tcW w:w="4529" w:type="dxa"/>
            <w:tcBorders>
              <w:top w:val="nil"/>
              <w:left w:val="nil"/>
              <w:bottom w:val="single" w:sz="8" w:space="0" w:color="auto"/>
              <w:right w:val="nil"/>
            </w:tcBorders>
            <w:shd w:val="clear" w:color="000000" w:fill="FFF2CC"/>
            <w:noWrap/>
            <w:vAlign w:val="center"/>
            <w:hideMark/>
          </w:tcPr>
          <w:p w14:paraId="038DE718"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Maleic Anhydride</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75E72DAD"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0.03</w:t>
            </w:r>
          </w:p>
        </w:tc>
        <w:tc>
          <w:tcPr>
            <w:tcW w:w="1652" w:type="dxa"/>
            <w:tcBorders>
              <w:top w:val="nil"/>
              <w:left w:val="nil"/>
              <w:bottom w:val="single" w:sz="8" w:space="0" w:color="auto"/>
              <w:right w:val="single" w:sz="8" w:space="0" w:color="auto"/>
            </w:tcBorders>
            <w:shd w:val="clear" w:color="000000" w:fill="FFF2CC"/>
            <w:noWrap/>
            <w:vAlign w:val="center"/>
            <w:hideMark/>
          </w:tcPr>
          <w:p w14:paraId="40D03B4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1150</w:t>
            </w:r>
          </w:p>
        </w:tc>
        <w:tc>
          <w:tcPr>
            <w:tcW w:w="1065" w:type="dxa"/>
            <w:tcBorders>
              <w:top w:val="nil"/>
              <w:left w:val="nil"/>
              <w:bottom w:val="single" w:sz="8" w:space="0" w:color="auto"/>
              <w:right w:val="single" w:sz="8" w:space="0" w:color="auto"/>
            </w:tcBorders>
            <w:shd w:val="clear" w:color="000000" w:fill="FFF2CC"/>
            <w:noWrap/>
            <w:vAlign w:val="center"/>
            <w:hideMark/>
          </w:tcPr>
          <w:p w14:paraId="0F7E451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34.5</w:t>
            </w:r>
          </w:p>
        </w:tc>
        <w:tc>
          <w:tcPr>
            <w:tcW w:w="230" w:type="dxa"/>
            <w:vAlign w:val="center"/>
            <w:hideMark/>
          </w:tcPr>
          <w:p w14:paraId="7A2D75B1"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75E1ACD8" w14:textId="77777777" w:rsidTr="00F64B30">
        <w:trPr>
          <w:trHeight w:val="320"/>
        </w:trPr>
        <w:tc>
          <w:tcPr>
            <w:tcW w:w="1111" w:type="dxa"/>
            <w:tcBorders>
              <w:top w:val="nil"/>
              <w:left w:val="single" w:sz="8" w:space="0" w:color="auto"/>
              <w:bottom w:val="nil"/>
              <w:right w:val="single" w:sz="8" w:space="0" w:color="auto"/>
            </w:tcBorders>
            <w:shd w:val="clear" w:color="000000" w:fill="FFF2CC"/>
            <w:vAlign w:val="center"/>
            <w:hideMark/>
          </w:tcPr>
          <w:p w14:paraId="1F7FE57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IV</w:t>
            </w:r>
          </w:p>
        </w:tc>
        <w:tc>
          <w:tcPr>
            <w:tcW w:w="4529" w:type="dxa"/>
            <w:tcBorders>
              <w:top w:val="nil"/>
              <w:left w:val="nil"/>
              <w:bottom w:val="single" w:sz="8" w:space="0" w:color="auto"/>
              <w:right w:val="nil"/>
            </w:tcBorders>
            <w:shd w:val="clear" w:color="000000" w:fill="FFF2CC"/>
            <w:noWrap/>
            <w:vAlign w:val="center"/>
            <w:hideMark/>
          </w:tcPr>
          <w:p w14:paraId="08926FC1"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Styrene Monomer</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74D60611"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0.44</w:t>
            </w:r>
          </w:p>
        </w:tc>
        <w:tc>
          <w:tcPr>
            <w:tcW w:w="1652" w:type="dxa"/>
            <w:tcBorders>
              <w:top w:val="nil"/>
              <w:left w:val="nil"/>
              <w:bottom w:val="single" w:sz="8" w:space="0" w:color="auto"/>
              <w:right w:val="single" w:sz="8" w:space="0" w:color="auto"/>
            </w:tcBorders>
            <w:shd w:val="clear" w:color="000000" w:fill="FFF2CC"/>
            <w:noWrap/>
            <w:vAlign w:val="center"/>
            <w:hideMark/>
          </w:tcPr>
          <w:p w14:paraId="51B3BAE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880</w:t>
            </w:r>
          </w:p>
        </w:tc>
        <w:tc>
          <w:tcPr>
            <w:tcW w:w="1065" w:type="dxa"/>
            <w:tcBorders>
              <w:top w:val="nil"/>
              <w:left w:val="nil"/>
              <w:bottom w:val="single" w:sz="8" w:space="0" w:color="auto"/>
              <w:right w:val="single" w:sz="8" w:space="0" w:color="auto"/>
            </w:tcBorders>
            <w:shd w:val="clear" w:color="000000" w:fill="FFF2CC"/>
            <w:noWrap/>
            <w:vAlign w:val="center"/>
            <w:hideMark/>
          </w:tcPr>
          <w:p w14:paraId="77160C2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387.2</w:t>
            </w:r>
          </w:p>
        </w:tc>
        <w:tc>
          <w:tcPr>
            <w:tcW w:w="230" w:type="dxa"/>
            <w:vAlign w:val="center"/>
            <w:hideMark/>
          </w:tcPr>
          <w:p w14:paraId="23DD2503"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1888EA6" w14:textId="77777777" w:rsidTr="00F64B30">
        <w:trPr>
          <w:trHeight w:val="320"/>
        </w:trPr>
        <w:tc>
          <w:tcPr>
            <w:tcW w:w="1111"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6DB0C29E"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4529" w:type="dxa"/>
            <w:tcBorders>
              <w:top w:val="nil"/>
              <w:left w:val="nil"/>
              <w:bottom w:val="single" w:sz="8" w:space="0" w:color="auto"/>
              <w:right w:val="nil"/>
            </w:tcBorders>
            <w:shd w:val="clear" w:color="000000" w:fill="FFF2CC"/>
            <w:noWrap/>
            <w:vAlign w:val="center"/>
            <w:hideMark/>
          </w:tcPr>
          <w:p w14:paraId="312713D2" w14:textId="77777777" w:rsidR="00F64B30" w:rsidRPr="00F64B30" w:rsidRDefault="00F64B30" w:rsidP="00F64B30">
            <w:pPr>
              <w:spacing w:after="0" w:line="240" w:lineRule="auto"/>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Sub-Total (1)</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433032D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single" w:sz="8" w:space="0" w:color="auto"/>
              <w:right w:val="single" w:sz="8" w:space="0" w:color="auto"/>
            </w:tcBorders>
            <w:shd w:val="clear" w:color="000000" w:fill="FFF2CC"/>
            <w:noWrap/>
            <w:vAlign w:val="center"/>
            <w:hideMark/>
          </w:tcPr>
          <w:p w14:paraId="2B1B038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FFF2CC"/>
            <w:noWrap/>
            <w:vAlign w:val="center"/>
            <w:hideMark/>
          </w:tcPr>
          <w:p w14:paraId="466305F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1931.3</w:t>
            </w:r>
          </w:p>
        </w:tc>
        <w:tc>
          <w:tcPr>
            <w:tcW w:w="230" w:type="dxa"/>
            <w:vAlign w:val="center"/>
            <w:hideMark/>
          </w:tcPr>
          <w:p w14:paraId="5FE8D036"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61AE2D4"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6ED52069"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w:t>
            </w:r>
          </w:p>
        </w:tc>
        <w:tc>
          <w:tcPr>
            <w:tcW w:w="4529" w:type="dxa"/>
            <w:tcBorders>
              <w:top w:val="nil"/>
              <w:left w:val="nil"/>
              <w:bottom w:val="single" w:sz="8" w:space="0" w:color="auto"/>
              <w:right w:val="nil"/>
            </w:tcBorders>
            <w:shd w:val="clear" w:color="000000" w:fill="FFF2CC"/>
            <w:noWrap/>
            <w:vAlign w:val="center"/>
            <w:hideMark/>
          </w:tcPr>
          <w:p w14:paraId="01495F80"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Packing Materials</w:t>
            </w:r>
          </w:p>
        </w:tc>
        <w:tc>
          <w:tcPr>
            <w:tcW w:w="1829" w:type="dxa"/>
            <w:tcBorders>
              <w:top w:val="nil"/>
              <w:left w:val="single" w:sz="8" w:space="0" w:color="auto"/>
              <w:bottom w:val="nil"/>
              <w:right w:val="nil"/>
            </w:tcBorders>
            <w:shd w:val="clear" w:color="000000" w:fill="FFF2CC"/>
            <w:noWrap/>
            <w:vAlign w:val="center"/>
            <w:hideMark/>
          </w:tcPr>
          <w:p w14:paraId="76E15A2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3E4DAF1E"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FFF2CC"/>
            <w:noWrap/>
            <w:vAlign w:val="center"/>
            <w:hideMark/>
          </w:tcPr>
          <w:p w14:paraId="4543E27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187</w:t>
            </w:r>
          </w:p>
        </w:tc>
        <w:tc>
          <w:tcPr>
            <w:tcW w:w="230" w:type="dxa"/>
            <w:vAlign w:val="center"/>
            <w:hideMark/>
          </w:tcPr>
          <w:p w14:paraId="5853135E"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79A89D02"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507CA52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w:t>
            </w:r>
          </w:p>
        </w:tc>
        <w:tc>
          <w:tcPr>
            <w:tcW w:w="4529" w:type="dxa"/>
            <w:tcBorders>
              <w:top w:val="nil"/>
              <w:left w:val="nil"/>
              <w:bottom w:val="single" w:sz="8" w:space="0" w:color="auto"/>
              <w:right w:val="nil"/>
            </w:tcBorders>
            <w:shd w:val="clear" w:color="000000" w:fill="FFF2CC"/>
            <w:noWrap/>
            <w:vAlign w:val="center"/>
            <w:hideMark/>
          </w:tcPr>
          <w:p w14:paraId="58D87D3E"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Catalyst &amp; Chemicals</w:t>
            </w:r>
          </w:p>
        </w:tc>
        <w:tc>
          <w:tcPr>
            <w:tcW w:w="1829" w:type="dxa"/>
            <w:tcBorders>
              <w:top w:val="nil"/>
              <w:left w:val="single" w:sz="8" w:space="0" w:color="auto"/>
              <w:bottom w:val="nil"/>
              <w:right w:val="nil"/>
            </w:tcBorders>
            <w:shd w:val="clear" w:color="000000" w:fill="FFF2CC"/>
            <w:noWrap/>
            <w:vAlign w:val="center"/>
            <w:hideMark/>
          </w:tcPr>
          <w:p w14:paraId="0449969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16228A8E"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FFF2CC"/>
            <w:noWrap/>
            <w:vAlign w:val="center"/>
            <w:hideMark/>
          </w:tcPr>
          <w:p w14:paraId="462A147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199</w:t>
            </w:r>
          </w:p>
        </w:tc>
        <w:tc>
          <w:tcPr>
            <w:tcW w:w="230" w:type="dxa"/>
            <w:vAlign w:val="center"/>
            <w:hideMark/>
          </w:tcPr>
          <w:p w14:paraId="575F2F5B"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A496DCC" w14:textId="77777777" w:rsidTr="00F64B30">
        <w:trPr>
          <w:trHeight w:val="320"/>
        </w:trPr>
        <w:tc>
          <w:tcPr>
            <w:tcW w:w="1111" w:type="dxa"/>
            <w:tcBorders>
              <w:top w:val="nil"/>
              <w:left w:val="single" w:sz="8" w:space="0" w:color="auto"/>
              <w:bottom w:val="nil"/>
              <w:right w:val="single" w:sz="8" w:space="0" w:color="auto"/>
            </w:tcBorders>
            <w:shd w:val="clear" w:color="000000" w:fill="FFF2CC"/>
            <w:vAlign w:val="center"/>
            <w:hideMark/>
          </w:tcPr>
          <w:p w14:paraId="549C459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4</w:t>
            </w:r>
          </w:p>
        </w:tc>
        <w:tc>
          <w:tcPr>
            <w:tcW w:w="4529" w:type="dxa"/>
            <w:tcBorders>
              <w:top w:val="nil"/>
              <w:left w:val="nil"/>
              <w:bottom w:val="nil"/>
              <w:right w:val="nil"/>
            </w:tcBorders>
            <w:shd w:val="clear" w:color="000000" w:fill="FFF2CC"/>
            <w:noWrap/>
            <w:vAlign w:val="center"/>
            <w:hideMark/>
          </w:tcPr>
          <w:p w14:paraId="0A26B968"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Utilities</w:t>
            </w:r>
          </w:p>
        </w:tc>
        <w:tc>
          <w:tcPr>
            <w:tcW w:w="1829" w:type="dxa"/>
            <w:tcBorders>
              <w:top w:val="nil"/>
              <w:left w:val="single" w:sz="8" w:space="0" w:color="auto"/>
              <w:bottom w:val="single" w:sz="8" w:space="0" w:color="auto"/>
              <w:right w:val="nil"/>
            </w:tcBorders>
            <w:shd w:val="clear" w:color="000000" w:fill="FFF2CC"/>
            <w:noWrap/>
            <w:vAlign w:val="center"/>
            <w:hideMark/>
          </w:tcPr>
          <w:p w14:paraId="0AA36E7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single" w:sz="8" w:space="0" w:color="auto"/>
              <w:right w:val="single" w:sz="8" w:space="0" w:color="auto"/>
            </w:tcBorders>
            <w:shd w:val="clear" w:color="000000" w:fill="FFF2CC"/>
            <w:noWrap/>
            <w:vAlign w:val="center"/>
            <w:hideMark/>
          </w:tcPr>
          <w:p w14:paraId="3AD0F6F0"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7D9E21C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42</w:t>
            </w:r>
          </w:p>
        </w:tc>
        <w:tc>
          <w:tcPr>
            <w:tcW w:w="230" w:type="dxa"/>
            <w:vAlign w:val="center"/>
            <w:hideMark/>
          </w:tcPr>
          <w:p w14:paraId="3682281B"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9EBBFF2" w14:textId="77777777" w:rsidTr="00F64B30">
        <w:trPr>
          <w:trHeight w:val="320"/>
        </w:trPr>
        <w:tc>
          <w:tcPr>
            <w:tcW w:w="1111"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2E060AB8"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4529" w:type="dxa"/>
            <w:tcBorders>
              <w:top w:val="single" w:sz="8" w:space="0" w:color="auto"/>
              <w:left w:val="nil"/>
              <w:bottom w:val="single" w:sz="8" w:space="0" w:color="auto"/>
              <w:right w:val="single" w:sz="8" w:space="0" w:color="auto"/>
            </w:tcBorders>
            <w:shd w:val="clear" w:color="000000" w:fill="C00000"/>
            <w:noWrap/>
            <w:vAlign w:val="center"/>
            <w:hideMark/>
          </w:tcPr>
          <w:p w14:paraId="38D605F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TOTAL VARIABLE COST</w:t>
            </w:r>
          </w:p>
        </w:tc>
        <w:tc>
          <w:tcPr>
            <w:tcW w:w="1829" w:type="dxa"/>
            <w:tcBorders>
              <w:top w:val="nil"/>
              <w:left w:val="nil"/>
              <w:bottom w:val="single" w:sz="8" w:space="0" w:color="auto"/>
              <w:right w:val="nil"/>
            </w:tcBorders>
            <w:shd w:val="clear" w:color="000000" w:fill="C00000"/>
            <w:noWrap/>
            <w:vAlign w:val="center"/>
            <w:hideMark/>
          </w:tcPr>
          <w:p w14:paraId="05B0B040"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2359.3</w:t>
            </w:r>
          </w:p>
        </w:tc>
        <w:tc>
          <w:tcPr>
            <w:tcW w:w="1652" w:type="dxa"/>
            <w:tcBorders>
              <w:top w:val="nil"/>
              <w:left w:val="nil"/>
              <w:bottom w:val="single" w:sz="8" w:space="0" w:color="auto"/>
              <w:right w:val="nil"/>
            </w:tcBorders>
            <w:shd w:val="clear" w:color="000000" w:fill="C00000"/>
            <w:noWrap/>
            <w:vAlign w:val="center"/>
            <w:hideMark/>
          </w:tcPr>
          <w:p w14:paraId="66664BF5"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1065" w:type="dxa"/>
            <w:tcBorders>
              <w:top w:val="single" w:sz="8" w:space="0" w:color="auto"/>
              <w:left w:val="nil"/>
              <w:bottom w:val="single" w:sz="8" w:space="0" w:color="auto"/>
              <w:right w:val="single" w:sz="8" w:space="0" w:color="auto"/>
            </w:tcBorders>
            <w:shd w:val="clear" w:color="000000" w:fill="C00000"/>
            <w:noWrap/>
            <w:vAlign w:val="center"/>
            <w:hideMark/>
          </w:tcPr>
          <w:p w14:paraId="7D7CE57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230" w:type="dxa"/>
            <w:vAlign w:val="center"/>
            <w:hideMark/>
          </w:tcPr>
          <w:p w14:paraId="3B7D1DC4"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4926AD5"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C00000"/>
            <w:vAlign w:val="center"/>
            <w:hideMark/>
          </w:tcPr>
          <w:p w14:paraId="742F7549"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B</w:t>
            </w:r>
          </w:p>
        </w:tc>
        <w:tc>
          <w:tcPr>
            <w:tcW w:w="4529" w:type="dxa"/>
            <w:tcBorders>
              <w:top w:val="nil"/>
              <w:left w:val="nil"/>
              <w:bottom w:val="single" w:sz="8" w:space="0" w:color="auto"/>
              <w:right w:val="single" w:sz="8" w:space="0" w:color="auto"/>
            </w:tcBorders>
            <w:shd w:val="clear" w:color="000000" w:fill="C00000"/>
            <w:noWrap/>
            <w:vAlign w:val="center"/>
            <w:hideMark/>
          </w:tcPr>
          <w:p w14:paraId="5BB3719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FIXED COST</w:t>
            </w:r>
          </w:p>
        </w:tc>
        <w:tc>
          <w:tcPr>
            <w:tcW w:w="1829" w:type="dxa"/>
            <w:tcBorders>
              <w:top w:val="nil"/>
              <w:left w:val="nil"/>
              <w:bottom w:val="single" w:sz="8" w:space="0" w:color="auto"/>
              <w:right w:val="nil"/>
            </w:tcBorders>
            <w:shd w:val="clear" w:color="000000" w:fill="C00000"/>
            <w:noWrap/>
            <w:vAlign w:val="center"/>
            <w:hideMark/>
          </w:tcPr>
          <w:p w14:paraId="0E18D837"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1652" w:type="dxa"/>
            <w:tcBorders>
              <w:top w:val="nil"/>
              <w:left w:val="nil"/>
              <w:bottom w:val="single" w:sz="8" w:space="0" w:color="auto"/>
              <w:right w:val="nil"/>
            </w:tcBorders>
            <w:shd w:val="clear" w:color="000000" w:fill="C00000"/>
            <w:noWrap/>
            <w:vAlign w:val="center"/>
            <w:hideMark/>
          </w:tcPr>
          <w:p w14:paraId="6A2B7837"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20AFC5B3"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230" w:type="dxa"/>
            <w:vAlign w:val="center"/>
            <w:hideMark/>
          </w:tcPr>
          <w:p w14:paraId="12403733"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887190A"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401935E9"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w:t>
            </w:r>
          </w:p>
        </w:tc>
        <w:tc>
          <w:tcPr>
            <w:tcW w:w="4529" w:type="dxa"/>
            <w:tcBorders>
              <w:top w:val="nil"/>
              <w:left w:val="nil"/>
              <w:bottom w:val="single" w:sz="8" w:space="0" w:color="auto"/>
              <w:right w:val="single" w:sz="8" w:space="0" w:color="auto"/>
            </w:tcBorders>
            <w:shd w:val="clear" w:color="000000" w:fill="FFF2CC"/>
            <w:noWrap/>
            <w:vAlign w:val="center"/>
            <w:hideMark/>
          </w:tcPr>
          <w:p w14:paraId="2235FEE4"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Repair &amp; Maintenance</w:t>
            </w:r>
          </w:p>
        </w:tc>
        <w:tc>
          <w:tcPr>
            <w:tcW w:w="1829" w:type="dxa"/>
            <w:tcBorders>
              <w:top w:val="nil"/>
              <w:left w:val="nil"/>
              <w:bottom w:val="nil"/>
              <w:right w:val="nil"/>
            </w:tcBorders>
            <w:shd w:val="clear" w:color="000000" w:fill="FFF2CC"/>
            <w:noWrap/>
            <w:vAlign w:val="center"/>
            <w:hideMark/>
          </w:tcPr>
          <w:p w14:paraId="0C80431A"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2F9B00D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687CA52D"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250</w:t>
            </w:r>
          </w:p>
        </w:tc>
        <w:tc>
          <w:tcPr>
            <w:tcW w:w="230" w:type="dxa"/>
            <w:vAlign w:val="center"/>
            <w:hideMark/>
          </w:tcPr>
          <w:p w14:paraId="10D9A477"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8614A06"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41D843C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w:t>
            </w:r>
          </w:p>
        </w:tc>
        <w:tc>
          <w:tcPr>
            <w:tcW w:w="4529" w:type="dxa"/>
            <w:tcBorders>
              <w:top w:val="nil"/>
              <w:left w:val="nil"/>
              <w:bottom w:val="single" w:sz="8" w:space="0" w:color="auto"/>
              <w:right w:val="single" w:sz="8" w:space="0" w:color="auto"/>
            </w:tcBorders>
            <w:shd w:val="clear" w:color="000000" w:fill="FFF2CC"/>
            <w:noWrap/>
            <w:vAlign w:val="center"/>
            <w:hideMark/>
          </w:tcPr>
          <w:p w14:paraId="20AC7359"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Salaries &amp; Wages</w:t>
            </w:r>
          </w:p>
        </w:tc>
        <w:tc>
          <w:tcPr>
            <w:tcW w:w="1829" w:type="dxa"/>
            <w:tcBorders>
              <w:top w:val="nil"/>
              <w:left w:val="nil"/>
              <w:bottom w:val="nil"/>
              <w:right w:val="nil"/>
            </w:tcBorders>
            <w:shd w:val="clear" w:color="000000" w:fill="FFF2CC"/>
            <w:noWrap/>
            <w:vAlign w:val="center"/>
            <w:hideMark/>
          </w:tcPr>
          <w:p w14:paraId="12D1D934"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17865864"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17F9A629"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5F681E5A"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781E01CD"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07618E2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w:t>
            </w:r>
          </w:p>
        </w:tc>
        <w:tc>
          <w:tcPr>
            <w:tcW w:w="4529" w:type="dxa"/>
            <w:tcBorders>
              <w:top w:val="nil"/>
              <w:left w:val="nil"/>
              <w:bottom w:val="single" w:sz="8" w:space="0" w:color="auto"/>
              <w:right w:val="single" w:sz="8" w:space="0" w:color="auto"/>
            </w:tcBorders>
            <w:shd w:val="clear" w:color="000000" w:fill="FFF2CC"/>
            <w:noWrap/>
            <w:vAlign w:val="center"/>
            <w:hideMark/>
          </w:tcPr>
          <w:p w14:paraId="4497ADC2"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Research &amp; Development</w:t>
            </w:r>
          </w:p>
        </w:tc>
        <w:tc>
          <w:tcPr>
            <w:tcW w:w="1829" w:type="dxa"/>
            <w:tcBorders>
              <w:top w:val="nil"/>
              <w:left w:val="nil"/>
              <w:bottom w:val="nil"/>
              <w:right w:val="nil"/>
            </w:tcBorders>
            <w:shd w:val="clear" w:color="000000" w:fill="FFF2CC"/>
            <w:noWrap/>
            <w:vAlign w:val="center"/>
            <w:hideMark/>
          </w:tcPr>
          <w:p w14:paraId="09F1D6C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1DC947F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4DDAA6F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58455D6D"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B1DD0E4"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3238023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4</w:t>
            </w:r>
          </w:p>
        </w:tc>
        <w:tc>
          <w:tcPr>
            <w:tcW w:w="4529" w:type="dxa"/>
            <w:tcBorders>
              <w:top w:val="nil"/>
              <w:left w:val="nil"/>
              <w:bottom w:val="single" w:sz="8" w:space="0" w:color="auto"/>
              <w:right w:val="single" w:sz="8" w:space="0" w:color="auto"/>
            </w:tcBorders>
            <w:shd w:val="clear" w:color="000000" w:fill="FFF2CC"/>
            <w:noWrap/>
            <w:vAlign w:val="center"/>
            <w:hideMark/>
          </w:tcPr>
          <w:p w14:paraId="29B90139"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Transportation &amp; Clearance</w:t>
            </w:r>
          </w:p>
        </w:tc>
        <w:tc>
          <w:tcPr>
            <w:tcW w:w="1829" w:type="dxa"/>
            <w:tcBorders>
              <w:top w:val="nil"/>
              <w:left w:val="nil"/>
              <w:bottom w:val="nil"/>
              <w:right w:val="nil"/>
            </w:tcBorders>
            <w:shd w:val="clear" w:color="000000" w:fill="FFF2CC"/>
            <w:noWrap/>
            <w:vAlign w:val="center"/>
            <w:hideMark/>
          </w:tcPr>
          <w:p w14:paraId="39709F01"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3090C52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3CE8303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328DF5DC"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F64C153"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11E377B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5</w:t>
            </w:r>
          </w:p>
        </w:tc>
        <w:tc>
          <w:tcPr>
            <w:tcW w:w="4529" w:type="dxa"/>
            <w:tcBorders>
              <w:top w:val="nil"/>
              <w:left w:val="nil"/>
              <w:bottom w:val="nil"/>
              <w:right w:val="single" w:sz="8" w:space="0" w:color="auto"/>
            </w:tcBorders>
            <w:shd w:val="clear" w:color="000000" w:fill="FFF2CC"/>
            <w:noWrap/>
            <w:vAlign w:val="center"/>
            <w:hideMark/>
          </w:tcPr>
          <w:p w14:paraId="5E75A7B6"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Corporate Overheads</w:t>
            </w:r>
          </w:p>
        </w:tc>
        <w:tc>
          <w:tcPr>
            <w:tcW w:w="1829" w:type="dxa"/>
            <w:tcBorders>
              <w:top w:val="nil"/>
              <w:left w:val="nil"/>
              <w:bottom w:val="nil"/>
              <w:right w:val="nil"/>
            </w:tcBorders>
            <w:shd w:val="clear" w:color="000000" w:fill="FFF2CC"/>
            <w:noWrap/>
            <w:vAlign w:val="center"/>
            <w:hideMark/>
          </w:tcPr>
          <w:p w14:paraId="62AFDC5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0FA4CCAD"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404CBED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5B43496D"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25B02342"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1759681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452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BFC0E01"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TOTAL FIXED COST</w:t>
            </w:r>
          </w:p>
        </w:tc>
        <w:tc>
          <w:tcPr>
            <w:tcW w:w="1829" w:type="dxa"/>
            <w:tcBorders>
              <w:top w:val="single" w:sz="8" w:space="0" w:color="auto"/>
              <w:left w:val="nil"/>
              <w:bottom w:val="nil"/>
              <w:right w:val="nil"/>
            </w:tcBorders>
            <w:shd w:val="clear" w:color="000000" w:fill="FFF2CC"/>
            <w:noWrap/>
            <w:vAlign w:val="center"/>
            <w:hideMark/>
          </w:tcPr>
          <w:p w14:paraId="6FB224A9"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single" w:sz="8" w:space="0" w:color="auto"/>
              <w:left w:val="nil"/>
              <w:bottom w:val="nil"/>
              <w:right w:val="single" w:sz="8" w:space="0" w:color="auto"/>
            </w:tcBorders>
            <w:shd w:val="clear" w:color="000000" w:fill="FFF2CC"/>
            <w:noWrap/>
            <w:vAlign w:val="center"/>
            <w:hideMark/>
          </w:tcPr>
          <w:p w14:paraId="2035619B"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single" w:sz="8" w:space="0" w:color="auto"/>
              <w:left w:val="nil"/>
              <w:bottom w:val="single" w:sz="8" w:space="0" w:color="auto"/>
              <w:right w:val="single" w:sz="8" w:space="0" w:color="auto"/>
            </w:tcBorders>
            <w:shd w:val="clear" w:color="000000" w:fill="C00000"/>
            <w:noWrap/>
            <w:vAlign w:val="center"/>
            <w:hideMark/>
          </w:tcPr>
          <w:p w14:paraId="3AEE34AD"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250</w:t>
            </w:r>
          </w:p>
        </w:tc>
        <w:tc>
          <w:tcPr>
            <w:tcW w:w="230" w:type="dxa"/>
            <w:vAlign w:val="center"/>
            <w:hideMark/>
          </w:tcPr>
          <w:p w14:paraId="5F67A19E"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1029D6F2"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7145744A"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C</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108B288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VARIABLE + FIXED COST</w:t>
            </w:r>
          </w:p>
        </w:tc>
        <w:tc>
          <w:tcPr>
            <w:tcW w:w="1829" w:type="dxa"/>
            <w:tcBorders>
              <w:top w:val="nil"/>
              <w:left w:val="nil"/>
              <w:bottom w:val="nil"/>
              <w:right w:val="nil"/>
            </w:tcBorders>
            <w:shd w:val="clear" w:color="000000" w:fill="FFF2CC"/>
            <w:noWrap/>
            <w:vAlign w:val="center"/>
            <w:hideMark/>
          </w:tcPr>
          <w:p w14:paraId="459DACD0"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4CFB7A22"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66894AA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3958.5</w:t>
            </w:r>
          </w:p>
        </w:tc>
        <w:tc>
          <w:tcPr>
            <w:tcW w:w="230" w:type="dxa"/>
            <w:vAlign w:val="center"/>
            <w:hideMark/>
          </w:tcPr>
          <w:p w14:paraId="3C01125A"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668BE7BD"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3027C9FF"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D</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017D0B71"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INTEREST ON WORKING CAPITAL</w:t>
            </w:r>
          </w:p>
        </w:tc>
        <w:tc>
          <w:tcPr>
            <w:tcW w:w="1829" w:type="dxa"/>
            <w:tcBorders>
              <w:top w:val="nil"/>
              <w:left w:val="nil"/>
              <w:bottom w:val="nil"/>
              <w:right w:val="nil"/>
            </w:tcBorders>
            <w:shd w:val="clear" w:color="000000" w:fill="FFF2CC"/>
            <w:noWrap/>
            <w:vAlign w:val="center"/>
            <w:hideMark/>
          </w:tcPr>
          <w:p w14:paraId="352C8C53"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09100E52"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48020750"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20</w:t>
            </w:r>
          </w:p>
        </w:tc>
        <w:tc>
          <w:tcPr>
            <w:tcW w:w="230" w:type="dxa"/>
            <w:vAlign w:val="center"/>
            <w:hideMark/>
          </w:tcPr>
          <w:p w14:paraId="10DF6E01"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B940D83"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20463386"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E</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40336AC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CASH MANUFACTURING COST</w:t>
            </w:r>
          </w:p>
        </w:tc>
        <w:tc>
          <w:tcPr>
            <w:tcW w:w="1829" w:type="dxa"/>
            <w:tcBorders>
              <w:top w:val="nil"/>
              <w:left w:val="nil"/>
              <w:bottom w:val="nil"/>
              <w:right w:val="nil"/>
            </w:tcBorders>
            <w:shd w:val="clear" w:color="000000" w:fill="FFF2CC"/>
            <w:noWrap/>
            <w:vAlign w:val="center"/>
            <w:hideMark/>
          </w:tcPr>
          <w:p w14:paraId="0F95337C"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69E4DCEF"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0BFCA235"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3978.5</w:t>
            </w:r>
          </w:p>
        </w:tc>
        <w:tc>
          <w:tcPr>
            <w:tcW w:w="230" w:type="dxa"/>
            <w:vAlign w:val="center"/>
            <w:hideMark/>
          </w:tcPr>
          <w:p w14:paraId="75E77583"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65770F59"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09D73C3A"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F</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212E242F"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DEPRECIATION</w:t>
            </w:r>
          </w:p>
        </w:tc>
        <w:tc>
          <w:tcPr>
            <w:tcW w:w="1829" w:type="dxa"/>
            <w:tcBorders>
              <w:top w:val="nil"/>
              <w:left w:val="nil"/>
              <w:bottom w:val="single" w:sz="8" w:space="0" w:color="auto"/>
              <w:right w:val="nil"/>
            </w:tcBorders>
            <w:shd w:val="clear" w:color="000000" w:fill="FFF2CC"/>
            <w:noWrap/>
            <w:vAlign w:val="center"/>
            <w:hideMark/>
          </w:tcPr>
          <w:p w14:paraId="022EF1E0"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single" w:sz="8" w:space="0" w:color="auto"/>
              <w:right w:val="single" w:sz="8" w:space="0" w:color="auto"/>
            </w:tcBorders>
            <w:shd w:val="clear" w:color="000000" w:fill="FFF2CC"/>
            <w:noWrap/>
            <w:vAlign w:val="center"/>
            <w:hideMark/>
          </w:tcPr>
          <w:p w14:paraId="5E01C6D6"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0535DCE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1.9</w:t>
            </w:r>
          </w:p>
        </w:tc>
        <w:tc>
          <w:tcPr>
            <w:tcW w:w="230" w:type="dxa"/>
            <w:vAlign w:val="center"/>
            <w:hideMark/>
          </w:tcPr>
          <w:p w14:paraId="7E678C1C"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9EFC348"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2394A8D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G</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191F16D5"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PRODUCTION COST</w:t>
            </w:r>
          </w:p>
        </w:tc>
        <w:tc>
          <w:tcPr>
            <w:tcW w:w="1829" w:type="dxa"/>
            <w:tcBorders>
              <w:top w:val="nil"/>
              <w:left w:val="nil"/>
              <w:bottom w:val="single" w:sz="8" w:space="0" w:color="auto"/>
              <w:right w:val="single" w:sz="8" w:space="0" w:color="auto"/>
            </w:tcBorders>
            <w:shd w:val="clear" w:color="000000" w:fill="C00000"/>
            <w:noWrap/>
            <w:vAlign w:val="center"/>
            <w:hideMark/>
          </w:tcPr>
          <w:p w14:paraId="58BB961C"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2631.2</w:t>
            </w:r>
          </w:p>
        </w:tc>
        <w:tc>
          <w:tcPr>
            <w:tcW w:w="1652" w:type="dxa"/>
            <w:tcBorders>
              <w:top w:val="nil"/>
              <w:left w:val="nil"/>
              <w:bottom w:val="single" w:sz="8" w:space="0" w:color="auto"/>
              <w:right w:val="single" w:sz="8" w:space="0" w:color="auto"/>
            </w:tcBorders>
            <w:shd w:val="clear" w:color="000000" w:fill="C00000"/>
            <w:noWrap/>
            <w:vAlign w:val="center"/>
            <w:hideMark/>
          </w:tcPr>
          <w:p w14:paraId="2F7A9ADF"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0D9429AB"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230" w:type="dxa"/>
            <w:vAlign w:val="center"/>
            <w:hideMark/>
          </w:tcPr>
          <w:p w14:paraId="080F31A2"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bl>
    <w:p w14:paraId="24311501" w14:textId="77777777" w:rsidR="00F64B30" w:rsidRDefault="00F64B30" w:rsidP="00B524C4">
      <w:pPr>
        <w:tabs>
          <w:tab w:val="left" w:pos="1365"/>
        </w:tabs>
        <w:spacing w:line="360" w:lineRule="auto"/>
        <w:jc w:val="both"/>
        <w:rPr>
          <w:i/>
          <w:iCs/>
          <w:sz w:val="20"/>
          <w:szCs w:val="20"/>
        </w:rPr>
      </w:pPr>
    </w:p>
    <w:p w14:paraId="009E74A2" w14:textId="3E10C3B7" w:rsidR="00E1562E" w:rsidRDefault="00E309C4" w:rsidP="00B524C4">
      <w:pPr>
        <w:tabs>
          <w:tab w:val="left" w:pos="1365"/>
        </w:tabs>
        <w:spacing w:line="360" w:lineRule="auto"/>
        <w:jc w:val="both"/>
        <w:rPr>
          <w:rFonts w:ascii="Arial" w:eastAsia="Arial" w:hAnsi="Arial" w:cs="Arial"/>
          <w:b/>
          <w:bCs/>
          <w:sz w:val="24"/>
          <w:szCs w:val="24"/>
          <w:lang w:val="en-US"/>
        </w:rPr>
      </w:pPr>
      <w:r>
        <w:rPr>
          <w:i/>
          <w:iCs/>
          <w:sz w:val="20"/>
          <w:szCs w:val="20"/>
        </w:rPr>
        <w:t>*</w:t>
      </w:r>
      <w:r>
        <w:rPr>
          <w:i/>
          <w:iCs/>
          <w:sz w:val="20"/>
          <w:szCs w:val="20"/>
        </w:rPr>
        <w:tab/>
      </w:r>
      <w:r w:rsidRPr="00CB1DB6">
        <w:rPr>
          <w:i/>
          <w:iCs/>
          <w:sz w:val="20"/>
          <w:szCs w:val="20"/>
        </w:rPr>
        <w:t>The Overall Cost accuracy is ± 25-30%.</w:t>
      </w:r>
    </w:p>
    <w:p w14:paraId="20277379" w14:textId="59A2BF6C" w:rsidR="00E1562E" w:rsidRDefault="00E1562E" w:rsidP="00B524C4">
      <w:pPr>
        <w:tabs>
          <w:tab w:val="left" w:pos="1365"/>
        </w:tabs>
        <w:spacing w:line="360" w:lineRule="auto"/>
        <w:jc w:val="both"/>
        <w:rPr>
          <w:rFonts w:ascii="Arial" w:eastAsia="Arial" w:hAnsi="Arial" w:cs="Arial"/>
          <w:b/>
          <w:bCs/>
          <w:sz w:val="24"/>
          <w:szCs w:val="24"/>
          <w:lang w:val="en-US"/>
        </w:rPr>
      </w:pPr>
    </w:p>
    <w:p w14:paraId="53967E48" w14:textId="4F776726" w:rsidR="006A0E58" w:rsidRDefault="006A0E58" w:rsidP="00B524C4">
      <w:pPr>
        <w:tabs>
          <w:tab w:val="left" w:pos="1365"/>
        </w:tabs>
        <w:spacing w:line="360" w:lineRule="auto"/>
        <w:jc w:val="both"/>
        <w:rPr>
          <w:rFonts w:ascii="Arial" w:eastAsia="Arial" w:hAnsi="Arial" w:cs="Arial"/>
          <w:b/>
          <w:bCs/>
          <w:sz w:val="24"/>
          <w:szCs w:val="24"/>
          <w:lang w:val="en-US"/>
        </w:rPr>
      </w:pPr>
    </w:p>
    <w:p w14:paraId="32BCF239" w14:textId="15A5513F" w:rsidR="006A0E58" w:rsidRDefault="006A0E58" w:rsidP="00B524C4">
      <w:pPr>
        <w:tabs>
          <w:tab w:val="left" w:pos="1365"/>
        </w:tabs>
        <w:spacing w:line="360" w:lineRule="auto"/>
        <w:jc w:val="both"/>
        <w:rPr>
          <w:rFonts w:ascii="Arial" w:eastAsia="Arial" w:hAnsi="Arial" w:cs="Arial"/>
          <w:b/>
          <w:bCs/>
          <w:sz w:val="24"/>
          <w:szCs w:val="24"/>
          <w:lang w:val="en-US"/>
        </w:rPr>
      </w:pPr>
    </w:p>
    <w:p w14:paraId="4142ACEC" w14:textId="103B8E3F" w:rsidR="00B524C4" w:rsidRDefault="00B524C4" w:rsidP="00B524C4">
      <w:pPr>
        <w:tabs>
          <w:tab w:val="left" w:pos="1365"/>
        </w:tabs>
        <w:spacing w:line="360" w:lineRule="auto"/>
        <w:jc w:val="both"/>
      </w:pPr>
      <w:r>
        <w:rPr>
          <w:rFonts w:ascii="Arial" w:eastAsia="Arial" w:hAnsi="Arial" w:cs="Arial"/>
          <w:b/>
          <w:bCs/>
          <w:sz w:val="24"/>
          <w:szCs w:val="24"/>
          <w:lang w:val="en-US"/>
        </w:rPr>
        <w:t>5.5. Payback Period:</w:t>
      </w:r>
      <w:r w:rsidRPr="001E0939">
        <w:t xml:space="preserve"> </w:t>
      </w:r>
    </w:p>
    <w:p w14:paraId="665DD934" w14:textId="77777777" w:rsidR="00CE49FE" w:rsidRDefault="00CE49FE" w:rsidP="00CE49FE">
      <w:pPr>
        <w:tabs>
          <w:tab w:val="left" w:pos="1365"/>
        </w:tabs>
        <w:spacing w:line="360" w:lineRule="auto"/>
        <w:jc w:val="both"/>
        <w:rPr>
          <w:rFonts w:ascii="Arial" w:hAnsi="Arial" w:cs="Arial"/>
          <w:sz w:val="24"/>
          <w:szCs w:val="24"/>
        </w:rPr>
      </w:pPr>
      <w:r w:rsidRPr="00BD0379">
        <w:rPr>
          <w:rFonts w:ascii="Arial" w:hAnsi="Arial" w:cs="Arial"/>
          <w:sz w:val="24"/>
          <w:szCs w:val="24"/>
        </w:rPr>
        <w:t xml:space="preserve">The payback period is an effective measure of investment risk. It is the number of years it would take to get back the initial investment made for a project. Therefore, as a technique of capital </w:t>
      </w:r>
      <w:r w:rsidRPr="00BD0379">
        <w:rPr>
          <w:rFonts w:ascii="Arial" w:hAnsi="Arial" w:cs="Arial"/>
          <w:sz w:val="24"/>
          <w:szCs w:val="24"/>
        </w:rPr>
        <w:lastRenderedPageBreak/>
        <w:t>budgeting, the payback period will be used to compare projects and derive the number of years it takes to get back the initial investment. The project with the least number of years usually is selected.</w:t>
      </w:r>
    </w:p>
    <w:p w14:paraId="396280B3" w14:textId="534C7D53" w:rsidR="00CE49FE" w:rsidRDefault="00CE49FE" w:rsidP="00CE49FE">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journals etc. </w:t>
      </w:r>
    </w:p>
    <w:tbl>
      <w:tblPr>
        <w:tblW w:w="10359" w:type="dxa"/>
        <w:tblLook w:val="04A0" w:firstRow="1" w:lastRow="0" w:firstColumn="1" w:lastColumn="0" w:noHBand="0" w:noVBand="1"/>
      </w:tblPr>
      <w:tblGrid>
        <w:gridCol w:w="5224"/>
        <w:gridCol w:w="5135"/>
      </w:tblGrid>
      <w:tr w:rsidR="00B524C4" w:rsidRPr="00425BF5" w14:paraId="6FA70EBE" w14:textId="77777777" w:rsidTr="00A61E9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35F0BD9D"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B524C4" w:rsidRPr="00425BF5" w14:paraId="7E2AAA1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6ED7FA3"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104690B8"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B524C4" w:rsidRPr="00425BF5" w14:paraId="193EF2D8" w14:textId="77777777" w:rsidTr="00A61E95">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45CC7752"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500A508A"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36C0B079" w14:textId="554CBCFE" w:rsidR="00B524C4" w:rsidRPr="00425BF5" w:rsidRDefault="00DD688B"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52.51</w:t>
            </w:r>
          </w:p>
        </w:tc>
      </w:tr>
      <w:tr w:rsidR="00B524C4" w:rsidRPr="00425BF5" w14:paraId="7C20F8ED" w14:textId="77777777" w:rsidTr="00A61E95">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EF6F6A0"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w:t>
            </w:r>
            <w:proofErr w:type="gramStart"/>
            <w:r w:rsidRPr="00425BF5">
              <w:rPr>
                <w:rFonts w:ascii="Arial" w:eastAsia="Times New Roman" w:hAnsi="Arial" w:cs="Arial"/>
                <w:b/>
                <w:bCs/>
                <w:color w:val="000000"/>
                <w:sz w:val="24"/>
                <w:szCs w:val="24"/>
              </w:rPr>
              <w:t>Of</w:t>
            </w:r>
            <w:proofErr w:type="gramEnd"/>
            <w:r w:rsidRPr="00425BF5">
              <w:rPr>
                <w:rFonts w:ascii="Arial" w:eastAsia="Times New Roman" w:hAnsi="Arial" w:cs="Arial"/>
                <w:b/>
                <w:bCs/>
                <w:color w:val="000000"/>
                <w:sz w:val="24"/>
                <w:szCs w:val="24"/>
              </w:rPr>
              <w:t xml:space="preserve"> Return (%)  </w:t>
            </w:r>
          </w:p>
          <w:p w14:paraId="03602DC6"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1BC8A9A6" w14:textId="0DE75A8A" w:rsidR="00B524C4" w:rsidRPr="00425BF5" w:rsidRDefault="00534D1E"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7</w:t>
            </w:r>
            <w:r w:rsidR="00DD688B">
              <w:rPr>
                <w:rFonts w:ascii="Arial" w:eastAsia="Times New Roman" w:hAnsi="Arial" w:cs="Arial"/>
                <w:color w:val="000000"/>
                <w:sz w:val="24"/>
                <w:szCs w:val="24"/>
                <w:lang w:val="en-US"/>
              </w:rPr>
              <w:t>3</w:t>
            </w:r>
            <w:r>
              <w:rPr>
                <w:rFonts w:ascii="Arial" w:eastAsia="Times New Roman" w:hAnsi="Arial" w:cs="Arial"/>
                <w:color w:val="000000"/>
                <w:sz w:val="24"/>
                <w:szCs w:val="24"/>
                <w:lang w:val="en-US"/>
              </w:rPr>
              <w:t>.2</w:t>
            </w:r>
            <w:r w:rsidR="00DD688B">
              <w:rPr>
                <w:rFonts w:ascii="Arial" w:eastAsia="Times New Roman" w:hAnsi="Arial" w:cs="Arial"/>
                <w:color w:val="000000"/>
                <w:sz w:val="24"/>
                <w:szCs w:val="24"/>
                <w:lang w:val="en-US"/>
              </w:rPr>
              <w:t>8</w:t>
            </w:r>
            <w:r w:rsidR="00B524C4">
              <w:rPr>
                <w:rFonts w:ascii="Arial" w:eastAsia="Times New Roman" w:hAnsi="Arial" w:cs="Arial"/>
                <w:color w:val="000000"/>
                <w:sz w:val="24"/>
                <w:szCs w:val="24"/>
                <w:lang w:val="en-US"/>
              </w:rPr>
              <w:t>%</w:t>
            </w:r>
          </w:p>
        </w:tc>
      </w:tr>
      <w:tr w:rsidR="00B524C4" w:rsidRPr="00425BF5" w14:paraId="789EF7E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7FAA212"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05285DB1" w14:textId="652EF955" w:rsidR="00B524C4" w:rsidRPr="00425BF5" w:rsidRDefault="00B9691D"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1</w:t>
            </w:r>
            <w:r w:rsidR="00B524C4">
              <w:rPr>
                <w:rFonts w:ascii="Arial" w:eastAsia="Times New Roman" w:hAnsi="Arial" w:cs="Arial"/>
                <w:color w:val="000000"/>
                <w:sz w:val="24"/>
                <w:szCs w:val="24"/>
              </w:rPr>
              <w:t>.</w:t>
            </w:r>
            <w:r w:rsidR="00DD688B">
              <w:rPr>
                <w:rFonts w:ascii="Arial" w:eastAsia="Times New Roman" w:hAnsi="Arial" w:cs="Arial"/>
                <w:color w:val="000000"/>
                <w:sz w:val="24"/>
                <w:szCs w:val="24"/>
              </w:rPr>
              <w:t>56</w:t>
            </w:r>
          </w:p>
        </w:tc>
      </w:tr>
    </w:tbl>
    <w:p w14:paraId="1B50EE04" w14:textId="77777777" w:rsidR="006A0E58" w:rsidRDefault="006A0E58" w:rsidP="00CE49FE">
      <w:pPr>
        <w:tabs>
          <w:tab w:val="left" w:pos="1365"/>
        </w:tabs>
        <w:spacing w:line="360" w:lineRule="auto"/>
        <w:jc w:val="both"/>
        <w:rPr>
          <w:rFonts w:ascii="Arial" w:eastAsia="Arial" w:hAnsi="Arial" w:cs="Arial"/>
          <w:b/>
          <w:bCs/>
          <w:sz w:val="24"/>
          <w:szCs w:val="24"/>
          <w:lang w:val="en-US"/>
        </w:rPr>
      </w:pPr>
    </w:p>
    <w:p w14:paraId="3124A277" w14:textId="5936831E" w:rsidR="00CE49FE" w:rsidRDefault="00CE49FE" w:rsidP="00CE49FE">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Assumptions-</w:t>
      </w:r>
    </w:p>
    <w:p w14:paraId="657978E2"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Cost of Capital will be assumed as 10%</w:t>
      </w:r>
    </w:p>
    <w:p w14:paraId="001F6526"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Tax rate will be assumed as 30%</w:t>
      </w:r>
    </w:p>
    <w:p w14:paraId="4F781D9F"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Amortization will be presumed to be in next 10 years on equal basis.</w:t>
      </w:r>
    </w:p>
    <w:p w14:paraId="6B72F3F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Receivables will be taken as of 60 Days.</w:t>
      </w:r>
    </w:p>
    <w:p w14:paraId="3406C48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Payables will be taken as of 60 Days.</w:t>
      </w:r>
    </w:p>
    <w:p w14:paraId="02AED2C1"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Inventory will be taken as of 30 Days.</w:t>
      </w:r>
    </w:p>
    <w:p w14:paraId="5A43538A" w14:textId="75022347" w:rsidR="00E309C4" w:rsidRDefault="00E309C4" w:rsidP="00B524C4">
      <w:pPr>
        <w:tabs>
          <w:tab w:val="left" w:pos="1365"/>
        </w:tabs>
        <w:spacing w:line="360" w:lineRule="auto"/>
        <w:jc w:val="both"/>
        <w:rPr>
          <w:rFonts w:ascii="Arial" w:eastAsia="Arial" w:hAnsi="Arial" w:cs="Arial"/>
          <w:b/>
          <w:bCs/>
          <w:sz w:val="24"/>
          <w:szCs w:val="24"/>
          <w:lang w:val="en-US"/>
        </w:rPr>
      </w:pPr>
    </w:p>
    <w:p w14:paraId="6E105D8A" w14:textId="04E175FE" w:rsidR="006A0E58" w:rsidRDefault="006A0E58" w:rsidP="00B524C4">
      <w:pPr>
        <w:tabs>
          <w:tab w:val="left" w:pos="1365"/>
        </w:tabs>
        <w:spacing w:line="360" w:lineRule="auto"/>
        <w:jc w:val="both"/>
        <w:rPr>
          <w:rFonts w:ascii="Arial" w:eastAsia="Arial" w:hAnsi="Arial" w:cs="Arial"/>
          <w:b/>
          <w:bCs/>
          <w:sz w:val="24"/>
          <w:szCs w:val="24"/>
          <w:lang w:val="en-US"/>
        </w:rPr>
      </w:pPr>
    </w:p>
    <w:p w14:paraId="58783251" w14:textId="162F2B3D" w:rsidR="006A0E58" w:rsidRDefault="006A0E58" w:rsidP="00B524C4">
      <w:pPr>
        <w:tabs>
          <w:tab w:val="left" w:pos="1365"/>
        </w:tabs>
        <w:spacing w:line="360" w:lineRule="auto"/>
        <w:jc w:val="both"/>
        <w:rPr>
          <w:rFonts w:ascii="Arial" w:eastAsia="Arial" w:hAnsi="Arial" w:cs="Arial"/>
          <w:b/>
          <w:bCs/>
          <w:sz w:val="24"/>
          <w:szCs w:val="24"/>
          <w:lang w:val="en-US"/>
        </w:rPr>
      </w:pPr>
    </w:p>
    <w:p w14:paraId="2A9A8686" w14:textId="05278179" w:rsidR="006A0E58" w:rsidRDefault="006A0E58" w:rsidP="00B524C4">
      <w:pPr>
        <w:tabs>
          <w:tab w:val="left" w:pos="1365"/>
        </w:tabs>
        <w:spacing w:line="360" w:lineRule="auto"/>
        <w:jc w:val="both"/>
        <w:rPr>
          <w:rFonts w:ascii="Arial" w:eastAsia="Arial" w:hAnsi="Arial" w:cs="Arial"/>
          <w:b/>
          <w:bCs/>
          <w:sz w:val="24"/>
          <w:szCs w:val="24"/>
          <w:lang w:val="en-US"/>
        </w:rPr>
      </w:pPr>
    </w:p>
    <w:p w14:paraId="579EBAAC" w14:textId="7F6C4FC4" w:rsidR="006A0E58" w:rsidRDefault="006A0E58" w:rsidP="00B524C4">
      <w:pPr>
        <w:tabs>
          <w:tab w:val="left" w:pos="1365"/>
        </w:tabs>
        <w:spacing w:line="360" w:lineRule="auto"/>
        <w:jc w:val="both"/>
        <w:rPr>
          <w:rFonts w:ascii="Arial" w:eastAsia="Arial" w:hAnsi="Arial" w:cs="Arial"/>
          <w:b/>
          <w:bCs/>
          <w:sz w:val="24"/>
          <w:szCs w:val="24"/>
          <w:lang w:val="en-US"/>
        </w:rPr>
      </w:pPr>
    </w:p>
    <w:p w14:paraId="793D18FF" w14:textId="37F4E626" w:rsidR="006A0E58" w:rsidRDefault="006A0E58" w:rsidP="00B524C4">
      <w:pPr>
        <w:tabs>
          <w:tab w:val="left" w:pos="1365"/>
        </w:tabs>
        <w:spacing w:line="360" w:lineRule="auto"/>
        <w:jc w:val="both"/>
        <w:rPr>
          <w:rFonts w:ascii="Arial" w:eastAsia="Arial" w:hAnsi="Arial" w:cs="Arial"/>
          <w:b/>
          <w:bCs/>
          <w:sz w:val="24"/>
          <w:szCs w:val="24"/>
          <w:lang w:val="en-US"/>
        </w:rPr>
      </w:pPr>
    </w:p>
    <w:p w14:paraId="492E0EDB" w14:textId="77777777" w:rsidR="006A0E58" w:rsidRDefault="006A0E58" w:rsidP="00B524C4">
      <w:pPr>
        <w:tabs>
          <w:tab w:val="left" w:pos="1365"/>
        </w:tabs>
        <w:spacing w:line="360" w:lineRule="auto"/>
        <w:jc w:val="both"/>
        <w:rPr>
          <w:rFonts w:ascii="Arial" w:eastAsia="Arial" w:hAnsi="Arial" w:cs="Arial"/>
          <w:b/>
          <w:bCs/>
          <w:sz w:val="24"/>
          <w:szCs w:val="24"/>
          <w:lang w:val="en-US"/>
        </w:rPr>
      </w:pPr>
    </w:p>
    <w:p w14:paraId="3309030C" w14:textId="22E5859B"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5.6. Project Sensitivity Analysis:</w:t>
      </w:r>
    </w:p>
    <w:p w14:paraId="4209A9DF" w14:textId="05A25F86" w:rsidR="00CE49FE" w:rsidRDefault="00CE49FE" w:rsidP="00CE49FE">
      <w:pPr>
        <w:tabs>
          <w:tab w:val="left" w:pos="1365"/>
        </w:tabs>
        <w:spacing w:line="360" w:lineRule="auto"/>
        <w:jc w:val="both"/>
        <w:rPr>
          <w:rFonts w:ascii="Arial" w:hAnsi="Arial" w:cs="Arial"/>
          <w:sz w:val="24"/>
          <w:szCs w:val="24"/>
        </w:rPr>
      </w:pPr>
      <w:r w:rsidRPr="002218C3">
        <w:rPr>
          <w:rFonts w:ascii="Arial" w:hAnsi="Arial" w:cs="Arial"/>
          <w:sz w:val="24"/>
          <w:szCs w:val="24"/>
        </w:rPr>
        <w:t xml:space="preserve">Project sensitivity is a holistic evaluation of how likely it is that a project will succeed through data-driven forecasting. It also identifies risks, quantifies their impact, and separates high-risk tasks </w:t>
      </w:r>
      <w:r w:rsidRPr="002218C3">
        <w:rPr>
          <w:rFonts w:ascii="Arial" w:hAnsi="Arial" w:cs="Arial"/>
          <w:sz w:val="24"/>
          <w:szCs w:val="24"/>
        </w:rPr>
        <w:lastRenderedPageBreak/>
        <w:t>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01454F77"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 xml:space="preserve">IRR is highly attractive </w:t>
      </w:r>
    </w:p>
    <w:p w14:paraId="5B06437F"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Project is moderately sensitive to variations in Investment and highly sensitive to Selling Price as also the Feedstock prices. Relative sensitivity, in decreasing order is:</w:t>
      </w:r>
    </w:p>
    <w:p w14:paraId="1A5852FB" w14:textId="77777777" w:rsidR="00CE49FE" w:rsidRPr="00597A96" w:rsidRDefault="00CE49FE" w:rsidP="00AB2712">
      <w:pPr>
        <w:pStyle w:val="PlainText"/>
        <w:numPr>
          <w:ilvl w:val="1"/>
          <w:numId w:val="25"/>
        </w:numPr>
        <w:spacing w:line="240" w:lineRule="auto"/>
        <w:rPr>
          <w:rFonts w:ascii="Arial" w:eastAsia="Times New Roman" w:hAnsi="Arial" w:cs="Arial"/>
          <w:color w:val="000000"/>
          <w:sz w:val="24"/>
          <w:szCs w:val="24"/>
        </w:rPr>
      </w:pPr>
      <w:r w:rsidRPr="00425BF5">
        <w:rPr>
          <w:rFonts w:ascii="Arial" w:eastAsia="Times New Roman" w:hAnsi="Arial" w:cs="Arial"/>
          <w:color w:val="000000"/>
          <w:sz w:val="24"/>
          <w:szCs w:val="24"/>
        </w:rPr>
        <w:t>Selling Price (i.e., Revenue)</w:t>
      </w:r>
    </w:p>
    <w:p w14:paraId="49741F14" w14:textId="77777777" w:rsidR="00CE49FE" w:rsidRPr="00425BF5" w:rsidRDefault="00CE49FE" w:rsidP="00AB2712">
      <w:pPr>
        <w:pStyle w:val="PlainText"/>
        <w:numPr>
          <w:ilvl w:val="1"/>
          <w:numId w:val="25"/>
        </w:numPr>
        <w:spacing w:line="240" w:lineRule="auto"/>
        <w:rPr>
          <w:rFonts w:ascii="Arial" w:eastAsia="Times New Roman" w:hAnsi="Arial" w:cs="Arial"/>
          <w:color w:val="000000"/>
          <w:sz w:val="24"/>
          <w:szCs w:val="24"/>
        </w:rPr>
      </w:pPr>
      <w:r w:rsidRPr="00425BF5">
        <w:rPr>
          <w:rFonts w:ascii="Arial" w:eastAsia="Times New Roman" w:hAnsi="Arial" w:cs="Arial"/>
          <w:color w:val="000000"/>
          <w:sz w:val="24"/>
          <w:szCs w:val="24"/>
        </w:rPr>
        <w:t>Feedstock Prices (i.e., Raw Material Costs)</w:t>
      </w:r>
    </w:p>
    <w:p w14:paraId="06D92F71" w14:textId="77777777" w:rsidR="00CE49FE" w:rsidRDefault="00CE49FE" w:rsidP="00AB2712">
      <w:pPr>
        <w:pStyle w:val="PlainText"/>
        <w:numPr>
          <w:ilvl w:val="1"/>
          <w:numId w:val="25"/>
        </w:numPr>
        <w:spacing w:line="240" w:lineRule="auto"/>
        <w:rPr>
          <w:rFonts w:ascii="Arial" w:eastAsia="Times New Roman" w:hAnsi="Arial" w:cs="Arial"/>
          <w:color w:val="000000"/>
          <w:sz w:val="24"/>
          <w:szCs w:val="24"/>
        </w:rPr>
      </w:pPr>
      <w:r w:rsidRPr="00425BF5">
        <w:rPr>
          <w:rFonts w:ascii="Arial" w:eastAsia="Times New Roman" w:hAnsi="Arial" w:cs="Arial"/>
          <w:color w:val="000000"/>
          <w:sz w:val="24"/>
          <w:szCs w:val="24"/>
        </w:rPr>
        <w:t>Investment (i.e., Capital Cost</w:t>
      </w:r>
      <w:r>
        <w:rPr>
          <w:rFonts w:ascii="Arial" w:eastAsia="Times New Roman" w:hAnsi="Arial" w:cs="Arial"/>
          <w:color w:val="000000"/>
          <w:sz w:val="24"/>
          <w:szCs w:val="24"/>
        </w:rPr>
        <w:t>)</w:t>
      </w:r>
    </w:p>
    <w:tbl>
      <w:tblPr>
        <w:tblW w:w="10231" w:type="dxa"/>
        <w:tblInd w:w="2" w:type="dxa"/>
        <w:tblCellMar>
          <w:left w:w="0" w:type="dxa"/>
          <w:right w:w="0" w:type="dxa"/>
        </w:tblCellMar>
        <w:tblLook w:val="04A0" w:firstRow="1" w:lastRow="0" w:firstColumn="1" w:lastColumn="0" w:noHBand="0" w:noVBand="1"/>
      </w:tblPr>
      <w:tblGrid>
        <w:gridCol w:w="2220"/>
        <w:gridCol w:w="1602"/>
        <w:gridCol w:w="1602"/>
        <w:gridCol w:w="1602"/>
        <w:gridCol w:w="1602"/>
        <w:gridCol w:w="1603"/>
      </w:tblGrid>
      <w:tr w:rsidR="00260A83" w:rsidRPr="00260A83" w14:paraId="15AC3115" w14:textId="77777777" w:rsidTr="00260A83">
        <w:trPr>
          <w:trHeight w:val="280"/>
        </w:trPr>
        <w:tc>
          <w:tcPr>
            <w:tcW w:w="10231" w:type="dxa"/>
            <w:gridSpan w:val="6"/>
            <w:tcBorders>
              <w:top w:val="nil"/>
              <w:left w:val="single" w:sz="8" w:space="0" w:color="auto"/>
              <w:bottom w:val="single" w:sz="8" w:space="0" w:color="auto"/>
              <w:right w:val="single" w:sz="8" w:space="0" w:color="000000"/>
            </w:tcBorders>
            <w:noWrap/>
            <w:tcMar>
              <w:top w:w="0" w:type="dxa"/>
              <w:left w:w="108" w:type="dxa"/>
              <w:bottom w:w="0" w:type="dxa"/>
              <w:right w:w="108" w:type="dxa"/>
            </w:tcMar>
            <w:vAlign w:val="center"/>
            <w:hideMark/>
          </w:tcPr>
          <w:p w14:paraId="596F1602" w14:textId="77777777" w:rsidR="00260A83" w:rsidRPr="00260A83" w:rsidRDefault="00260A83" w:rsidP="00260A83">
            <w:pPr>
              <w:pStyle w:val="ListParagraph"/>
              <w:ind w:left="1440" w:firstLine="0"/>
              <w:rPr>
                <w:b/>
                <w:bCs/>
                <w:i/>
                <w:iCs/>
                <w:color w:val="000000"/>
                <w:sz w:val="20"/>
                <w:szCs w:val="20"/>
                <w:lang w:eastAsia="en-IN"/>
              </w:rPr>
            </w:pPr>
            <w:r w:rsidRPr="00260A83">
              <w:rPr>
                <w:b/>
                <w:bCs/>
                <w:i/>
                <w:iCs/>
                <w:color w:val="000000"/>
                <w:sz w:val="20"/>
                <w:szCs w:val="20"/>
                <w:lang w:eastAsia="en-IN"/>
              </w:rPr>
              <w:t>NPV in USD Million</w:t>
            </w:r>
          </w:p>
        </w:tc>
      </w:tr>
      <w:tr w:rsidR="00260A83" w:rsidRPr="00260A83" w14:paraId="3C5E0AA9" w14:textId="77777777" w:rsidTr="00260A83">
        <w:trPr>
          <w:trHeight w:val="57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E3AAC1"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E1A6375"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BASE CASE</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5668C4B"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90.00%</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A20FEC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95.00%</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EDAD07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105.00%</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7D2E1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110.00%</w:t>
            </w:r>
          </w:p>
        </w:tc>
      </w:tr>
      <w:tr w:rsidR="00260A83" w:rsidRPr="00260A83" w14:paraId="119FBDA4"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ECBDB38"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 </w:t>
            </w:r>
          </w:p>
        </w:tc>
        <w:tc>
          <w:tcPr>
            <w:tcW w:w="8010" w:type="dxa"/>
            <w:gridSpan w:val="5"/>
            <w:tcBorders>
              <w:top w:val="nil"/>
              <w:left w:val="nil"/>
              <w:bottom w:val="nil"/>
              <w:right w:val="single" w:sz="8" w:space="0" w:color="000000"/>
            </w:tcBorders>
            <w:tcMar>
              <w:top w:w="0" w:type="dxa"/>
              <w:left w:w="108" w:type="dxa"/>
              <w:bottom w:w="0" w:type="dxa"/>
              <w:right w:w="108" w:type="dxa"/>
            </w:tcMar>
            <w:vAlign w:val="center"/>
            <w:hideMark/>
          </w:tcPr>
          <w:p w14:paraId="6DA5EDC6"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CAPITAL COST</w:t>
            </w:r>
          </w:p>
        </w:tc>
      </w:tr>
      <w:tr w:rsidR="00260A83" w:rsidRPr="00260A83" w14:paraId="45D60B0A" w14:textId="77777777" w:rsidTr="00260A83">
        <w:trPr>
          <w:trHeight w:val="293"/>
        </w:trPr>
        <w:tc>
          <w:tcPr>
            <w:tcW w:w="2220" w:type="dxa"/>
            <w:tcBorders>
              <w:top w:val="nil"/>
              <w:left w:val="single" w:sz="8" w:space="0" w:color="auto"/>
              <w:bottom w:val="single" w:sz="8" w:space="0" w:color="auto"/>
              <w:right w:val="nil"/>
            </w:tcBorders>
            <w:tcMar>
              <w:top w:w="0" w:type="dxa"/>
              <w:left w:w="108" w:type="dxa"/>
              <w:bottom w:w="0" w:type="dxa"/>
              <w:right w:w="108" w:type="dxa"/>
            </w:tcMar>
            <w:vAlign w:val="center"/>
            <w:hideMark/>
          </w:tcPr>
          <w:p w14:paraId="383B080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IRR%</w:t>
            </w:r>
          </w:p>
        </w:tc>
        <w:tc>
          <w:tcPr>
            <w:tcW w:w="160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BAFF16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37CBBAE1"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79.88%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DCD1CC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76.42%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0D52234"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B8E1C0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67.79%</w:t>
            </w:r>
          </w:p>
        </w:tc>
      </w:tr>
      <w:tr w:rsidR="00260A83" w:rsidRPr="00260A83" w14:paraId="46435B01" w14:textId="77777777" w:rsidTr="00260A83">
        <w:trPr>
          <w:trHeight w:val="293"/>
        </w:trPr>
        <w:tc>
          <w:tcPr>
            <w:tcW w:w="2220" w:type="dxa"/>
            <w:tcBorders>
              <w:top w:val="nil"/>
              <w:left w:val="single" w:sz="8" w:space="0" w:color="auto"/>
              <w:bottom w:val="single" w:sz="8" w:space="0" w:color="auto"/>
              <w:right w:val="nil"/>
            </w:tcBorders>
            <w:tcMar>
              <w:top w:w="0" w:type="dxa"/>
              <w:left w:w="108" w:type="dxa"/>
              <w:bottom w:w="0" w:type="dxa"/>
              <w:right w:w="108" w:type="dxa"/>
            </w:tcMar>
            <w:vAlign w:val="center"/>
            <w:hideMark/>
          </w:tcPr>
          <w:p w14:paraId="3F72580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NPV</w:t>
            </w:r>
          </w:p>
        </w:tc>
        <w:tc>
          <w:tcPr>
            <w:tcW w:w="160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0A7AC6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B8DDD8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53.13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C789CBF"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52.82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A222C44"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3C0927A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51.90</w:t>
            </w:r>
          </w:p>
        </w:tc>
      </w:tr>
      <w:tr w:rsidR="00260A83" w:rsidRPr="00260A83" w14:paraId="78F4EC7B" w14:textId="77777777" w:rsidTr="00260A83">
        <w:trPr>
          <w:trHeight w:val="293"/>
        </w:trPr>
        <w:tc>
          <w:tcPr>
            <w:tcW w:w="2220" w:type="dxa"/>
            <w:tcBorders>
              <w:top w:val="nil"/>
              <w:left w:val="single" w:sz="8" w:space="0" w:color="auto"/>
              <w:bottom w:val="single" w:sz="8" w:space="0" w:color="auto"/>
              <w:right w:val="nil"/>
            </w:tcBorders>
            <w:noWrap/>
            <w:tcMar>
              <w:top w:w="0" w:type="dxa"/>
              <w:left w:w="108" w:type="dxa"/>
              <w:bottom w:w="0" w:type="dxa"/>
              <w:right w:w="108" w:type="dxa"/>
            </w:tcMar>
            <w:vAlign w:val="center"/>
            <w:hideMark/>
          </w:tcPr>
          <w:p w14:paraId="210722B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Payback Period</w:t>
            </w:r>
          </w:p>
        </w:tc>
        <w:tc>
          <w:tcPr>
            <w:tcW w:w="160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9CA6DF0" w14:textId="34F7AE12"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5E86C46" w14:textId="2769FDDD"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1.44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08E9C56" w14:textId="28B07ABC"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1.50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0A106018" w14:textId="0E49BAFA"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31432BD2" w14:textId="27FBBE1C"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1.67 </w:t>
            </w:r>
          </w:p>
        </w:tc>
      </w:tr>
      <w:tr w:rsidR="00260A83" w:rsidRPr="00260A83" w14:paraId="0D0F4CAD"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2118AD"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 </w:t>
            </w:r>
          </w:p>
        </w:tc>
        <w:tc>
          <w:tcPr>
            <w:tcW w:w="8010" w:type="dxa"/>
            <w:gridSpan w:val="5"/>
            <w:tcBorders>
              <w:top w:val="nil"/>
              <w:left w:val="nil"/>
              <w:bottom w:val="single" w:sz="8" w:space="0" w:color="auto"/>
              <w:right w:val="single" w:sz="8" w:space="0" w:color="000000"/>
            </w:tcBorders>
            <w:tcMar>
              <w:top w:w="0" w:type="dxa"/>
              <w:left w:w="108" w:type="dxa"/>
              <w:bottom w:w="0" w:type="dxa"/>
              <w:right w:w="108" w:type="dxa"/>
            </w:tcMar>
            <w:vAlign w:val="center"/>
            <w:hideMark/>
          </w:tcPr>
          <w:p w14:paraId="7BBC978F"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REVENUE</w:t>
            </w:r>
          </w:p>
        </w:tc>
      </w:tr>
      <w:tr w:rsidR="00260A83" w:rsidRPr="00260A83" w14:paraId="379AC681"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EFD48E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IRR%</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5E2F81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F54AEA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48.70%</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0EBDE35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61.37%</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5C8295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84.73%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0AE61405"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95.86%</w:t>
            </w:r>
          </w:p>
        </w:tc>
      </w:tr>
      <w:tr w:rsidR="00260A83" w:rsidRPr="00260A83" w14:paraId="32AC4EE1"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BE0FA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NPV</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16BCD9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FBA013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28.89</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DCDE7D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40.70</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F43C79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64.33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64CFDA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76.14</w:t>
            </w:r>
          </w:p>
        </w:tc>
      </w:tr>
      <w:tr w:rsidR="00260A83" w:rsidRPr="00260A83" w14:paraId="01352E33" w14:textId="77777777" w:rsidTr="00260A83">
        <w:trPr>
          <w:trHeight w:val="293"/>
        </w:trPr>
        <w:tc>
          <w:tcPr>
            <w:tcW w:w="22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75AEBB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Payback Period</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110354" w14:textId="5F5B3711" w:rsidR="00260A83" w:rsidRPr="00260A83" w:rsidRDefault="00A176A2" w:rsidP="00A176A2">
            <w:pPr>
              <w:rPr>
                <w:rFonts w:ascii="Arial" w:hAnsi="Arial" w:cs="Arial"/>
                <w:color w:val="000000"/>
                <w:sz w:val="20"/>
                <w:szCs w:val="20"/>
                <w:lang w:eastAsia="en-IN"/>
              </w:rPr>
            </w:pPr>
            <w:r>
              <w:rPr>
                <w:rFonts w:ascii="Arial" w:hAnsi="Arial" w:cs="Arial"/>
                <w:color w:val="000000"/>
                <w:sz w:val="20"/>
                <w:szCs w:val="20"/>
                <w:lang w:eastAsia="en-IN"/>
              </w:rPr>
              <w:t xml:space="preserve">        </w:t>
            </w:r>
            <w:r w:rsidR="00260A83" w:rsidRPr="00260A83">
              <w:rPr>
                <w:rFonts w:ascii="Arial" w:hAnsi="Arial" w:cs="Arial"/>
                <w:color w:val="000000"/>
                <w:sz w:val="20"/>
                <w:szCs w:val="20"/>
                <w:lang w:eastAsia="en-IN"/>
              </w:rPr>
              <w:t xml:space="preserve">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5B96411" w14:textId="49268955"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2.23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4409CA4" w14:textId="4A6E0E5A" w:rsidR="00260A83" w:rsidRPr="00260A83" w:rsidRDefault="00260A83" w:rsidP="00A176A2">
            <w:pPr>
              <w:jc w:val="center"/>
              <w:rPr>
                <w:rFonts w:ascii="Arial" w:hAnsi="Arial" w:cs="Arial"/>
                <w:color w:val="000000"/>
                <w:sz w:val="20"/>
                <w:szCs w:val="20"/>
                <w:lang w:eastAsia="en-IN"/>
              </w:rPr>
            </w:pPr>
            <w:r w:rsidRPr="00260A83">
              <w:rPr>
                <w:rFonts w:ascii="Arial" w:hAnsi="Arial" w:cs="Arial"/>
                <w:color w:val="000000"/>
                <w:sz w:val="20"/>
                <w:szCs w:val="20"/>
                <w:lang w:eastAsia="en-IN"/>
              </w:rPr>
              <w:t>1.83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DC62FD2"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1.36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72568E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1.22 </w:t>
            </w:r>
          </w:p>
        </w:tc>
      </w:tr>
      <w:tr w:rsidR="00260A83" w:rsidRPr="00260A83" w14:paraId="599641A0"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039FF51"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 </w:t>
            </w:r>
          </w:p>
        </w:tc>
        <w:tc>
          <w:tcPr>
            <w:tcW w:w="8010" w:type="dxa"/>
            <w:gridSpan w:val="5"/>
            <w:tcBorders>
              <w:top w:val="nil"/>
              <w:left w:val="nil"/>
              <w:bottom w:val="single" w:sz="8" w:space="0" w:color="auto"/>
              <w:right w:val="single" w:sz="8" w:space="0" w:color="000000"/>
            </w:tcBorders>
            <w:tcMar>
              <w:top w:w="0" w:type="dxa"/>
              <w:left w:w="108" w:type="dxa"/>
              <w:bottom w:w="0" w:type="dxa"/>
              <w:right w:w="108" w:type="dxa"/>
            </w:tcMar>
            <w:vAlign w:val="center"/>
            <w:hideMark/>
          </w:tcPr>
          <w:p w14:paraId="7C04A761"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RAW MATERIALS COST</w:t>
            </w:r>
          </w:p>
        </w:tc>
      </w:tr>
      <w:tr w:rsidR="00260A83" w:rsidRPr="00260A83" w14:paraId="020EAB0A"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608E0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IRR%</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35D33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6F5178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87.74%</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394B6D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80.59%</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B37284E"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65.78%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E11F5C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58.03%</w:t>
            </w:r>
          </w:p>
        </w:tc>
      </w:tr>
      <w:tr w:rsidR="00260A83" w:rsidRPr="00260A83" w14:paraId="7375DFAD"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C446A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NPV</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D701A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6667E95"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67.69</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512E372"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60.10</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0AC6F52"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44.93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2376DA4"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37.34</w:t>
            </w:r>
          </w:p>
        </w:tc>
      </w:tr>
      <w:tr w:rsidR="00260A83" w:rsidRPr="00260A83" w14:paraId="37210C9B" w14:textId="77777777" w:rsidTr="00260A83">
        <w:trPr>
          <w:trHeight w:val="293"/>
        </w:trPr>
        <w:tc>
          <w:tcPr>
            <w:tcW w:w="22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C12EB6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Payback Period</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CDDBC7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194DAB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1.32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698112C"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1.43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2D7ABB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1.72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6E3402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1.93 </w:t>
            </w:r>
          </w:p>
        </w:tc>
      </w:tr>
    </w:tbl>
    <w:p w14:paraId="09ED7A7E" w14:textId="77777777" w:rsidR="00260A83" w:rsidRDefault="00260A83" w:rsidP="00260A83">
      <w:pPr>
        <w:rPr>
          <w:rFonts w:ascii="Calibri" w:hAnsi="Calibri" w:cs="Calibri"/>
        </w:rPr>
      </w:pPr>
    </w:p>
    <w:p w14:paraId="7122D167" w14:textId="77777777" w:rsidR="00E309C4" w:rsidRDefault="00E309C4" w:rsidP="00C56711">
      <w:pPr>
        <w:tabs>
          <w:tab w:val="left" w:pos="1365"/>
        </w:tabs>
        <w:spacing w:line="360" w:lineRule="auto"/>
        <w:jc w:val="both"/>
        <w:rPr>
          <w:rFonts w:ascii="Arial" w:hAnsi="Arial" w:cs="Arial"/>
          <w:sz w:val="24"/>
          <w:szCs w:val="24"/>
        </w:rPr>
      </w:pPr>
    </w:p>
    <w:p w14:paraId="21267916" w14:textId="77777777" w:rsidR="00E309C4" w:rsidRDefault="00E309C4" w:rsidP="00C56711">
      <w:pPr>
        <w:tabs>
          <w:tab w:val="left" w:pos="1365"/>
        </w:tabs>
        <w:spacing w:line="360" w:lineRule="auto"/>
        <w:jc w:val="both"/>
        <w:rPr>
          <w:rFonts w:ascii="Arial" w:hAnsi="Arial" w:cs="Arial"/>
          <w:sz w:val="24"/>
          <w:szCs w:val="24"/>
        </w:rPr>
      </w:pPr>
    </w:p>
    <w:p w14:paraId="058ECE8E" w14:textId="77777777" w:rsidR="00E309C4" w:rsidRDefault="00E309C4" w:rsidP="00C56711">
      <w:pPr>
        <w:tabs>
          <w:tab w:val="left" w:pos="1365"/>
        </w:tabs>
        <w:spacing w:line="360" w:lineRule="auto"/>
        <w:jc w:val="both"/>
        <w:rPr>
          <w:rFonts w:ascii="Arial" w:hAnsi="Arial" w:cs="Arial"/>
          <w:sz w:val="24"/>
          <w:szCs w:val="24"/>
        </w:rPr>
      </w:pPr>
    </w:p>
    <w:p w14:paraId="69895C00" w14:textId="597F2B35" w:rsidR="00C56711" w:rsidRPr="00CA7B27" w:rsidRDefault="00C56711" w:rsidP="00C56711">
      <w:pPr>
        <w:tabs>
          <w:tab w:val="left" w:pos="1365"/>
        </w:tabs>
        <w:spacing w:line="360" w:lineRule="auto"/>
        <w:jc w:val="both"/>
        <w:rPr>
          <w:rFonts w:ascii="Arial" w:hAnsi="Arial" w:cs="Arial"/>
          <w:b/>
          <w:bCs/>
          <w:sz w:val="24"/>
          <w:szCs w:val="24"/>
        </w:rPr>
      </w:pPr>
      <w:r w:rsidRPr="00CA7B27">
        <w:rPr>
          <w:rFonts w:ascii="Arial" w:hAnsi="Arial" w:cs="Arial"/>
          <w:b/>
          <w:bCs/>
          <w:sz w:val="24"/>
          <w:szCs w:val="24"/>
        </w:rPr>
        <w:t>6. Project Schedule:</w:t>
      </w:r>
    </w:p>
    <w:tbl>
      <w:tblPr>
        <w:tblW w:w="10229" w:type="dxa"/>
        <w:tblLook w:val="04A0" w:firstRow="1" w:lastRow="0" w:firstColumn="1" w:lastColumn="0" w:noHBand="0" w:noVBand="1"/>
      </w:tblPr>
      <w:tblGrid>
        <w:gridCol w:w="4742"/>
        <w:gridCol w:w="408"/>
        <w:gridCol w:w="408"/>
        <w:gridCol w:w="409"/>
        <w:gridCol w:w="407"/>
        <w:gridCol w:w="407"/>
        <w:gridCol w:w="407"/>
        <w:gridCol w:w="407"/>
        <w:gridCol w:w="407"/>
        <w:gridCol w:w="740"/>
        <w:gridCol w:w="740"/>
        <w:gridCol w:w="740"/>
        <w:gridCol w:w="7"/>
      </w:tblGrid>
      <w:tr w:rsidR="00CC2453" w:rsidRPr="00CC2453" w14:paraId="360BC901"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326A60AE" w14:textId="77777777" w:rsidR="00CC2453" w:rsidRPr="00CC2453" w:rsidRDefault="00CC2453" w:rsidP="00CC2453">
            <w:pPr>
              <w:spacing w:after="0" w:line="240" w:lineRule="auto"/>
              <w:jc w:val="center"/>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PROJECT IMPLEMENTATION SCHEDULE FOR VINYL ESTER RESIN PLANT</w:t>
            </w:r>
          </w:p>
        </w:tc>
      </w:tr>
      <w:tr w:rsidR="00CC2453" w:rsidRPr="00CC2453" w14:paraId="79AC6354" w14:textId="77777777" w:rsidTr="00B9691D">
        <w:trPr>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7D2B0460" w14:textId="77777777" w:rsidR="00CC2453" w:rsidRPr="00CC2453" w:rsidRDefault="00CC2453" w:rsidP="00CC2453">
            <w:pPr>
              <w:spacing w:after="0" w:line="240" w:lineRule="auto"/>
              <w:rPr>
                <w:rFonts w:ascii="Calibri" w:eastAsia="Times New Roman" w:hAnsi="Calibri" w:cs="Times New Roman"/>
                <w:color w:val="000000"/>
                <w:sz w:val="16"/>
                <w:szCs w:val="16"/>
                <w:lang w:val="en-US"/>
              </w:rPr>
            </w:pPr>
          </w:p>
        </w:tc>
        <w:tc>
          <w:tcPr>
            <w:tcW w:w="408" w:type="dxa"/>
            <w:tcBorders>
              <w:top w:val="nil"/>
              <w:left w:val="nil"/>
              <w:bottom w:val="single" w:sz="8" w:space="0" w:color="auto"/>
              <w:right w:val="nil"/>
            </w:tcBorders>
            <w:shd w:val="clear" w:color="auto" w:fill="auto"/>
            <w:noWrap/>
            <w:vAlign w:val="center"/>
            <w:hideMark/>
          </w:tcPr>
          <w:p w14:paraId="7653CEFB"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5079" w:type="dxa"/>
            <w:gridSpan w:val="11"/>
            <w:tcBorders>
              <w:top w:val="single" w:sz="8" w:space="0" w:color="auto"/>
              <w:left w:val="nil"/>
              <w:bottom w:val="single" w:sz="8" w:space="0" w:color="auto"/>
              <w:right w:val="nil"/>
            </w:tcBorders>
            <w:shd w:val="clear" w:color="auto" w:fill="auto"/>
            <w:noWrap/>
            <w:vAlign w:val="center"/>
            <w:hideMark/>
          </w:tcPr>
          <w:p w14:paraId="083879FC" w14:textId="77777777" w:rsidR="00CC2453" w:rsidRPr="00CC2453" w:rsidRDefault="00CC2453" w:rsidP="00CC2453">
            <w:pPr>
              <w:spacing w:after="0" w:line="240" w:lineRule="auto"/>
              <w:jc w:val="center"/>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lang w:val="en-US"/>
              </w:rPr>
              <w:t> </w:t>
            </w:r>
          </w:p>
        </w:tc>
      </w:tr>
      <w:tr w:rsidR="00CC2453" w:rsidRPr="00CC2453" w14:paraId="45643C42" w14:textId="77777777" w:rsidTr="00B9691D">
        <w:trPr>
          <w:gridAfter w:val="1"/>
          <w:wAfter w:w="7" w:type="dxa"/>
          <w:trHeight w:val="304"/>
        </w:trPr>
        <w:tc>
          <w:tcPr>
            <w:tcW w:w="4742" w:type="dxa"/>
            <w:tcBorders>
              <w:top w:val="nil"/>
              <w:left w:val="single" w:sz="8" w:space="0" w:color="auto"/>
              <w:bottom w:val="nil"/>
              <w:right w:val="single" w:sz="8" w:space="0" w:color="auto"/>
            </w:tcBorders>
            <w:shd w:val="clear" w:color="auto" w:fill="auto"/>
            <w:vAlign w:val="center"/>
            <w:hideMark/>
          </w:tcPr>
          <w:p w14:paraId="656B82D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nil"/>
              <w:right w:val="single" w:sz="8" w:space="0" w:color="auto"/>
            </w:tcBorders>
            <w:shd w:val="clear" w:color="auto" w:fill="auto"/>
            <w:noWrap/>
            <w:vAlign w:val="center"/>
            <w:hideMark/>
          </w:tcPr>
          <w:p w14:paraId="6887D06A"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w:t>
            </w:r>
          </w:p>
        </w:tc>
        <w:tc>
          <w:tcPr>
            <w:tcW w:w="408" w:type="dxa"/>
            <w:tcBorders>
              <w:top w:val="nil"/>
              <w:left w:val="nil"/>
              <w:bottom w:val="nil"/>
              <w:right w:val="single" w:sz="8" w:space="0" w:color="auto"/>
            </w:tcBorders>
            <w:shd w:val="clear" w:color="auto" w:fill="auto"/>
            <w:noWrap/>
            <w:vAlign w:val="center"/>
            <w:hideMark/>
          </w:tcPr>
          <w:p w14:paraId="3D536FF0"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2</w:t>
            </w:r>
          </w:p>
        </w:tc>
        <w:tc>
          <w:tcPr>
            <w:tcW w:w="409" w:type="dxa"/>
            <w:tcBorders>
              <w:top w:val="nil"/>
              <w:left w:val="nil"/>
              <w:bottom w:val="nil"/>
              <w:right w:val="single" w:sz="8" w:space="0" w:color="auto"/>
            </w:tcBorders>
            <w:shd w:val="clear" w:color="auto" w:fill="auto"/>
            <w:noWrap/>
            <w:vAlign w:val="center"/>
            <w:hideMark/>
          </w:tcPr>
          <w:p w14:paraId="44FA2693"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3</w:t>
            </w:r>
          </w:p>
        </w:tc>
        <w:tc>
          <w:tcPr>
            <w:tcW w:w="407" w:type="dxa"/>
            <w:tcBorders>
              <w:top w:val="nil"/>
              <w:left w:val="nil"/>
              <w:bottom w:val="nil"/>
              <w:right w:val="single" w:sz="8" w:space="0" w:color="auto"/>
            </w:tcBorders>
            <w:shd w:val="clear" w:color="auto" w:fill="auto"/>
            <w:noWrap/>
            <w:vAlign w:val="center"/>
            <w:hideMark/>
          </w:tcPr>
          <w:p w14:paraId="4BA6ADD1"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4</w:t>
            </w:r>
          </w:p>
        </w:tc>
        <w:tc>
          <w:tcPr>
            <w:tcW w:w="407" w:type="dxa"/>
            <w:tcBorders>
              <w:top w:val="nil"/>
              <w:left w:val="nil"/>
              <w:bottom w:val="nil"/>
              <w:right w:val="single" w:sz="8" w:space="0" w:color="auto"/>
            </w:tcBorders>
            <w:shd w:val="clear" w:color="auto" w:fill="auto"/>
            <w:noWrap/>
            <w:vAlign w:val="center"/>
            <w:hideMark/>
          </w:tcPr>
          <w:p w14:paraId="546711A7"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5</w:t>
            </w:r>
          </w:p>
        </w:tc>
        <w:tc>
          <w:tcPr>
            <w:tcW w:w="407" w:type="dxa"/>
            <w:tcBorders>
              <w:top w:val="nil"/>
              <w:left w:val="nil"/>
              <w:bottom w:val="nil"/>
              <w:right w:val="single" w:sz="8" w:space="0" w:color="auto"/>
            </w:tcBorders>
            <w:shd w:val="clear" w:color="auto" w:fill="auto"/>
            <w:noWrap/>
            <w:vAlign w:val="center"/>
            <w:hideMark/>
          </w:tcPr>
          <w:p w14:paraId="111D0EA2"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6</w:t>
            </w:r>
          </w:p>
        </w:tc>
        <w:tc>
          <w:tcPr>
            <w:tcW w:w="407" w:type="dxa"/>
            <w:tcBorders>
              <w:top w:val="nil"/>
              <w:left w:val="nil"/>
              <w:bottom w:val="nil"/>
              <w:right w:val="single" w:sz="8" w:space="0" w:color="auto"/>
            </w:tcBorders>
            <w:shd w:val="clear" w:color="auto" w:fill="auto"/>
            <w:noWrap/>
            <w:vAlign w:val="center"/>
            <w:hideMark/>
          </w:tcPr>
          <w:p w14:paraId="22C723F6"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7</w:t>
            </w:r>
          </w:p>
        </w:tc>
        <w:tc>
          <w:tcPr>
            <w:tcW w:w="407" w:type="dxa"/>
            <w:tcBorders>
              <w:top w:val="nil"/>
              <w:left w:val="nil"/>
              <w:bottom w:val="nil"/>
              <w:right w:val="single" w:sz="8" w:space="0" w:color="auto"/>
            </w:tcBorders>
            <w:shd w:val="clear" w:color="auto" w:fill="auto"/>
            <w:noWrap/>
            <w:vAlign w:val="center"/>
            <w:hideMark/>
          </w:tcPr>
          <w:p w14:paraId="4CBB564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8</w:t>
            </w:r>
          </w:p>
        </w:tc>
        <w:tc>
          <w:tcPr>
            <w:tcW w:w="740" w:type="dxa"/>
            <w:tcBorders>
              <w:top w:val="nil"/>
              <w:left w:val="nil"/>
              <w:bottom w:val="nil"/>
              <w:right w:val="single" w:sz="8" w:space="0" w:color="auto"/>
            </w:tcBorders>
            <w:shd w:val="clear" w:color="auto" w:fill="auto"/>
            <w:noWrap/>
            <w:vAlign w:val="center"/>
            <w:hideMark/>
          </w:tcPr>
          <w:p w14:paraId="49EAC22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10</w:t>
            </w:r>
          </w:p>
        </w:tc>
        <w:tc>
          <w:tcPr>
            <w:tcW w:w="740" w:type="dxa"/>
            <w:tcBorders>
              <w:top w:val="nil"/>
              <w:left w:val="nil"/>
              <w:bottom w:val="nil"/>
              <w:right w:val="single" w:sz="8" w:space="0" w:color="auto"/>
            </w:tcBorders>
            <w:shd w:val="clear" w:color="auto" w:fill="auto"/>
            <w:noWrap/>
            <w:vAlign w:val="center"/>
            <w:hideMark/>
          </w:tcPr>
          <w:p w14:paraId="4E28425D"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11</w:t>
            </w:r>
          </w:p>
        </w:tc>
        <w:tc>
          <w:tcPr>
            <w:tcW w:w="740" w:type="dxa"/>
            <w:tcBorders>
              <w:top w:val="nil"/>
              <w:left w:val="nil"/>
              <w:bottom w:val="nil"/>
              <w:right w:val="single" w:sz="8" w:space="0" w:color="auto"/>
            </w:tcBorders>
            <w:shd w:val="clear" w:color="auto" w:fill="auto"/>
            <w:noWrap/>
            <w:vAlign w:val="center"/>
            <w:hideMark/>
          </w:tcPr>
          <w:p w14:paraId="7986D9F3"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12</w:t>
            </w:r>
          </w:p>
        </w:tc>
      </w:tr>
      <w:tr w:rsidR="00B9691D" w:rsidRPr="00CC2453" w14:paraId="0A9361B2" w14:textId="77777777" w:rsidTr="00B9691D">
        <w:trPr>
          <w:gridAfter w:val="1"/>
          <w:wAfter w:w="7" w:type="dxa"/>
          <w:trHeight w:val="884"/>
        </w:trPr>
        <w:tc>
          <w:tcPr>
            <w:tcW w:w="474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6888E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 Kick Off Meeting, Detailed Engineering and Licensing</w:t>
            </w:r>
          </w:p>
        </w:tc>
        <w:tc>
          <w:tcPr>
            <w:tcW w:w="408" w:type="dxa"/>
            <w:tcBorders>
              <w:top w:val="single" w:sz="8" w:space="0" w:color="auto"/>
              <w:left w:val="nil"/>
              <w:bottom w:val="single" w:sz="8" w:space="0" w:color="auto"/>
              <w:right w:val="single" w:sz="8" w:space="0" w:color="auto"/>
            </w:tcBorders>
            <w:shd w:val="clear" w:color="000000" w:fill="00B0F0"/>
            <w:noWrap/>
            <w:vAlign w:val="center"/>
            <w:hideMark/>
          </w:tcPr>
          <w:p w14:paraId="12596A2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single" w:sz="8" w:space="0" w:color="auto"/>
              <w:left w:val="nil"/>
              <w:bottom w:val="single" w:sz="8" w:space="0" w:color="auto"/>
              <w:right w:val="single" w:sz="8" w:space="0" w:color="auto"/>
            </w:tcBorders>
            <w:shd w:val="clear" w:color="auto" w:fill="auto"/>
            <w:noWrap/>
            <w:vAlign w:val="center"/>
            <w:hideMark/>
          </w:tcPr>
          <w:p w14:paraId="0B4A1849"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single" w:sz="8" w:space="0" w:color="auto"/>
              <w:right w:val="single" w:sz="8" w:space="0" w:color="auto"/>
            </w:tcBorders>
            <w:shd w:val="clear" w:color="auto" w:fill="auto"/>
            <w:noWrap/>
            <w:vAlign w:val="center"/>
            <w:hideMark/>
          </w:tcPr>
          <w:p w14:paraId="34927240"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7135D0E5"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389BE49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4F9E4BF4"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06D49F38"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25ECD713"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0A03C26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4D46B739"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2CEFE791"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4ECB7F08"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5317B019"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1. Civil Work</w:t>
            </w:r>
          </w:p>
        </w:tc>
      </w:tr>
      <w:tr w:rsidR="00B9691D" w:rsidRPr="00CC2453" w14:paraId="1152537A" w14:textId="77777777" w:rsidTr="00B9691D">
        <w:trPr>
          <w:gridAfter w:val="1"/>
          <w:wAfter w:w="7" w:type="dxa"/>
          <w:trHeight w:val="449"/>
        </w:trPr>
        <w:tc>
          <w:tcPr>
            <w:tcW w:w="4742" w:type="dxa"/>
            <w:tcBorders>
              <w:top w:val="nil"/>
              <w:left w:val="single" w:sz="8" w:space="0" w:color="auto"/>
              <w:bottom w:val="single" w:sz="8" w:space="0" w:color="auto"/>
              <w:right w:val="nil"/>
            </w:tcBorders>
            <w:shd w:val="clear" w:color="auto" w:fill="auto"/>
            <w:vAlign w:val="center"/>
            <w:hideMark/>
          </w:tcPr>
          <w:p w14:paraId="6FD5287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Company Registration</w:t>
            </w:r>
          </w:p>
        </w:tc>
        <w:tc>
          <w:tcPr>
            <w:tcW w:w="408" w:type="dxa"/>
            <w:tcBorders>
              <w:top w:val="nil"/>
              <w:left w:val="single" w:sz="8" w:space="0" w:color="auto"/>
              <w:bottom w:val="single" w:sz="8" w:space="0" w:color="auto"/>
              <w:right w:val="nil"/>
            </w:tcBorders>
            <w:shd w:val="clear" w:color="auto" w:fill="auto"/>
            <w:noWrap/>
            <w:vAlign w:val="center"/>
            <w:hideMark/>
          </w:tcPr>
          <w:p w14:paraId="5F7EB09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single" w:sz="8" w:space="0" w:color="auto"/>
              <w:bottom w:val="single" w:sz="8" w:space="0" w:color="auto"/>
              <w:right w:val="single" w:sz="8" w:space="0" w:color="auto"/>
            </w:tcBorders>
            <w:shd w:val="clear" w:color="000000" w:fill="00B0F0"/>
            <w:noWrap/>
            <w:vAlign w:val="center"/>
            <w:hideMark/>
          </w:tcPr>
          <w:p w14:paraId="1A49ED8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129DE8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E4AF1B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C28631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46EEA4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E1EC68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DB281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412A9A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B02A99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0308B0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16E74289" w14:textId="77777777" w:rsidTr="00B9691D">
        <w:trPr>
          <w:gridAfter w:val="1"/>
          <w:wAfter w:w="7" w:type="dxa"/>
          <w:trHeight w:val="304"/>
        </w:trPr>
        <w:tc>
          <w:tcPr>
            <w:tcW w:w="4742" w:type="dxa"/>
            <w:tcBorders>
              <w:top w:val="nil"/>
              <w:left w:val="single" w:sz="8" w:space="0" w:color="auto"/>
              <w:bottom w:val="single" w:sz="8" w:space="0" w:color="auto"/>
              <w:right w:val="nil"/>
            </w:tcBorders>
            <w:shd w:val="clear" w:color="auto" w:fill="auto"/>
            <w:vAlign w:val="center"/>
            <w:hideMark/>
          </w:tcPr>
          <w:p w14:paraId="1E5931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Land Acquisition</w:t>
            </w:r>
          </w:p>
        </w:tc>
        <w:tc>
          <w:tcPr>
            <w:tcW w:w="408" w:type="dxa"/>
            <w:tcBorders>
              <w:top w:val="nil"/>
              <w:left w:val="single" w:sz="8" w:space="0" w:color="auto"/>
              <w:bottom w:val="single" w:sz="8" w:space="0" w:color="auto"/>
              <w:right w:val="nil"/>
            </w:tcBorders>
            <w:shd w:val="clear" w:color="auto" w:fill="auto"/>
            <w:noWrap/>
            <w:vAlign w:val="center"/>
            <w:hideMark/>
          </w:tcPr>
          <w:p w14:paraId="5EC0A4F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000000" w:fill="00B0F0"/>
            <w:noWrap/>
            <w:vAlign w:val="center"/>
            <w:hideMark/>
          </w:tcPr>
          <w:p w14:paraId="1F84E60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487A708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C3B521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AC929E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2594BD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6BEAD6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C0E1FE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4EAE49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24F6DF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C3B38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30CB044" w14:textId="77777777" w:rsidTr="00B9691D">
        <w:trPr>
          <w:gridAfter w:val="1"/>
          <w:wAfter w:w="7" w:type="dxa"/>
          <w:trHeight w:val="449"/>
        </w:trPr>
        <w:tc>
          <w:tcPr>
            <w:tcW w:w="4742" w:type="dxa"/>
            <w:tcBorders>
              <w:top w:val="nil"/>
              <w:left w:val="single" w:sz="8" w:space="0" w:color="auto"/>
              <w:bottom w:val="single" w:sz="8" w:space="0" w:color="auto"/>
              <w:right w:val="nil"/>
            </w:tcBorders>
            <w:shd w:val="clear" w:color="auto" w:fill="auto"/>
            <w:vAlign w:val="center"/>
            <w:hideMark/>
          </w:tcPr>
          <w:p w14:paraId="40F044F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Finalisation of Building Design</w:t>
            </w:r>
          </w:p>
        </w:tc>
        <w:tc>
          <w:tcPr>
            <w:tcW w:w="408" w:type="dxa"/>
            <w:tcBorders>
              <w:top w:val="nil"/>
              <w:left w:val="single" w:sz="8" w:space="0" w:color="auto"/>
              <w:bottom w:val="single" w:sz="8" w:space="0" w:color="auto"/>
              <w:right w:val="nil"/>
            </w:tcBorders>
            <w:shd w:val="clear" w:color="auto" w:fill="auto"/>
            <w:noWrap/>
            <w:vAlign w:val="center"/>
            <w:hideMark/>
          </w:tcPr>
          <w:p w14:paraId="5C93286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1481BB6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000000" w:fill="00B0F0"/>
            <w:noWrap/>
            <w:vAlign w:val="center"/>
            <w:hideMark/>
          </w:tcPr>
          <w:p w14:paraId="4FFE486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692CCB9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68C66A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34C0BD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76ED68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227CA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B8EF92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6F9BA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5734AE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4191A60C" w14:textId="77777777" w:rsidTr="00B9691D">
        <w:trPr>
          <w:gridAfter w:val="1"/>
          <w:wAfter w:w="7" w:type="dxa"/>
          <w:trHeight w:val="667"/>
        </w:trPr>
        <w:tc>
          <w:tcPr>
            <w:tcW w:w="4742" w:type="dxa"/>
            <w:tcBorders>
              <w:top w:val="nil"/>
              <w:left w:val="single" w:sz="8" w:space="0" w:color="auto"/>
              <w:bottom w:val="single" w:sz="8" w:space="0" w:color="auto"/>
              <w:right w:val="nil"/>
            </w:tcBorders>
            <w:shd w:val="clear" w:color="auto" w:fill="auto"/>
            <w:vAlign w:val="center"/>
            <w:hideMark/>
          </w:tcPr>
          <w:p w14:paraId="48D31DA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Invitation of Tenders and Award</w:t>
            </w:r>
          </w:p>
        </w:tc>
        <w:tc>
          <w:tcPr>
            <w:tcW w:w="408" w:type="dxa"/>
            <w:tcBorders>
              <w:top w:val="nil"/>
              <w:left w:val="single" w:sz="8" w:space="0" w:color="auto"/>
              <w:bottom w:val="single" w:sz="8" w:space="0" w:color="auto"/>
              <w:right w:val="nil"/>
            </w:tcBorders>
            <w:shd w:val="clear" w:color="auto" w:fill="auto"/>
            <w:noWrap/>
            <w:vAlign w:val="center"/>
            <w:hideMark/>
          </w:tcPr>
          <w:p w14:paraId="66269B8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7228E1B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568A76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3AEB57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1816EA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D7FE22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E13BD0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647544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9787A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DFEDED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5B73C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21B7EBD1" w14:textId="77777777" w:rsidTr="00B9691D">
        <w:trPr>
          <w:gridAfter w:val="1"/>
          <w:wAfter w:w="7" w:type="dxa"/>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0B9C042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Factory Shed</w:t>
            </w:r>
          </w:p>
        </w:tc>
        <w:tc>
          <w:tcPr>
            <w:tcW w:w="408" w:type="dxa"/>
            <w:tcBorders>
              <w:top w:val="nil"/>
              <w:left w:val="nil"/>
              <w:bottom w:val="single" w:sz="8" w:space="0" w:color="auto"/>
              <w:right w:val="single" w:sz="8" w:space="0" w:color="auto"/>
            </w:tcBorders>
            <w:shd w:val="clear" w:color="auto" w:fill="auto"/>
            <w:noWrap/>
            <w:vAlign w:val="center"/>
            <w:hideMark/>
          </w:tcPr>
          <w:p w14:paraId="7B585EA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8340AA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nil"/>
              <w:right w:val="single" w:sz="8" w:space="0" w:color="auto"/>
            </w:tcBorders>
            <w:shd w:val="clear" w:color="auto" w:fill="auto"/>
            <w:noWrap/>
            <w:vAlign w:val="center"/>
            <w:hideMark/>
          </w:tcPr>
          <w:p w14:paraId="4F8893E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nil"/>
              <w:right w:val="single" w:sz="8" w:space="0" w:color="auto"/>
            </w:tcBorders>
            <w:shd w:val="clear" w:color="auto" w:fill="auto"/>
            <w:noWrap/>
            <w:vAlign w:val="center"/>
            <w:hideMark/>
          </w:tcPr>
          <w:p w14:paraId="45A022A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nil"/>
              <w:right w:val="single" w:sz="8" w:space="0" w:color="auto"/>
            </w:tcBorders>
            <w:shd w:val="clear" w:color="auto" w:fill="auto"/>
            <w:noWrap/>
            <w:vAlign w:val="center"/>
            <w:hideMark/>
          </w:tcPr>
          <w:p w14:paraId="2B5EFB1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5D2D28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3E381F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9FD195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DC15B0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DCDAE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6B7BC1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D357FF0" w14:textId="77777777" w:rsidTr="00B9691D">
        <w:trPr>
          <w:gridAfter w:val="1"/>
          <w:wAfter w:w="7" w:type="dxa"/>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27DE778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Auxiliary Building</w:t>
            </w:r>
          </w:p>
        </w:tc>
        <w:tc>
          <w:tcPr>
            <w:tcW w:w="408" w:type="dxa"/>
            <w:tcBorders>
              <w:top w:val="nil"/>
              <w:left w:val="nil"/>
              <w:bottom w:val="single" w:sz="8" w:space="0" w:color="auto"/>
              <w:right w:val="single" w:sz="8" w:space="0" w:color="auto"/>
            </w:tcBorders>
            <w:shd w:val="clear" w:color="auto" w:fill="auto"/>
            <w:noWrap/>
            <w:vAlign w:val="center"/>
            <w:hideMark/>
          </w:tcPr>
          <w:p w14:paraId="1C9B941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178DE6D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nil"/>
              <w:right w:val="single" w:sz="8" w:space="0" w:color="auto"/>
            </w:tcBorders>
            <w:shd w:val="clear" w:color="auto" w:fill="auto"/>
            <w:noWrap/>
            <w:vAlign w:val="center"/>
            <w:hideMark/>
          </w:tcPr>
          <w:p w14:paraId="39DE8D5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29E03EE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1AD9318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194CEDB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747723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AF6B7A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5F0303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A75E6A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81E4B2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44193748"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087A0E8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Administrative Block</w:t>
            </w:r>
          </w:p>
        </w:tc>
        <w:tc>
          <w:tcPr>
            <w:tcW w:w="408" w:type="dxa"/>
            <w:tcBorders>
              <w:top w:val="nil"/>
              <w:left w:val="nil"/>
              <w:bottom w:val="single" w:sz="8" w:space="0" w:color="auto"/>
              <w:right w:val="single" w:sz="8" w:space="0" w:color="auto"/>
            </w:tcBorders>
            <w:shd w:val="clear" w:color="auto" w:fill="auto"/>
            <w:noWrap/>
            <w:vAlign w:val="center"/>
            <w:hideMark/>
          </w:tcPr>
          <w:p w14:paraId="4D8D148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38589E8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nil"/>
              <w:right w:val="single" w:sz="8" w:space="0" w:color="auto"/>
            </w:tcBorders>
            <w:shd w:val="clear" w:color="auto" w:fill="auto"/>
            <w:noWrap/>
            <w:vAlign w:val="center"/>
            <w:hideMark/>
          </w:tcPr>
          <w:p w14:paraId="3AC6C96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77297A3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0D435FB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6CBC869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78419C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1DE001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CB59A6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DF0BEB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7D1BBA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3D0A1294"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166AACC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Other Construction</w:t>
            </w:r>
          </w:p>
        </w:tc>
        <w:tc>
          <w:tcPr>
            <w:tcW w:w="408" w:type="dxa"/>
            <w:tcBorders>
              <w:top w:val="nil"/>
              <w:left w:val="nil"/>
              <w:bottom w:val="single" w:sz="8" w:space="0" w:color="auto"/>
              <w:right w:val="single" w:sz="8" w:space="0" w:color="auto"/>
            </w:tcBorders>
            <w:shd w:val="clear" w:color="auto" w:fill="auto"/>
            <w:noWrap/>
            <w:vAlign w:val="center"/>
            <w:hideMark/>
          </w:tcPr>
          <w:p w14:paraId="1573568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4CAC1F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single" w:sz="8" w:space="0" w:color="auto"/>
              <w:right w:val="single" w:sz="8" w:space="0" w:color="auto"/>
            </w:tcBorders>
            <w:shd w:val="clear" w:color="auto" w:fill="auto"/>
            <w:noWrap/>
            <w:vAlign w:val="center"/>
            <w:hideMark/>
          </w:tcPr>
          <w:p w14:paraId="718033E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5E5381C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44A681F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2D3BB7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FCA9D1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AF865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6662E0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900CA7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E63FDB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14FF550D"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677863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Disbursal of Finances</w:t>
            </w:r>
          </w:p>
        </w:tc>
        <w:tc>
          <w:tcPr>
            <w:tcW w:w="408" w:type="dxa"/>
            <w:tcBorders>
              <w:top w:val="nil"/>
              <w:left w:val="nil"/>
              <w:bottom w:val="single" w:sz="8" w:space="0" w:color="auto"/>
              <w:right w:val="single" w:sz="8" w:space="0" w:color="auto"/>
            </w:tcBorders>
            <w:shd w:val="clear" w:color="auto" w:fill="auto"/>
            <w:noWrap/>
            <w:vAlign w:val="center"/>
            <w:hideMark/>
          </w:tcPr>
          <w:p w14:paraId="7264CCA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200B6F3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71B58CE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CEA8B0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CE4459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C4F691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1D801F2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5738F08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3E70CD4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087EF86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0A0C4D5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08815BF5"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226E9CC8"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3. Plant and Machinery</w:t>
            </w:r>
          </w:p>
        </w:tc>
      </w:tr>
      <w:tr w:rsidR="00B9691D" w:rsidRPr="00CC2453" w14:paraId="0E537FDA"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65B17B6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Specification Detailing</w:t>
            </w:r>
          </w:p>
        </w:tc>
        <w:tc>
          <w:tcPr>
            <w:tcW w:w="408" w:type="dxa"/>
            <w:tcBorders>
              <w:top w:val="nil"/>
              <w:left w:val="nil"/>
              <w:bottom w:val="single" w:sz="8" w:space="0" w:color="auto"/>
              <w:right w:val="single" w:sz="8" w:space="0" w:color="auto"/>
            </w:tcBorders>
            <w:shd w:val="clear" w:color="auto" w:fill="auto"/>
            <w:noWrap/>
            <w:vAlign w:val="center"/>
            <w:hideMark/>
          </w:tcPr>
          <w:p w14:paraId="64D8F1F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000000" w:fill="00B0F0"/>
            <w:noWrap/>
            <w:vAlign w:val="center"/>
            <w:hideMark/>
          </w:tcPr>
          <w:p w14:paraId="71C87E9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33ADD84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F4ED8D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EE24B2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A6B2D0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CAC49F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89ED82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0D661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B72B9F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B54C69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0AE8E82"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345C7E6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Invitation of Quotations</w:t>
            </w:r>
          </w:p>
        </w:tc>
        <w:tc>
          <w:tcPr>
            <w:tcW w:w="408" w:type="dxa"/>
            <w:tcBorders>
              <w:top w:val="nil"/>
              <w:left w:val="nil"/>
              <w:bottom w:val="single" w:sz="8" w:space="0" w:color="auto"/>
              <w:right w:val="single" w:sz="8" w:space="0" w:color="auto"/>
            </w:tcBorders>
            <w:shd w:val="clear" w:color="auto" w:fill="auto"/>
            <w:noWrap/>
            <w:vAlign w:val="center"/>
            <w:hideMark/>
          </w:tcPr>
          <w:p w14:paraId="5B68FAD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656C25B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000000" w:fill="00B0F0"/>
            <w:noWrap/>
            <w:vAlign w:val="center"/>
            <w:hideMark/>
          </w:tcPr>
          <w:p w14:paraId="00F05B0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nil"/>
              <w:right w:val="nil"/>
            </w:tcBorders>
            <w:shd w:val="clear" w:color="auto" w:fill="auto"/>
            <w:noWrap/>
            <w:vAlign w:val="center"/>
            <w:hideMark/>
          </w:tcPr>
          <w:p w14:paraId="1FE15BE3" w14:textId="77777777" w:rsidR="00CC2453" w:rsidRPr="00CC2453" w:rsidRDefault="00CC2453" w:rsidP="00CC2453">
            <w:pPr>
              <w:spacing w:after="0" w:line="240" w:lineRule="auto"/>
              <w:rPr>
                <w:rFonts w:ascii="Arial" w:eastAsia="Times New Roman" w:hAnsi="Arial" w:cs="Arial"/>
                <w:color w:val="000000"/>
                <w:sz w:val="16"/>
                <w:szCs w:val="16"/>
                <w:lang w:val="en-US"/>
              </w:rPr>
            </w:pPr>
          </w:p>
        </w:tc>
        <w:tc>
          <w:tcPr>
            <w:tcW w:w="407" w:type="dxa"/>
            <w:tcBorders>
              <w:top w:val="nil"/>
              <w:left w:val="nil"/>
              <w:bottom w:val="single" w:sz="8" w:space="0" w:color="auto"/>
              <w:right w:val="single" w:sz="8" w:space="0" w:color="auto"/>
            </w:tcBorders>
            <w:shd w:val="clear" w:color="auto" w:fill="auto"/>
            <w:noWrap/>
            <w:vAlign w:val="center"/>
            <w:hideMark/>
          </w:tcPr>
          <w:p w14:paraId="238ED15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90276C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E92680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1AE70A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C2547E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D4560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98C914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53E18E99" w14:textId="77777777" w:rsidTr="00B9691D">
        <w:trPr>
          <w:gridAfter w:val="1"/>
          <w:wAfter w:w="7" w:type="dxa"/>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739E0E2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Placing Orders</w:t>
            </w:r>
          </w:p>
        </w:tc>
        <w:tc>
          <w:tcPr>
            <w:tcW w:w="408" w:type="dxa"/>
            <w:tcBorders>
              <w:top w:val="nil"/>
              <w:left w:val="nil"/>
              <w:bottom w:val="single" w:sz="8" w:space="0" w:color="auto"/>
              <w:right w:val="single" w:sz="8" w:space="0" w:color="auto"/>
            </w:tcBorders>
            <w:shd w:val="clear" w:color="auto" w:fill="auto"/>
            <w:noWrap/>
            <w:vAlign w:val="center"/>
            <w:hideMark/>
          </w:tcPr>
          <w:p w14:paraId="1191006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2C91F0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78B7039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000000" w:fill="00B0F0"/>
            <w:noWrap/>
            <w:vAlign w:val="center"/>
            <w:hideMark/>
          </w:tcPr>
          <w:p w14:paraId="2011815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A9C9E8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57AA7C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D82D4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F17A6D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nil"/>
              <w:right w:val="single" w:sz="8" w:space="0" w:color="auto"/>
            </w:tcBorders>
            <w:shd w:val="clear" w:color="auto" w:fill="auto"/>
            <w:noWrap/>
            <w:vAlign w:val="center"/>
            <w:hideMark/>
          </w:tcPr>
          <w:p w14:paraId="7967DB7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nil"/>
              <w:right w:val="single" w:sz="8" w:space="0" w:color="auto"/>
            </w:tcBorders>
            <w:shd w:val="clear" w:color="auto" w:fill="auto"/>
            <w:noWrap/>
            <w:vAlign w:val="center"/>
            <w:hideMark/>
          </w:tcPr>
          <w:p w14:paraId="205B7D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nil"/>
              <w:right w:val="single" w:sz="8" w:space="0" w:color="auto"/>
            </w:tcBorders>
            <w:shd w:val="clear" w:color="auto" w:fill="auto"/>
            <w:noWrap/>
            <w:vAlign w:val="center"/>
            <w:hideMark/>
          </w:tcPr>
          <w:p w14:paraId="70E31D2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2C6BAEBC"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0F28572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Delivery at Plant Site &amp; Inspection</w:t>
            </w:r>
          </w:p>
        </w:tc>
        <w:tc>
          <w:tcPr>
            <w:tcW w:w="408" w:type="dxa"/>
            <w:tcBorders>
              <w:top w:val="nil"/>
              <w:left w:val="nil"/>
              <w:bottom w:val="single" w:sz="8" w:space="0" w:color="auto"/>
              <w:right w:val="single" w:sz="8" w:space="0" w:color="auto"/>
            </w:tcBorders>
            <w:shd w:val="clear" w:color="auto" w:fill="auto"/>
            <w:noWrap/>
            <w:vAlign w:val="center"/>
            <w:hideMark/>
          </w:tcPr>
          <w:p w14:paraId="19A354C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29F7E3D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5ED1DA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4985CE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42FCDD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8F8DAD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DEF6DB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5513E5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68D0FA8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3428CB7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1C13533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08F8AE7A"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3A1B28A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Installation and Commissioning</w:t>
            </w:r>
          </w:p>
        </w:tc>
        <w:tc>
          <w:tcPr>
            <w:tcW w:w="408" w:type="dxa"/>
            <w:tcBorders>
              <w:top w:val="nil"/>
              <w:left w:val="nil"/>
              <w:bottom w:val="single" w:sz="8" w:space="0" w:color="auto"/>
              <w:right w:val="single" w:sz="8" w:space="0" w:color="auto"/>
            </w:tcBorders>
            <w:shd w:val="clear" w:color="auto" w:fill="auto"/>
            <w:noWrap/>
            <w:vAlign w:val="center"/>
            <w:hideMark/>
          </w:tcPr>
          <w:p w14:paraId="3EF37E0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1E360FC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1B084B9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847C05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3AA61B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A742F8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64F494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ABABB0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8A4CE3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588A8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6B3C0D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48F33B1"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74A39A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Check-up of the Plant &amp; Machinery</w:t>
            </w:r>
          </w:p>
        </w:tc>
        <w:tc>
          <w:tcPr>
            <w:tcW w:w="408" w:type="dxa"/>
            <w:tcBorders>
              <w:top w:val="nil"/>
              <w:left w:val="nil"/>
              <w:bottom w:val="single" w:sz="8" w:space="0" w:color="auto"/>
              <w:right w:val="single" w:sz="8" w:space="0" w:color="auto"/>
            </w:tcBorders>
            <w:shd w:val="clear" w:color="auto" w:fill="auto"/>
            <w:noWrap/>
            <w:vAlign w:val="center"/>
            <w:hideMark/>
          </w:tcPr>
          <w:p w14:paraId="0593033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73EEB09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6F879E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568601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03A2FE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34CDF4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71E744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665F4DD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713AE6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B9D7D2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3D81AF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6BC7AA8"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34BF15D2"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4. Arrangement of Power/Water</w:t>
            </w:r>
          </w:p>
        </w:tc>
        <w:tc>
          <w:tcPr>
            <w:tcW w:w="408" w:type="dxa"/>
            <w:tcBorders>
              <w:top w:val="nil"/>
              <w:left w:val="nil"/>
              <w:bottom w:val="single" w:sz="8" w:space="0" w:color="auto"/>
              <w:right w:val="single" w:sz="8" w:space="0" w:color="auto"/>
            </w:tcBorders>
            <w:shd w:val="clear" w:color="auto" w:fill="auto"/>
            <w:noWrap/>
            <w:vAlign w:val="center"/>
            <w:hideMark/>
          </w:tcPr>
          <w:p w14:paraId="21B4F155"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359B0DC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186BE16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DB33E6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06CE2C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C4500E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E3F72A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31D81D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E0B493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2054FB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0D1412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08C9DCD9"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37BA7FE9"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5. Other Items</w:t>
            </w:r>
          </w:p>
        </w:tc>
      </w:tr>
      <w:tr w:rsidR="00B9691D" w:rsidRPr="00CC2453" w14:paraId="19050F11" w14:textId="77777777" w:rsidTr="00B9691D">
        <w:trPr>
          <w:gridAfter w:val="1"/>
          <w:wAfter w:w="7" w:type="dxa"/>
          <w:trHeight w:val="667"/>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32A241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Finalize Management Reporting</w:t>
            </w:r>
          </w:p>
        </w:tc>
        <w:tc>
          <w:tcPr>
            <w:tcW w:w="408" w:type="dxa"/>
            <w:tcBorders>
              <w:top w:val="nil"/>
              <w:left w:val="nil"/>
              <w:bottom w:val="single" w:sz="8" w:space="0" w:color="auto"/>
              <w:right w:val="single" w:sz="8" w:space="0" w:color="auto"/>
            </w:tcBorders>
            <w:shd w:val="clear" w:color="auto" w:fill="auto"/>
            <w:noWrap/>
            <w:vAlign w:val="center"/>
            <w:hideMark/>
          </w:tcPr>
          <w:p w14:paraId="42B71CC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5D7243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995B88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FD5361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188CD6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83D839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AED61F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0FD4FA9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789EE20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251F89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DBA8E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1C468F4B"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721FB95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Finalize Official Practices</w:t>
            </w:r>
          </w:p>
        </w:tc>
        <w:tc>
          <w:tcPr>
            <w:tcW w:w="408" w:type="dxa"/>
            <w:tcBorders>
              <w:top w:val="nil"/>
              <w:left w:val="nil"/>
              <w:bottom w:val="single" w:sz="8" w:space="0" w:color="auto"/>
              <w:right w:val="single" w:sz="8" w:space="0" w:color="auto"/>
            </w:tcBorders>
            <w:shd w:val="clear" w:color="auto" w:fill="auto"/>
            <w:noWrap/>
            <w:vAlign w:val="center"/>
            <w:hideMark/>
          </w:tcPr>
          <w:p w14:paraId="461556D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3BB0ED5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0D8DF2C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9A7A3C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F42907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7ADCFA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204BF2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3B26AB9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55927B8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F99CD8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A6F561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41512FC5"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59F3E91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Executive Systems</w:t>
            </w:r>
          </w:p>
        </w:tc>
        <w:tc>
          <w:tcPr>
            <w:tcW w:w="408" w:type="dxa"/>
            <w:tcBorders>
              <w:top w:val="nil"/>
              <w:left w:val="nil"/>
              <w:bottom w:val="single" w:sz="8" w:space="0" w:color="auto"/>
              <w:right w:val="single" w:sz="8" w:space="0" w:color="auto"/>
            </w:tcBorders>
            <w:shd w:val="clear" w:color="auto" w:fill="auto"/>
            <w:noWrap/>
            <w:vAlign w:val="center"/>
            <w:hideMark/>
          </w:tcPr>
          <w:p w14:paraId="7D42F89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D46B64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6CCAC4E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9F01A2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B28DE6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9E9F0A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1EC16C6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D68F83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3F06804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7736BF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2201FCE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085F4F91"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62A27553"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6. Training and Personnel</w:t>
            </w:r>
          </w:p>
        </w:tc>
        <w:tc>
          <w:tcPr>
            <w:tcW w:w="408" w:type="dxa"/>
            <w:tcBorders>
              <w:top w:val="nil"/>
              <w:left w:val="nil"/>
              <w:bottom w:val="single" w:sz="8" w:space="0" w:color="auto"/>
              <w:right w:val="single" w:sz="8" w:space="0" w:color="auto"/>
            </w:tcBorders>
            <w:shd w:val="clear" w:color="auto" w:fill="auto"/>
            <w:noWrap/>
            <w:vAlign w:val="center"/>
            <w:hideMark/>
          </w:tcPr>
          <w:p w14:paraId="0D7BEC6A"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66294A4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5912EF8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67C5CF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C0870A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AD5FA6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DF4FFF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B0B79F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2252180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26F7EB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A5DB7C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5369E028" w14:textId="77777777" w:rsidTr="00B9691D">
        <w:trPr>
          <w:gridAfter w:val="1"/>
          <w:wAfter w:w="7" w:type="dxa"/>
          <w:trHeight w:val="667"/>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B7C2918"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7. Start -up/ Commercial Production</w:t>
            </w:r>
          </w:p>
        </w:tc>
        <w:tc>
          <w:tcPr>
            <w:tcW w:w="408" w:type="dxa"/>
            <w:tcBorders>
              <w:top w:val="nil"/>
              <w:left w:val="nil"/>
              <w:bottom w:val="single" w:sz="8" w:space="0" w:color="auto"/>
              <w:right w:val="single" w:sz="8" w:space="0" w:color="auto"/>
            </w:tcBorders>
            <w:shd w:val="clear" w:color="auto" w:fill="auto"/>
            <w:noWrap/>
            <w:vAlign w:val="center"/>
            <w:hideMark/>
          </w:tcPr>
          <w:p w14:paraId="75415921"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670537E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4E3E8EE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0FE1D8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FBF681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D08D5A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6F85FD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180EF6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A6E174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3C7F706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0008246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xml:space="preserve"> </w:t>
            </w:r>
          </w:p>
        </w:tc>
      </w:tr>
    </w:tbl>
    <w:p w14:paraId="0EC86E3F" w14:textId="77777777" w:rsidR="00C56711" w:rsidRDefault="00C56711" w:rsidP="009B2E78">
      <w:pPr>
        <w:spacing w:line="360" w:lineRule="auto"/>
        <w:jc w:val="both"/>
        <w:rPr>
          <w:rFonts w:ascii="Arial" w:hAnsi="Arial" w:cs="Arial"/>
          <w:sz w:val="24"/>
          <w:szCs w:val="24"/>
        </w:rPr>
      </w:pPr>
    </w:p>
    <w:p w14:paraId="79B28292" w14:textId="3EA6599B" w:rsidR="00C221CF" w:rsidRPr="00D92F63" w:rsidRDefault="00D92F63" w:rsidP="009B2E78">
      <w:pPr>
        <w:spacing w:line="360" w:lineRule="auto"/>
        <w:jc w:val="both"/>
        <w:rPr>
          <w:rFonts w:ascii="Arial" w:hAnsi="Arial" w:cs="Arial"/>
          <w:sz w:val="24"/>
          <w:szCs w:val="24"/>
        </w:rPr>
      </w:pPr>
      <w:r>
        <w:rPr>
          <w:rFonts w:ascii="Arial" w:hAnsi="Arial" w:cs="Arial"/>
          <w:sz w:val="24"/>
          <w:szCs w:val="24"/>
        </w:rPr>
        <w:t xml:space="preserve">The demand of vinyl ester resin is totally </w:t>
      </w:r>
      <w:r w:rsidR="004C5356">
        <w:rPr>
          <w:rFonts w:ascii="Arial" w:hAnsi="Arial" w:cs="Arial"/>
          <w:sz w:val="24"/>
          <w:szCs w:val="24"/>
        </w:rPr>
        <w:t>project based</w:t>
      </w:r>
      <w:r w:rsidR="00741D3D">
        <w:rPr>
          <w:rFonts w:ascii="Arial" w:hAnsi="Arial" w:cs="Arial"/>
          <w:sz w:val="24"/>
          <w:szCs w:val="24"/>
        </w:rPr>
        <w:t xml:space="preserve"> </w:t>
      </w:r>
      <w:r w:rsidR="00254BD8">
        <w:rPr>
          <w:rFonts w:ascii="Arial" w:hAnsi="Arial" w:cs="Arial"/>
          <w:sz w:val="24"/>
          <w:szCs w:val="24"/>
        </w:rPr>
        <w:t xml:space="preserve">therefore the operating rate has been taken as per industrial norms. </w:t>
      </w:r>
      <w:r w:rsidR="007C7DF2">
        <w:rPr>
          <w:rFonts w:ascii="Arial" w:hAnsi="Arial" w:cs="Arial"/>
          <w:sz w:val="24"/>
          <w:szCs w:val="24"/>
        </w:rPr>
        <w:t xml:space="preserve">Due to its </w:t>
      </w:r>
      <w:r w:rsidR="005D7DD5">
        <w:rPr>
          <w:rFonts w:ascii="Arial" w:hAnsi="Arial" w:cs="Arial"/>
          <w:sz w:val="24"/>
          <w:szCs w:val="24"/>
        </w:rPr>
        <w:t>diverse</w:t>
      </w:r>
      <w:r w:rsidR="007C7DF2">
        <w:rPr>
          <w:rFonts w:ascii="Arial" w:hAnsi="Arial" w:cs="Arial"/>
          <w:sz w:val="24"/>
          <w:szCs w:val="24"/>
        </w:rPr>
        <w:t xml:space="preserve"> application</w:t>
      </w:r>
      <w:r w:rsidR="005D7DD5">
        <w:rPr>
          <w:rFonts w:ascii="Arial" w:hAnsi="Arial" w:cs="Arial"/>
          <w:sz w:val="24"/>
          <w:szCs w:val="24"/>
        </w:rPr>
        <w:t xml:space="preserve"> in specialised products</w:t>
      </w:r>
      <w:r w:rsidR="007C7DF2">
        <w:rPr>
          <w:rFonts w:ascii="Arial" w:hAnsi="Arial" w:cs="Arial"/>
          <w:sz w:val="24"/>
          <w:szCs w:val="24"/>
        </w:rPr>
        <w:t xml:space="preserve">, the demand </w:t>
      </w:r>
      <w:r w:rsidR="007C7DF2">
        <w:rPr>
          <w:rFonts w:ascii="Arial" w:hAnsi="Arial" w:cs="Arial"/>
          <w:sz w:val="24"/>
          <w:szCs w:val="24"/>
        </w:rPr>
        <w:lastRenderedPageBreak/>
        <w:t xml:space="preserve">is anticipated to further increase therefore, the plant can operate at a maximum of 70%. </w:t>
      </w:r>
      <w:r w:rsidR="008954E5">
        <w:rPr>
          <w:rFonts w:ascii="Arial" w:hAnsi="Arial" w:cs="Arial"/>
          <w:sz w:val="24"/>
          <w:szCs w:val="24"/>
        </w:rPr>
        <w:t>As per the Industry practice, in the same reactor other UPR</w:t>
      </w:r>
      <w:r w:rsidR="005D7DD5">
        <w:rPr>
          <w:rFonts w:ascii="Arial" w:hAnsi="Arial" w:cs="Arial"/>
          <w:sz w:val="24"/>
          <w:szCs w:val="24"/>
        </w:rPr>
        <w:t xml:space="preserve"> </w:t>
      </w:r>
      <w:r w:rsidR="008954E5">
        <w:rPr>
          <w:rFonts w:ascii="Arial" w:hAnsi="Arial" w:cs="Arial"/>
          <w:sz w:val="24"/>
          <w:szCs w:val="24"/>
        </w:rPr>
        <w:t xml:space="preserve">can also be produced, therefore </w:t>
      </w:r>
      <w:r w:rsidR="005D7DD5">
        <w:rPr>
          <w:rFonts w:ascii="Arial" w:hAnsi="Arial" w:cs="Arial"/>
          <w:sz w:val="24"/>
          <w:szCs w:val="24"/>
        </w:rPr>
        <w:t>it cannot operate at an optimum capacity i.e., between 85% to 95%. The same applies for Reliance Industries Ltd.</w:t>
      </w:r>
    </w:p>
    <w:p w14:paraId="4C74A15E" w14:textId="237620B9" w:rsidR="00613AE6" w:rsidRDefault="00F24D83" w:rsidP="00695ED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7. </w:t>
      </w:r>
      <w:r w:rsidRPr="00F24D83">
        <w:rPr>
          <w:rFonts w:ascii="Arial" w:hAnsi="Arial" w:cs="Arial"/>
          <w:b/>
          <w:bCs/>
          <w:sz w:val="24"/>
          <w:szCs w:val="24"/>
        </w:rPr>
        <w:t>Project and Business Risk on setting up Vinyl Ester resin plant in West Region of India</w:t>
      </w:r>
    </w:p>
    <w:p w14:paraId="05D21873" w14:textId="1549603D" w:rsidR="00ED3745" w:rsidRDefault="00E42DA9" w:rsidP="00F14E20">
      <w:pPr>
        <w:pStyle w:val="ListParagraph"/>
        <w:numPr>
          <w:ilvl w:val="0"/>
          <w:numId w:val="24"/>
        </w:numPr>
        <w:tabs>
          <w:tab w:val="left" w:pos="1365"/>
        </w:tabs>
        <w:spacing w:line="360" w:lineRule="auto"/>
        <w:jc w:val="both"/>
        <w:rPr>
          <w:sz w:val="24"/>
          <w:szCs w:val="24"/>
          <w:lang w:val="en-IN"/>
        </w:rPr>
      </w:pPr>
      <w:bookmarkStart w:id="308" w:name="_Hlk86079741"/>
      <w:r w:rsidRPr="00E42DA9">
        <w:rPr>
          <w:b/>
          <w:bCs/>
          <w:sz w:val="24"/>
          <w:szCs w:val="24"/>
        </w:rPr>
        <w:t>Cost Escalation-</w:t>
      </w:r>
      <w:r>
        <w:rPr>
          <w:b/>
          <w:bCs/>
          <w:sz w:val="24"/>
          <w:szCs w:val="24"/>
        </w:rPr>
        <w:t xml:space="preserve"> </w:t>
      </w:r>
      <w:r w:rsidR="00613F0D" w:rsidRPr="008B0D63">
        <w:rPr>
          <w:sz w:val="24"/>
          <w:szCs w:val="24"/>
        </w:rPr>
        <w:t>T</w:t>
      </w:r>
      <w:r w:rsidR="00613F0D" w:rsidRPr="008B0D63">
        <w:rPr>
          <w:sz w:val="24"/>
          <w:szCs w:val="24"/>
          <w:lang w:val="en-IN"/>
        </w:rPr>
        <w:t>h</w:t>
      </w:r>
      <w:r w:rsidR="00613F0D" w:rsidRPr="00613F0D">
        <w:rPr>
          <w:sz w:val="24"/>
          <w:szCs w:val="24"/>
          <w:lang w:val="en-IN"/>
        </w:rPr>
        <w:t xml:space="preserve">ere </w:t>
      </w:r>
      <w:r w:rsidR="00613F0D">
        <w:rPr>
          <w:sz w:val="24"/>
          <w:szCs w:val="24"/>
          <w:lang w:val="en-IN"/>
        </w:rPr>
        <w:t xml:space="preserve">may be cost escalation and </w:t>
      </w:r>
      <w:r w:rsidR="00613F0D" w:rsidRPr="00613F0D">
        <w:rPr>
          <w:sz w:val="24"/>
          <w:szCs w:val="24"/>
          <w:lang w:val="en-IN"/>
        </w:rPr>
        <w:t>time overrun due to Covid-19 pandemic-related challenges</w:t>
      </w:r>
      <w:r w:rsidR="00613F0D">
        <w:rPr>
          <w:sz w:val="24"/>
          <w:szCs w:val="24"/>
          <w:lang w:val="en-IN"/>
        </w:rPr>
        <w:t>, unusual rise in commodity prices</w:t>
      </w:r>
      <w:r w:rsidR="00613F0D" w:rsidRPr="00613F0D">
        <w:rPr>
          <w:sz w:val="24"/>
          <w:szCs w:val="24"/>
          <w:lang w:val="en-IN"/>
        </w:rPr>
        <w:t xml:space="preserve"> and land conversion issues. It </w:t>
      </w:r>
      <w:r w:rsidR="00613F0D">
        <w:rPr>
          <w:sz w:val="24"/>
          <w:szCs w:val="24"/>
          <w:lang w:val="en-IN"/>
        </w:rPr>
        <w:t xml:space="preserve">may also </w:t>
      </w:r>
      <w:r w:rsidR="00613F0D" w:rsidRPr="00613F0D">
        <w:rPr>
          <w:sz w:val="24"/>
          <w:szCs w:val="24"/>
          <w:lang w:val="en-IN"/>
        </w:rPr>
        <w:t xml:space="preserve">face cost overrun </w:t>
      </w:r>
      <w:r w:rsidR="00613F0D">
        <w:rPr>
          <w:sz w:val="24"/>
          <w:szCs w:val="24"/>
          <w:lang w:val="en-IN"/>
        </w:rPr>
        <w:t xml:space="preserve">due to </w:t>
      </w:r>
      <w:r w:rsidR="00613F0D" w:rsidRPr="00613F0D">
        <w:rPr>
          <w:sz w:val="24"/>
          <w:szCs w:val="24"/>
          <w:lang w:val="en-IN"/>
        </w:rPr>
        <w:t>increase in foreign exchange component, increase in cost towards storage and preservation of equipment and interest during construction (IDC).</w:t>
      </w:r>
      <w:r w:rsidR="00613F0D">
        <w:rPr>
          <w:sz w:val="24"/>
          <w:szCs w:val="24"/>
          <w:lang w:val="en-IN"/>
        </w:rPr>
        <w:t xml:space="preserve"> </w:t>
      </w:r>
      <w:r w:rsidRPr="00E42DA9">
        <w:rPr>
          <w:sz w:val="24"/>
          <w:szCs w:val="24"/>
          <w:lang w:val="en-IN"/>
        </w:rPr>
        <w:t>As commodity prices like</w:t>
      </w:r>
      <w:r>
        <w:rPr>
          <w:sz w:val="24"/>
          <w:szCs w:val="24"/>
          <w:lang w:val="en-IN"/>
        </w:rPr>
        <w:t xml:space="preserve"> crude </w:t>
      </w:r>
      <w:r w:rsidR="00613F0D">
        <w:rPr>
          <w:sz w:val="24"/>
          <w:szCs w:val="24"/>
          <w:lang w:val="en-IN"/>
        </w:rPr>
        <w:t xml:space="preserve">oil, </w:t>
      </w:r>
      <w:r w:rsidR="00613F0D" w:rsidRPr="00E42DA9">
        <w:rPr>
          <w:sz w:val="24"/>
          <w:szCs w:val="24"/>
          <w:lang w:val="en-IN"/>
        </w:rPr>
        <w:t>steel</w:t>
      </w:r>
      <w:r w:rsidRPr="00E42DA9">
        <w:rPr>
          <w:sz w:val="24"/>
          <w:szCs w:val="24"/>
          <w:lang w:val="en-IN"/>
        </w:rPr>
        <w:t>, natural gas, coal &amp; electricity are increasing</w:t>
      </w:r>
      <w:r w:rsidR="00613F0D">
        <w:rPr>
          <w:sz w:val="24"/>
          <w:szCs w:val="24"/>
          <w:lang w:val="en-IN"/>
        </w:rPr>
        <w:t xml:space="preserve"> which will be impacting the overall cost of the project. As per industry experts, the bullish market for the next few months</w:t>
      </w:r>
      <w:r w:rsidR="008E5E5B">
        <w:rPr>
          <w:sz w:val="24"/>
          <w:szCs w:val="24"/>
          <w:lang w:val="en-IN"/>
        </w:rPr>
        <w:t xml:space="preserve"> will be noticing the upward trend in the commodity prices.</w:t>
      </w:r>
    </w:p>
    <w:p w14:paraId="3AFDC6B2" w14:textId="059117EF" w:rsidR="008E5E5B" w:rsidRPr="00613F0D" w:rsidRDefault="000C2F23" w:rsidP="00F14E20">
      <w:pPr>
        <w:pStyle w:val="ListParagraph"/>
        <w:numPr>
          <w:ilvl w:val="0"/>
          <w:numId w:val="24"/>
        </w:numPr>
        <w:tabs>
          <w:tab w:val="left" w:pos="1365"/>
        </w:tabs>
        <w:spacing w:line="360" w:lineRule="auto"/>
        <w:jc w:val="both"/>
        <w:rPr>
          <w:sz w:val="24"/>
          <w:szCs w:val="24"/>
          <w:lang w:val="en-IN"/>
        </w:rPr>
      </w:pPr>
      <w:r>
        <w:rPr>
          <w:b/>
          <w:bCs/>
          <w:sz w:val="24"/>
          <w:szCs w:val="24"/>
        </w:rPr>
        <w:t>Domestic/ Geo-Political</w:t>
      </w:r>
      <w:r w:rsidR="008E5E5B">
        <w:rPr>
          <w:b/>
          <w:bCs/>
          <w:sz w:val="24"/>
          <w:szCs w:val="24"/>
        </w:rPr>
        <w:t xml:space="preserve"> scenario- </w:t>
      </w:r>
      <w:r w:rsidR="008E5E5B">
        <w:rPr>
          <w:sz w:val="24"/>
          <w:szCs w:val="24"/>
        </w:rPr>
        <w:t xml:space="preserve">In western India, Gujarat, </w:t>
      </w:r>
      <w:r w:rsidR="008B0D63">
        <w:rPr>
          <w:sz w:val="24"/>
          <w:szCs w:val="24"/>
        </w:rPr>
        <w:t>Maharashtra,</w:t>
      </w:r>
      <w:r w:rsidR="008E5E5B">
        <w:rPr>
          <w:sz w:val="24"/>
          <w:szCs w:val="24"/>
        </w:rPr>
        <w:t xml:space="preserve"> and Madhya Pradesh are three major states. Gujarat is comparatively more </w:t>
      </w:r>
      <w:r w:rsidR="008B0D63">
        <w:rPr>
          <w:sz w:val="24"/>
          <w:szCs w:val="24"/>
        </w:rPr>
        <w:t>stable</w:t>
      </w:r>
      <w:r w:rsidR="008E5E5B">
        <w:rPr>
          <w:sz w:val="24"/>
          <w:szCs w:val="24"/>
        </w:rPr>
        <w:t xml:space="preserve"> government and </w:t>
      </w:r>
      <w:r w:rsidR="008B0D63">
        <w:rPr>
          <w:sz w:val="24"/>
          <w:szCs w:val="24"/>
        </w:rPr>
        <w:t>Maharashtra</w:t>
      </w:r>
      <w:r w:rsidR="008E5E5B">
        <w:rPr>
          <w:sz w:val="24"/>
          <w:szCs w:val="24"/>
        </w:rPr>
        <w:t xml:space="preserve"> and Madhya </w:t>
      </w:r>
      <w:r w:rsidR="008B0D63">
        <w:rPr>
          <w:sz w:val="24"/>
          <w:szCs w:val="24"/>
        </w:rPr>
        <w:t>Pradesh</w:t>
      </w:r>
      <w:r w:rsidR="008E5E5B">
        <w:rPr>
          <w:sz w:val="24"/>
          <w:szCs w:val="24"/>
        </w:rPr>
        <w:t xml:space="preserve"> witnessed change in government in last 5 year. In Gujarat too, there may be anti-incumbency may prevail in coming election. </w:t>
      </w:r>
      <w:r w:rsidR="008B0D63">
        <w:rPr>
          <w:sz w:val="24"/>
          <w:szCs w:val="24"/>
        </w:rPr>
        <w:t xml:space="preserve">The political scenario will not be much impacting the project and business as government majorly focuses on </w:t>
      </w:r>
      <w:r>
        <w:rPr>
          <w:sz w:val="24"/>
          <w:szCs w:val="24"/>
        </w:rPr>
        <w:t xml:space="preserve">industrial development. Reliance as a brand is considered as the major contributor for the socio-economic growth of any state. </w:t>
      </w:r>
    </w:p>
    <w:bookmarkEnd w:id="308"/>
    <w:p w14:paraId="5027B7D7" w14:textId="6D9D0E7E" w:rsidR="00F24D83" w:rsidRDefault="000C2F23" w:rsidP="000C2F23">
      <w:pPr>
        <w:pStyle w:val="ListParagraph"/>
        <w:numPr>
          <w:ilvl w:val="0"/>
          <w:numId w:val="24"/>
        </w:numPr>
        <w:tabs>
          <w:tab w:val="left" w:pos="1365"/>
        </w:tabs>
        <w:spacing w:line="360" w:lineRule="auto"/>
        <w:jc w:val="both"/>
        <w:rPr>
          <w:sz w:val="24"/>
          <w:szCs w:val="24"/>
        </w:rPr>
      </w:pPr>
      <w:r>
        <w:rPr>
          <w:b/>
          <w:bCs/>
          <w:sz w:val="24"/>
          <w:szCs w:val="24"/>
        </w:rPr>
        <w:t>International/ Geo-Political Scenario-</w:t>
      </w:r>
      <w:r w:rsidR="00056727">
        <w:rPr>
          <w:b/>
          <w:bCs/>
          <w:sz w:val="24"/>
          <w:szCs w:val="24"/>
        </w:rPr>
        <w:t xml:space="preserve"> </w:t>
      </w:r>
      <w:r w:rsidR="00056727">
        <w:rPr>
          <w:sz w:val="24"/>
          <w:szCs w:val="24"/>
        </w:rPr>
        <w:t>India is not immune to geo-political scenario prevailing all over the global. In recent years, the following points have impacted the geopolitical scenario of India-</w:t>
      </w:r>
    </w:p>
    <w:p w14:paraId="3A3A7B18" w14:textId="0F351404" w:rsidR="00056727" w:rsidRDefault="00056727" w:rsidP="00056727">
      <w:pPr>
        <w:pStyle w:val="ListParagraph"/>
        <w:numPr>
          <w:ilvl w:val="0"/>
          <w:numId w:val="29"/>
        </w:numPr>
        <w:tabs>
          <w:tab w:val="left" w:pos="1365"/>
        </w:tabs>
        <w:spacing w:line="360" w:lineRule="auto"/>
        <w:jc w:val="both"/>
        <w:rPr>
          <w:sz w:val="24"/>
          <w:szCs w:val="24"/>
        </w:rPr>
      </w:pPr>
      <w:r>
        <w:rPr>
          <w:sz w:val="24"/>
          <w:szCs w:val="24"/>
        </w:rPr>
        <w:t xml:space="preserve">The conflict among GCC (Gulf Cooperation Council) nations </w:t>
      </w:r>
      <w:r w:rsidR="00D8329D">
        <w:rPr>
          <w:sz w:val="24"/>
          <w:szCs w:val="24"/>
        </w:rPr>
        <w:t>have impacted the prices of commodities.</w:t>
      </w:r>
    </w:p>
    <w:p w14:paraId="024D9F18" w14:textId="189E7476" w:rsidR="00D8329D" w:rsidRDefault="00D8329D" w:rsidP="00056727">
      <w:pPr>
        <w:pStyle w:val="ListParagraph"/>
        <w:numPr>
          <w:ilvl w:val="0"/>
          <w:numId w:val="29"/>
        </w:numPr>
        <w:tabs>
          <w:tab w:val="left" w:pos="1365"/>
        </w:tabs>
        <w:spacing w:line="360" w:lineRule="auto"/>
        <w:jc w:val="both"/>
        <w:rPr>
          <w:sz w:val="24"/>
          <w:szCs w:val="24"/>
        </w:rPr>
      </w:pPr>
      <w:r>
        <w:rPr>
          <w:sz w:val="24"/>
          <w:szCs w:val="24"/>
        </w:rPr>
        <w:t xml:space="preserve">The trade war between US – China have impacted the export market. </w:t>
      </w:r>
    </w:p>
    <w:p w14:paraId="34ABF53B" w14:textId="00DF1057" w:rsidR="00B524C4" w:rsidRPr="00996FDB" w:rsidRDefault="00D8329D" w:rsidP="00BF5584">
      <w:pPr>
        <w:pStyle w:val="ListParagraph"/>
        <w:numPr>
          <w:ilvl w:val="0"/>
          <w:numId w:val="29"/>
        </w:numPr>
        <w:tabs>
          <w:tab w:val="left" w:pos="1365"/>
        </w:tabs>
        <w:spacing w:line="360" w:lineRule="auto"/>
        <w:jc w:val="both"/>
        <w:rPr>
          <w:b/>
          <w:bCs/>
          <w:sz w:val="24"/>
          <w:szCs w:val="24"/>
        </w:rPr>
      </w:pPr>
      <w:r w:rsidRPr="00B9691D">
        <w:rPr>
          <w:sz w:val="24"/>
          <w:szCs w:val="24"/>
        </w:rPr>
        <w:t>The natural calamities like Hurricanes, Floods are prevalent in the western region which hampers the export market.</w:t>
      </w:r>
    </w:p>
    <w:p w14:paraId="176FB942" w14:textId="68250239" w:rsidR="00E309C4" w:rsidRDefault="00E309C4" w:rsidP="00996FDB">
      <w:pPr>
        <w:tabs>
          <w:tab w:val="left" w:pos="1365"/>
        </w:tabs>
        <w:spacing w:line="360" w:lineRule="auto"/>
        <w:jc w:val="both"/>
        <w:rPr>
          <w:b/>
          <w:bCs/>
          <w:sz w:val="24"/>
          <w:szCs w:val="24"/>
        </w:rPr>
      </w:pPr>
    </w:p>
    <w:p w14:paraId="6ED33EFD" w14:textId="39245A89" w:rsidR="00273D75" w:rsidRDefault="00273D75" w:rsidP="00996FDB">
      <w:pPr>
        <w:tabs>
          <w:tab w:val="left" w:pos="1365"/>
        </w:tabs>
        <w:spacing w:line="360" w:lineRule="auto"/>
        <w:jc w:val="both"/>
        <w:rPr>
          <w:b/>
          <w:bCs/>
          <w:sz w:val="24"/>
          <w:szCs w:val="24"/>
        </w:rPr>
      </w:pPr>
    </w:p>
    <w:p w14:paraId="75B5AA5B" w14:textId="77777777" w:rsidR="00783B10" w:rsidRDefault="00783B10" w:rsidP="00EE785C">
      <w:pPr>
        <w:pStyle w:val="Title"/>
        <w:tabs>
          <w:tab w:val="left" w:pos="2552"/>
        </w:tabs>
        <w:rPr>
          <w:b/>
          <w:bCs/>
          <w:spacing w:val="-3"/>
          <w:sz w:val="22"/>
          <w:szCs w:val="22"/>
          <w:u w:val="single"/>
        </w:rPr>
      </w:pPr>
      <w:bookmarkStart w:id="309" w:name="_Hlk89877141"/>
    </w:p>
    <w:p w14:paraId="42BDB4B5" w14:textId="77777777" w:rsidR="00783B10" w:rsidRPr="007014D5" w:rsidRDefault="00783B10" w:rsidP="00783B10">
      <w:pPr>
        <w:pStyle w:val="Title"/>
        <w:tabs>
          <w:tab w:val="left" w:pos="2552"/>
        </w:tabs>
        <w:jc w:val="right"/>
        <w:rPr>
          <w:ins w:id="310" w:author="Neeshu Bhadauriya" w:date="2021-12-03T00:41:00Z"/>
          <w:sz w:val="24"/>
          <w:szCs w:val="24"/>
          <w:u w:val="single"/>
          <w:rPrChange w:id="311" w:author="Neeshu Bhadauriya" w:date="2021-12-03T01:55:00Z">
            <w:rPr>
              <w:ins w:id="312" w:author="Neeshu Bhadauriya" w:date="2021-12-03T00:41:00Z"/>
              <w:sz w:val="36"/>
              <w:szCs w:val="36"/>
              <w:u w:val="single"/>
            </w:rPr>
          </w:rPrChange>
        </w:rPr>
      </w:pPr>
      <w:ins w:id="313" w:author="Neeshu Bhadauriya" w:date="2021-12-03T00:40:00Z">
        <w:r w:rsidRPr="007014D5">
          <w:rPr>
            <w:sz w:val="24"/>
            <w:szCs w:val="24"/>
            <w:u w:val="single"/>
            <w:rPrChange w:id="314" w:author="Neeshu Bhadauriya" w:date="2021-12-03T01:55:00Z">
              <w:rPr>
                <w:sz w:val="36"/>
                <w:szCs w:val="36"/>
                <w:u w:val="single"/>
              </w:rPr>
            </w:rPrChange>
          </w:rPr>
          <w:t>Annexu</w:t>
        </w:r>
      </w:ins>
      <w:ins w:id="315" w:author="Neeshu Bhadauriya" w:date="2021-12-03T00:41:00Z">
        <w:r w:rsidRPr="007014D5">
          <w:rPr>
            <w:sz w:val="24"/>
            <w:szCs w:val="24"/>
            <w:u w:val="single"/>
            <w:rPrChange w:id="316" w:author="Neeshu Bhadauriya" w:date="2021-12-03T01:55:00Z">
              <w:rPr>
                <w:sz w:val="36"/>
                <w:szCs w:val="36"/>
                <w:u w:val="single"/>
              </w:rPr>
            </w:rPrChange>
          </w:rPr>
          <w:t xml:space="preserve">re </w:t>
        </w:r>
      </w:ins>
      <w:ins w:id="317" w:author="Neeshu Bhadauriya" w:date="2021-12-03T01:59:00Z">
        <w:r>
          <w:rPr>
            <w:sz w:val="24"/>
            <w:szCs w:val="24"/>
            <w:u w:val="single"/>
          </w:rPr>
          <w:t>1</w:t>
        </w:r>
      </w:ins>
    </w:p>
    <w:p w14:paraId="441B3B20" w14:textId="2A546F9E" w:rsidR="00783B10" w:rsidRDefault="00783B10" w:rsidP="00EE785C">
      <w:pPr>
        <w:pStyle w:val="Title"/>
        <w:tabs>
          <w:tab w:val="left" w:pos="2552"/>
        </w:tabs>
        <w:rPr>
          <w:b/>
          <w:bCs/>
          <w:spacing w:val="-3"/>
          <w:sz w:val="22"/>
          <w:szCs w:val="22"/>
          <w:u w:val="single"/>
        </w:rPr>
      </w:pPr>
    </w:p>
    <w:p w14:paraId="0BE99BE0" w14:textId="55554A96" w:rsidR="00EE785C" w:rsidRPr="007014D5" w:rsidRDefault="00EE785C" w:rsidP="00EE785C">
      <w:pPr>
        <w:pStyle w:val="Title"/>
        <w:tabs>
          <w:tab w:val="left" w:pos="2552"/>
        </w:tabs>
        <w:rPr>
          <w:ins w:id="318" w:author="Neeshu Bhadauriya" w:date="2021-12-03T00:19:00Z"/>
          <w:b/>
          <w:bCs/>
          <w:spacing w:val="-3"/>
          <w:sz w:val="22"/>
          <w:szCs w:val="22"/>
          <w:u w:val="single"/>
          <w:rPrChange w:id="319" w:author="Neeshu Bhadauriya" w:date="2021-12-03T01:57:00Z">
            <w:rPr>
              <w:ins w:id="320" w:author="Neeshu Bhadauriya" w:date="2021-12-03T00:19:00Z"/>
              <w:sz w:val="36"/>
              <w:szCs w:val="36"/>
              <w:u w:val="single"/>
            </w:rPr>
          </w:rPrChange>
        </w:rPr>
      </w:pPr>
      <w:ins w:id="321" w:author="Neeshu Bhadauriya" w:date="2021-12-03T00:19:00Z">
        <w:r w:rsidRPr="007014D5">
          <w:rPr>
            <w:b/>
            <w:bCs/>
            <w:spacing w:val="-3"/>
            <w:sz w:val="22"/>
            <w:szCs w:val="22"/>
            <w:u w:val="single"/>
            <w:rPrChange w:id="322" w:author="Neeshu Bhadauriya" w:date="2021-12-03T01:57:00Z">
              <w:rPr>
                <w:sz w:val="36"/>
                <w:szCs w:val="36"/>
                <w:u w:val="single"/>
              </w:rPr>
            </w:rPrChange>
          </w:rPr>
          <w:t>SAFETY</w:t>
        </w:r>
        <w:r w:rsidRPr="007014D5">
          <w:rPr>
            <w:b/>
            <w:bCs/>
            <w:spacing w:val="-3"/>
            <w:sz w:val="22"/>
            <w:szCs w:val="22"/>
            <w:u w:val="single"/>
            <w:rPrChange w:id="323" w:author="Neeshu Bhadauriya" w:date="2021-12-03T01:57:00Z">
              <w:rPr>
                <w:spacing w:val="-3"/>
                <w:sz w:val="36"/>
                <w:szCs w:val="36"/>
                <w:u w:val="single"/>
              </w:rPr>
            </w:rPrChange>
          </w:rPr>
          <w:t xml:space="preserve"> </w:t>
        </w:r>
        <w:r w:rsidRPr="007014D5">
          <w:rPr>
            <w:b/>
            <w:bCs/>
            <w:spacing w:val="-3"/>
            <w:sz w:val="22"/>
            <w:szCs w:val="22"/>
            <w:u w:val="single"/>
            <w:rPrChange w:id="324" w:author="Neeshu Bhadauriya" w:date="2021-12-03T01:57:00Z">
              <w:rPr>
                <w:sz w:val="36"/>
                <w:szCs w:val="36"/>
                <w:u w:val="single"/>
              </w:rPr>
            </w:rPrChange>
          </w:rPr>
          <w:t>DATA</w:t>
        </w:r>
        <w:r w:rsidRPr="007014D5">
          <w:rPr>
            <w:b/>
            <w:bCs/>
            <w:spacing w:val="-3"/>
            <w:sz w:val="22"/>
            <w:szCs w:val="22"/>
            <w:u w:val="single"/>
            <w:rPrChange w:id="325" w:author="Neeshu Bhadauriya" w:date="2021-12-03T01:57:00Z">
              <w:rPr>
                <w:spacing w:val="-2"/>
                <w:sz w:val="36"/>
                <w:szCs w:val="36"/>
                <w:u w:val="single"/>
              </w:rPr>
            </w:rPrChange>
          </w:rPr>
          <w:t xml:space="preserve"> </w:t>
        </w:r>
        <w:r w:rsidRPr="007014D5">
          <w:rPr>
            <w:b/>
            <w:bCs/>
            <w:spacing w:val="-3"/>
            <w:sz w:val="22"/>
            <w:szCs w:val="22"/>
            <w:u w:val="single"/>
            <w:rPrChange w:id="326" w:author="Neeshu Bhadauriya" w:date="2021-12-03T01:57:00Z">
              <w:rPr>
                <w:sz w:val="36"/>
                <w:szCs w:val="36"/>
                <w:u w:val="single"/>
              </w:rPr>
            </w:rPrChange>
          </w:rPr>
          <w:t xml:space="preserve">SHEET </w:t>
        </w:r>
        <w:r w:rsidRPr="007014D5">
          <w:rPr>
            <w:b/>
            <w:bCs/>
            <w:spacing w:val="-3"/>
            <w:sz w:val="22"/>
            <w:szCs w:val="22"/>
            <w:u w:val="single"/>
            <w:rPrChange w:id="327" w:author="Neeshu Bhadauriya" w:date="2021-12-03T01:57:00Z">
              <w:rPr>
                <w:sz w:val="36"/>
                <w:szCs w:val="36"/>
              </w:rPr>
            </w:rPrChange>
          </w:rPr>
          <w:t>(Bisphenol A)</w:t>
        </w:r>
      </w:ins>
    </w:p>
    <w:p w14:paraId="1C0D9AAC" w14:textId="77777777" w:rsidR="00EE785C" w:rsidRDefault="00EE785C" w:rsidP="00EE785C">
      <w:pPr>
        <w:rPr>
          <w:ins w:id="328" w:author="Neeshu Bhadauriya" w:date="2021-12-03T00:19:00Z"/>
        </w:rPr>
      </w:pPr>
      <w:ins w:id="329" w:author="Neeshu Bhadauriya" w:date="2021-12-03T00:19:00Z">
        <w:r>
          <w:rPr>
            <w:noProof/>
          </w:rPr>
          <mc:AlternateContent>
            <mc:Choice Requires="wps">
              <w:drawing>
                <wp:anchor distT="0" distB="0" distL="0" distR="0" simplePos="0" relativeHeight="253024256" behindDoc="1" locked="0" layoutInCell="1" allowOverlap="1" wp14:anchorId="081204D2" wp14:editId="364F937A">
                  <wp:simplePos x="0" y="0"/>
                  <wp:positionH relativeFrom="page">
                    <wp:posOffset>438150</wp:posOffset>
                  </wp:positionH>
                  <wp:positionV relativeFrom="paragraph">
                    <wp:posOffset>113665</wp:posOffset>
                  </wp:positionV>
                  <wp:extent cx="6612255" cy="224155"/>
                  <wp:effectExtent l="0" t="0" r="0" b="0"/>
                  <wp:wrapTopAndBottom/>
                  <wp:docPr id="1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42D0CDB6" w14:textId="77777777" w:rsidR="00EE785C" w:rsidRPr="0073147E" w:rsidRDefault="00EE785C" w:rsidP="00EE785C">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204D2" id="Text Box 23" o:spid="_x0000_s1296" type="#_x0000_t202" style="position:absolute;margin-left:34.5pt;margin-top:8.95pt;width:520.65pt;height:17.65pt;z-index:-25029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" fillcolor="#bfbfbf" strokeweight=".26425mm">
                  <v:textbox inset="0,0,0,0">
                    <w:txbxContent>
                      <w:p w14:paraId="42D0CDB6" w14:textId="77777777" w:rsidR="00EE785C" w:rsidRPr="0073147E" w:rsidRDefault="00EE785C" w:rsidP="00EE785C">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50F37819" w14:textId="77777777" w:rsidR="00EE785C" w:rsidRPr="00B53986" w:rsidRDefault="00EE785C" w:rsidP="00EE785C">
      <w:pPr>
        <w:spacing w:line="240" w:lineRule="auto"/>
        <w:rPr>
          <w:ins w:id="330" w:author="Neeshu Bhadauriya" w:date="2021-12-03T00:19:00Z"/>
          <w:rFonts w:ascii="Arial" w:hAnsi="Arial" w:cs="Arial"/>
          <w:b/>
          <w:bCs/>
          <w:sz w:val="24"/>
          <w:szCs w:val="24"/>
          <w:u w:val="single"/>
        </w:rPr>
      </w:pPr>
      <w:ins w:id="331" w:author="Neeshu Bhadauriya" w:date="2021-12-03T00:19:00Z">
        <w:r w:rsidRPr="00B53986">
          <w:rPr>
            <w:rFonts w:ascii="Arial" w:hAnsi="Arial" w:cs="Arial"/>
            <w:b/>
            <w:bCs/>
            <w:sz w:val="24"/>
            <w:szCs w:val="24"/>
            <w:u w:val="single"/>
          </w:rPr>
          <w:t>Product identifier</w:t>
        </w:r>
      </w:ins>
    </w:p>
    <w:tbl>
      <w:tblPr>
        <w:tblW w:w="10315" w:type="dxa"/>
        <w:tblLook w:val="04A0" w:firstRow="1" w:lastRow="0" w:firstColumn="1" w:lastColumn="0" w:noHBand="0" w:noVBand="1"/>
      </w:tblPr>
      <w:tblGrid>
        <w:gridCol w:w="3822"/>
        <w:gridCol w:w="6493"/>
      </w:tblGrid>
      <w:tr w:rsidR="00EE785C" w:rsidRPr="00B53986" w14:paraId="31534841" w14:textId="77777777" w:rsidTr="001378E4">
        <w:trPr>
          <w:trHeight w:val="386"/>
          <w:ins w:id="332" w:author="Neeshu Bhadauriya" w:date="2021-12-03T00:19:00Z"/>
        </w:trPr>
        <w:tc>
          <w:tcPr>
            <w:tcW w:w="382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7533917" w14:textId="77777777" w:rsidR="00EE785C" w:rsidRPr="00B53986" w:rsidRDefault="00EE785C" w:rsidP="001378E4">
            <w:pPr>
              <w:spacing w:after="0" w:line="240" w:lineRule="auto"/>
              <w:rPr>
                <w:ins w:id="333" w:author="Neeshu Bhadauriya" w:date="2021-12-03T00:19:00Z"/>
                <w:rFonts w:ascii="Calibri" w:eastAsia="Times New Roman" w:hAnsi="Calibri" w:cs="Calibri"/>
                <w:b/>
                <w:bCs/>
                <w:color w:val="000000"/>
                <w:lang w:eastAsia="en-IN"/>
              </w:rPr>
            </w:pPr>
            <w:ins w:id="334" w:author="Neeshu Bhadauriya" w:date="2021-12-03T00:19:00Z">
              <w:r w:rsidRPr="00B53986">
                <w:rPr>
                  <w:rFonts w:ascii="Calibri" w:eastAsia="Times New Roman" w:hAnsi="Calibri" w:cs="Calibri"/>
                  <w:b/>
                  <w:bCs/>
                  <w:color w:val="000000"/>
                  <w:lang w:eastAsia="en-IN"/>
                </w:rPr>
                <w:t>Product Name</w:t>
              </w:r>
            </w:ins>
          </w:p>
        </w:tc>
        <w:tc>
          <w:tcPr>
            <w:tcW w:w="6493" w:type="dxa"/>
            <w:tcBorders>
              <w:top w:val="single" w:sz="8" w:space="0" w:color="auto"/>
              <w:left w:val="nil"/>
              <w:bottom w:val="single" w:sz="4" w:space="0" w:color="auto"/>
              <w:right w:val="single" w:sz="8" w:space="0" w:color="auto"/>
            </w:tcBorders>
            <w:shd w:val="clear" w:color="auto" w:fill="auto"/>
            <w:noWrap/>
            <w:vAlign w:val="center"/>
            <w:hideMark/>
          </w:tcPr>
          <w:p w14:paraId="3EC1F14F" w14:textId="77777777" w:rsidR="00EE785C" w:rsidRPr="00B53986" w:rsidRDefault="00EE785C" w:rsidP="001378E4">
            <w:pPr>
              <w:spacing w:after="0" w:line="240" w:lineRule="auto"/>
              <w:rPr>
                <w:ins w:id="335" w:author="Neeshu Bhadauriya" w:date="2021-12-03T00:19:00Z"/>
                <w:rFonts w:ascii="Calibri" w:eastAsia="Times New Roman" w:hAnsi="Calibri" w:cs="Calibri"/>
                <w:color w:val="000000"/>
                <w:lang w:eastAsia="en-IN"/>
              </w:rPr>
            </w:pPr>
            <w:ins w:id="336" w:author="Neeshu Bhadauriya" w:date="2021-12-03T00:19:00Z">
              <w:r w:rsidRPr="002F2E1A">
                <w:rPr>
                  <w:rFonts w:ascii="Calibri" w:eastAsia="Times New Roman" w:hAnsi="Calibri" w:cs="Calibri"/>
                  <w:color w:val="000000"/>
                  <w:lang w:eastAsia="en-IN"/>
                </w:rPr>
                <w:t>BISPHENOL-A</w:t>
              </w:r>
            </w:ins>
          </w:p>
        </w:tc>
      </w:tr>
      <w:tr w:rsidR="00EE785C" w:rsidRPr="00B53986" w14:paraId="5D400C4A" w14:textId="77777777" w:rsidTr="001378E4">
        <w:trPr>
          <w:trHeight w:val="405"/>
          <w:ins w:id="337" w:author="Neeshu Bhadauriya" w:date="2021-12-03T00:19:00Z"/>
        </w:trPr>
        <w:tc>
          <w:tcPr>
            <w:tcW w:w="3822" w:type="dxa"/>
            <w:tcBorders>
              <w:top w:val="nil"/>
              <w:left w:val="single" w:sz="8" w:space="0" w:color="auto"/>
              <w:bottom w:val="single" w:sz="8" w:space="0" w:color="auto"/>
              <w:right w:val="single" w:sz="8" w:space="0" w:color="auto"/>
            </w:tcBorders>
            <w:shd w:val="clear" w:color="auto" w:fill="auto"/>
            <w:noWrap/>
            <w:vAlign w:val="center"/>
            <w:hideMark/>
          </w:tcPr>
          <w:p w14:paraId="6307B64F" w14:textId="77777777" w:rsidR="00EE785C" w:rsidRPr="00B53986" w:rsidRDefault="00EE785C" w:rsidP="001378E4">
            <w:pPr>
              <w:spacing w:after="0" w:line="240" w:lineRule="auto"/>
              <w:rPr>
                <w:ins w:id="338" w:author="Neeshu Bhadauriya" w:date="2021-12-03T00:19:00Z"/>
                <w:rFonts w:ascii="Calibri" w:eastAsia="Times New Roman" w:hAnsi="Calibri" w:cs="Calibri"/>
                <w:b/>
                <w:bCs/>
                <w:color w:val="000000"/>
                <w:lang w:eastAsia="en-IN"/>
              </w:rPr>
            </w:pPr>
            <w:ins w:id="339" w:author="Neeshu Bhadauriya" w:date="2021-12-03T00:19:00Z">
              <w:r w:rsidRPr="00B53986">
                <w:rPr>
                  <w:rFonts w:ascii="Calibri" w:eastAsia="Times New Roman" w:hAnsi="Calibri" w:cs="Calibri"/>
                  <w:b/>
                  <w:bCs/>
                  <w:color w:val="000000"/>
                  <w:lang w:eastAsia="en-IN"/>
                </w:rPr>
                <w:t>CAS-No</w:t>
              </w:r>
            </w:ins>
          </w:p>
        </w:tc>
        <w:tc>
          <w:tcPr>
            <w:tcW w:w="6493" w:type="dxa"/>
            <w:tcBorders>
              <w:top w:val="nil"/>
              <w:left w:val="nil"/>
              <w:bottom w:val="single" w:sz="8" w:space="0" w:color="auto"/>
              <w:right w:val="single" w:sz="8" w:space="0" w:color="auto"/>
            </w:tcBorders>
            <w:shd w:val="clear" w:color="auto" w:fill="auto"/>
            <w:noWrap/>
            <w:vAlign w:val="center"/>
            <w:hideMark/>
          </w:tcPr>
          <w:p w14:paraId="39E9E697" w14:textId="77777777" w:rsidR="00EE785C" w:rsidRPr="00B53986" w:rsidRDefault="00EE785C" w:rsidP="001378E4">
            <w:pPr>
              <w:spacing w:after="0" w:line="240" w:lineRule="auto"/>
              <w:rPr>
                <w:ins w:id="340" w:author="Neeshu Bhadauriya" w:date="2021-12-03T00:19:00Z"/>
                <w:rFonts w:ascii="Calibri" w:eastAsia="Times New Roman" w:hAnsi="Calibri" w:cs="Calibri"/>
                <w:color w:val="000000"/>
                <w:lang w:eastAsia="en-IN"/>
              </w:rPr>
            </w:pPr>
            <w:ins w:id="341" w:author="Neeshu Bhadauriya" w:date="2021-12-03T00:19:00Z">
              <w:r w:rsidRPr="002F2E1A">
                <w:rPr>
                  <w:rFonts w:ascii="Calibri" w:eastAsia="Times New Roman" w:hAnsi="Calibri" w:cs="Calibri"/>
                  <w:color w:val="000000"/>
                  <w:lang w:eastAsia="en-IN"/>
                </w:rPr>
                <w:t>80-05-7</w:t>
              </w:r>
            </w:ins>
          </w:p>
        </w:tc>
      </w:tr>
    </w:tbl>
    <w:p w14:paraId="7D246020" w14:textId="77777777" w:rsidR="00EE785C" w:rsidRDefault="00EE785C" w:rsidP="00EE785C">
      <w:pPr>
        <w:spacing w:line="240" w:lineRule="auto"/>
        <w:rPr>
          <w:ins w:id="342" w:author="Neeshu Bhadauriya" w:date="2021-12-03T00:19:00Z"/>
        </w:rPr>
      </w:pPr>
      <w:ins w:id="343" w:author="Neeshu Bhadauriya" w:date="2021-12-03T00:19:00Z">
        <w:r>
          <w:rPr>
            <w:noProof/>
          </w:rPr>
          <mc:AlternateContent>
            <mc:Choice Requires="wps">
              <w:drawing>
                <wp:anchor distT="0" distB="0" distL="0" distR="0" simplePos="0" relativeHeight="253025280" behindDoc="1" locked="0" layoutInCell="1" allowOverlap="1" wp14:anchorId="25D98916" wp14:editId="256CDBB3">
                  <wp:simplePos x="0" y="0"/>
                  <wp:positionH relativeFrom="page">
                    <wp:posOffset>440690</wp:posOffset>
                  </wp:positionH>
                  <wp:positionV relativeFrom="paragraph">
                    <wp:posOffset>302895</wp:posOffset>
                  </wp:positionV>
                  <wp:extent cx="6612255" cy="224155"/>
                  <wp:effectExtent l="0" t="0" r="0" b="0"/>
                  <wp:wrapTopAndBottom/>
                  <wp:docPr id="2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D5E0409" w14:textId="77777777" w:rsidR="00EE785C" w:rsidRPr="0073147E" w:rsidRDefault="00EE785C" w:rsidP="00EE785C">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98916" id="Text Box 22" o:spid="_x0000_s1297" type="#_x0000_t202" style="position:absolute;margin-left:34.7pt;margin-top:23.85pt;width:520.65pt;height:17.65pt;z-index:-25029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" fillcolor="#bfbfbf" strokeweight=".26425mm">
                  <v:textbox inset="0,0,0,0">
                    <w:txbxContent>
                      <w:p w14:paraId="7D5E0409" w14:textId="77777777" w:rsidR="00EE785C" w:rsidRPr="0073147E" w:rsidRDefault="00EE785C" w:rsidP="00EE785C">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7788A561" w14:textId="77777777" w:rsidR="00EE785C" w:rsidRDefault="00EE785C" w:rsidP="00EE785C">
      <w:pPr>
        <w:spacing w:line="240" w:lineRule="auto"/>
        <w:rPr>
          <w:ins w:id="344" w:author="Neeshu Bhadauriya" w:date="2021-12-03T00:19:00Z"/>
        </w:rPr>
      </w:pPr>
    </w:p>
    <w:p w14:paraId="503D80E2" w14:textId="77777777" w:rsidR="00EE785C" w:rsidRPr="00B53986" w:rsidRDefault="00EE785C" w:rsidP="00EE785C">
      <w:pPr>
        <w:spacing w:line="240" w:lineRule="auto"/>
        <w:rPr>
          <w:ins w:id="345" w:author="Neeshu Bhadauriya" w:date="2021-12-03T00:19:00Z"/>
          <w:rFonts w:ascii="Arial" w:hAnsi="Arial" w:cs="Arial"/>
          <w:b/>
          <w:bCs/>
          <w:sz w:val="24"/>
          <w:szCs w:val="24"/>
          <w:u w:val="single"/>
        </w:rPr>
      </w:pPr>
      <w:ins w:id="346" w:author="Neeshu Bhadauriya" w:date="2021-12-03T00:19:00Z">
        <w:r w:rsidRPr="00B53986">
          <w:rPr>
            <w:rFonts w:ascii="Arial" w:hAnsi="Arial" w:cs="Arial"/>
            <w:b/>
            <w:bCs/>
            <w:sz w:val="24"/>
            <w:szCs w:val="24"/>
            <w:u w:val="single"/>
          </w:rPr>
          <w:t>Classification</w:t>
        </w:r>
      </w:ins>
    </w:p>
    <w:p w14:paraId="628647AC" w14:textId="77777777" w:rsidR="00EE785C" w:rsidRDefault="00EE785C" w:rsidP="00EE785C">
      <w:pPr>
        <w:spacing w:line="240" w:lineRule="auto"/>
        <w:rPr>
          <w:ins w:id="347" w:author="Neeshu Bhadauriya" w:date="2021-12-03T00:19:00Z"/>
        </w:rPr>
      </w:pPr>
      <w:ins w:id="348" w:author="Neeshu Bhadauriya" w:date="2021-12-03T00:19:00Z">
        <w:r w:rsidRPr="002F2E1A">
          <w:t>Classification of the substance or mixture Classification (EC/1272/2008)</w:t>
        </w:r>
      </w:ins>
    </w:p>
    <w:tbl>
      <w:tblPr>
        <w:tblW w:w="10083" w:type="dxa"/>
        <w:tblLook w:val="04A0" w:firstRow="1" w:lastRow="0" w:firstColumn="1" w:lastColumn="0" w:noHBand="0" w:noVBand="1"/>
        <w:tblPrChange w:id="349" w:author="Neeshu Bhadauriya" w:date="2021-12-03T00:19:00Z">
          <w:tblPr>
            <w:tblW w:w="10460" w:type="dxa"/>
            <w:tblLook w:val="04A0" w:firstRow="1" w:lastRow="0" w:firstColumn="1" w:lastColumn="0" w:noHBand="0" w:noVBand="1"/>
          </w:tblPr>
        </w:tblPrChange>
      </w:tblPr>
      <w:tblGrid>
        <w:gridCol w:w="3953"/>
        <w:gridCol w:w="6130"/>
        <w:tblGridChange w:id="350">
          <w:tblGrid>
            <w:gridCol w:w="4101"/>
            <w:gridCol w:w="6359"/>
          </w:tblGrid>
        </w:tblGridChange>
      </w:tblGrid>
      <w:tr w:rsidR="00EE785C" w:rsidRPr="0073147E" w14:paraId="3ABD65E4" w14:textId="77777777" w:rsidTr="001378E4">
        <w:trPr>
          <w:trHeight w:val="306"/>
          <w:ins w:id="351" w:author="Neeshu Bhadauriya" w:date="2021-12-03T00:19:00Z"/>
          <w:trPrChange w:id="352" w:author="Neeshu Bhadauriya" w:date="2021-12-03T00:19:00Z">
            <w:trPr>
              <w:trHeight w:val="300"/>
            </w:trPr>
          </w:trPrChange>
        </w:trPr>
        <w:tc>
          <w:tcPr>
            <w:tcW w:w="3953" w:type="dxa"/>
            <w:tcBorders>
              <w:top w:val="single" w:sz="8" w:space="0" w:color="auto"/>
              <w:left w:val="single" w:sz="8" w:space="0" w:color="auto"/>
              <w:bottom w:val="single" w:sz="4" w:space="0" w:color="auto"/>
              <w:right w:val="single" w:sz="4" w:space="0" w:color="auto"/>
            </w:tcBorders>
            <w:shd w:val="clear" w:color="auto" w:fill="auto"/>
            <w:noWrap/>
            <w:vAlign w:val="bottom"/>
            <w:tcPrChange w:id="353" w:author="Neeshu Bhadauriya" w:date="2021-12-03T00:19:00Z">
              <w:tcPr>
                <w:tcW w:w="4101" w:type="dxa"/>
                <w:tcBorders>
                  <w:top w:val="single" w:sz="8" w:space="0" w:color="auto"/>
                  <w:left w:val="single" w:sz="8" w:space="0" w:color="auto"/>
                  <w:bottom w:val="single" w:sz="4" w:space="0" w:color="auto"/>
                  <w:right w:val="single" w:sz="4" w:space="0" w:color="auto"/>
                </w:tcBorders>
                <w:shd w:val="clear" w:color="auto" w:fill="auto"/>
                <w:noWrap/>
                <w:vAlign w:val="bottom"/>
              </w:tcPr>
            </w:tcPrChange>
          </w:tcPr>
          <w:p w14:paraId="54788F10" w14:textId="77777777" w:rsidR="00EE785C" w:rsidRPr="0073147E" w:rsidRDefault="00EE785C" w:rsidP="001378E4">
            <w:pPr>
              <w:rPr>
                <w:ins w:id="354" w:author="Neeshu Bhadauriya" w:date="2021-12-03T00:19:00Z"/>
                <w:rFonts w:ascii="Arial" w:eastAsia="Times New Roman" w:hAnsi="Arial" w:cs="Arial"/>
                <w:b/>
                <w:bCs/>
                <w:color w:val="000000"/>
                <w:sz w:val="18"/>
                <w:szCs w:val="18"/>
                <w:lang w:eastAsia="en-IN"/>
              </w:rPr>
            </w:pPr>
            <w:ins w:id="355" w:author="Neeshu Bhadauriya" w:date="2021-12-03T00:19:00Z">
              <w:r w:rsidRPr="002F2E1A">
                <w:rPr>
                  <w:rFonts w:ascii="Arial" w:eastAsia="Times New Roman" w:hAnsi="Arial" w:cs="Arial"/>
                  <w:b/>
                  <w:bCs/>
                  <w:color w:val="000000"/>
                  <w:sz w:val="18"/>
                  <w:szCs w:val="18"/>
                  <w:lang w:eastAsia="en-IN"/>
                </w:rPr>
                <w:t>Physical hazards</w:t>
              </w:r>
            </w:ins>
          </w:p>
        </w:tc>
        <w:tc>
          <w:tcPr>
            <w:tcW w:w="6130" w:type="dxa"/>
            <w:tcBorders>
              <w:top w:val="single" w:sz="8" w:space="0" w:color="auto"/>
              <w:left w:val="nil"/>
              <w:bottom w:val="single" w:sz="4" w:space="0" w:color="auto"/>
              <w:right w:val="single" w:sz="8" w:space="0" w:color="auto"/>
            </w:tcBorders>
            <w:shd w:val="clear" w:color="auto" w:fill="auto"/>
            <w:noWrap/>
            <w:vAlign w:val="center"/>
            <w:hideMark/>
            <w:tcPrChange w:id="356" w:author="Neeshu Bhadauriya" w:date="2021-12-03T00:19:00Z">
              <w:tcPr>
                <w:tcW w:w="6359" w:type="dxa"/>
                <w:tcBorders>
                  <w:top w:val="single" w:sz="8" w:space="0" w:color="auto"/>
                  <w:left w:val="nil"/>
                  <w:bottom w:val="single" w:sz="4" w:space="0" w:color="auto"/>
                  <w:right w:val="single" w:sz="8" w:space="0" w:color="auto"/>
                </w:tcBorders>
                <w:shd w:val="clear" w:color="auto" w:fill="auto"/>
                <w:noWrap/>
                <w:vAlign w:val="center"/>
                <w:hideMark/>
              </w:tcPr>
            </w:tcPrChange>
          </w:tcPr>
          <w:p w14:paraId="30154323" w14:textId="77777777" w:rsidR="00EE785C" w:rsidRPr="0073147E" w:rsidRDefault="00EE785C" w:rsidP="001378E4">
            <w:pPr>
              <w:rPr>
                <w:ins w:id="357" w:author="Neeshu Bhadauriya" w:date="2021-12-03T00:19:00Z"/>
                <w:rFonts w:ascii="Arial" w:eastAsia="Times New Roman" w:hAnsi="Arial" w:cs="Arial"/>
                <w:color w:val="000000"/>
                <w:sz w:val="18"/>
                <w:szCs w:val="18"/>
                <w:lang w:eastAsia="en-IN"/>
              </w:rPr>
            </w:pPr>
            <w:ins w:id="358" w:author="Neeshu Bhadauriya" w:date="2021-12-03T00:19:00Z">
              <w:r w:rsidRPr="002F2E1A">
                <w:rPr>
                  <w:rFonts w:ascii="Arial" w:eastAsia="Times New Roman" w:hAnsi="Arial" w:cs="Arial"/>
                  <w:color w:val="000000"/>
                  <w:sz w:val="18"/>
                  <w:szCs w:val="18"/>
                  <w:lang w:eastAsia="en-IN"/>
                </w:rPr>
                <w:t>Not Classified</w:t>
              </w:r>
            </w:ins>
          </w:p>
        </w:tc>
      </w:tr>
      <w:tr w:rsidR="00EE785C" w:rsidRPr="0073147E" w14:paraId="6B9CEF37" w14:textId="77777777" w:rsidTr="001378E4">
        <w:trPr>
          <w:trHeight w:val="306"/>
          <w:ins w:id="359" w:author="Neeshu Bhadauriya" w:date="2021-12-03T00:19:00Z"/>
          <w:trPrChange w:id="360" w:author="Neeshu Bhadauriya" w:date="2021-12-03T00:19:00Z">
            <w:trPr>
              <w:trHeight w:val="300"/>
            </w:trPr>
          </w:trPrChange>
        </w:trPr>
        <w:tc>
          <w:tcPr>
            <w:tcW w:w="3953" w:type="dxa"/>
            <w:tcBorders>
              <w:top w:val="nil"/>
              <w:left w:val="single" w:sz="8" w:space="0" w:color="auto"/>
              <w:bottom w:val="single" w:sz="4" w:space="0" w:color="auto"/>
              <w:right w:val="single" w:sz="4" w:space="0" w:color="auto"/>
            </w:tcBorders>
            <w:shd w:val="clear" w:color="auto" w:fill="auto"/>
            <w:noWrap/>
            <w:vAlign w:val="bottom"/>
            <w:tcPrChange w:id="361" w:author="Neeshu Bhadauriya" w:date="2021-12-03T00:19:00Z">
              <w:tcPr>
                <w:tcW w:w="4101" w:type="dxa"/>
                <w:tcBorders>
                  <w:top w:val="nil"/>
                  <w:left w:val="single" w:sz="8" w:space="0" w:color="auto"/>
                  <w:bottom w:val="single" w:sz="4" w:space="0" w:color="auto"/>
                  <w:right w:val="single" w:sz="4" w:space="0" w:color="auto"/>
                </w:tcBorders>
                <w:shd w:val="clear" w:color="auto" w:fill="auto"/>
                <w:noWrap/>
                <w:vAlign w:val="bottom"/>
              </w:tcPr>
            </w:tcPrChange>
          </w:tcPr>
          <w:p w14:paraId="0EFA9CF2" w14:textId="77777777" w:rsidR="00EE785C" w:rsidRPr="0073147E" w:rsidRDefault="00EE785C" w:rsidP="001378E4">
            <w:pPr>
              <w:rPr>
                <w:ins w:id="362" w:author="Neeshu Bhadauriya" w:date="2021-12-03T00:19:00Z"/>
                <w:rFonts w:ascii="Arial" w:eastAsia="Times New Roman" w:hAnsi="Arial" w:cs="Arial"/>
                <w:b/>
                <w:bCs/>
                <w:color w:val="000000"/>
                <w:sz w:val="18"/>
                <w:szCs w:val="18"/>
                <w:lang w:eastAsia="en-IN"/>
              </w:rPr>
            </w:pPr>
            <w:ins w:id="363" w:author="Neeshu Bhadauriya" w:date="2021-12-03T00:19:00Z">
              <w:r w:rsidRPr="002F2E1A">
                <w:rPr>
                  <w:rFonts w:ascii="Arial" w:eastAsia="Times New Roman" w:hAnsi="Arial" w:cs="Arial"/>
                  <w:b/>
                  <w:bCs/>
                  <w:color w:val="000000"/>
                  <w:sz w:val="18"/>
                  <w:szCs w:val="18"/>
                  <w:lang w:eastAsia="en-IN"/>
                </w:rPr>
                <w:t>Health hazards</w:t>
              </w:r>
            </w:ins>
          </w:p>
        </w:tc>
        <w:tc>
          <w:tcPr>
            <w:tcW w:w="6130" w:type="dxa"/>
            <w:tcBorders>
              <w:top w:val="nil"/>
              <w:left w:val="nil"/>
              <w:bottom w:val="single" w:sz="4" w:space="0" w:color="auto"/>
              <w:right w:val="single" w:sz="8" w:space="0" w:color="auto"/>
            </w:tcBorders>
            <w:shd w:val="clear" w:color="auto" w:fill="auto"/>
            <w:noWrap/>
            <w:vAlign w:val="center"/>
            <w:hideMark/>
            <w:tcPrChange w:id="364" w:author="Neeshu Bhadauriya" w:date="2021-12-03T00:19:00Z">
              <w:tcPr>
                <w:tcW w:w="6359" w:type="dxa"/>
                <w:tcBorders>
                  <w:top w:val="nil"/>
                  <w:left w:val="nil"/>
                  <w:bottom w:val="single" w:sz="4" w:space="0" w:color="auto"/>
                  <w:right w:val="single" w:sz="8" w:space="0" w:color="auto"/>
                </w:tcBorders>
                <w:shd w:val="clear" w:color="auto" w:fill="auto"/>
                <w:noWrap/>
                <w:vAlign w:val="center"/>
                <w:hideMark/>
              </w:tcPr>
            </w:tcPrChange>
          </w:tcPr>
          <w:p w14:paraId="3F639D79" w14:textId="77777777" w:rsidR="00EE785C" w:rsidRPr="0073147E" w:rsidRDefault="00EE785C" w:rsidP="001378E4">
            <w:pPr>
              <w:rPr>
                <w:ins w:id="365" w:author="Neeshu Bhadauriya" w:date="2021-12-03T00:19:00Z"/>
                <w:rFonts w:ascii="Arial" w:eastAsia="Times New Roman" w:hAnsi="Arial" w:cs="Arial"/>
                <w:color w:val="000000"/>
                <w:sz w:val="18"/>
                <w:szCs w:val="18"/>
                <w:lang w:eastAsia="en-IN"/>
              </w:rPr>
            </w:pPr>
            <w:ins w:id="366" w:author="Neeshu Bhadauriya" w:date="2021-12-03T00:19:00Z">
              <w:r w:rsidRPr="002F2E1A">
                <w:rPr>
                  <w:rFonts w:ascii="Arial" w:eastAsia="Times New Roman" w:hAnsi="Arial" w:cs="Arial"/>
                  <w:color w:val="000000"/>
                  <w:sz w:val="18"/>
                  <w:szCs w:val="18"/>
                  <w:lang w:eastAsia="en-IN"/>
                </w:rPr>
                <w:t xml:space="preserve">Eye Dam. 1 - H318 Skin Sens. 1 - H317 </w:t>
              </w:r>
              <w:proofErr w:type="spellStart"/>
              <w:r w:rsidRPr="002F2E1A">
                <w:rPr>
                  <w:rFonts w:ascii="Arial" w:eastAsia="Times New Roman" w:hAnsi="Arial" w:cs="Arial"/>
                  <w:color w:val="000000"/>
                  <w:sz w:val="18"/>
                  <w:szCs w:val="18"/>
                  <w:lang w:eastAsia="en-IN"/>
                </w:rPr>
                <w:t>Repr</w:t>
              </w:r>
              <w:proofErr w:type="spellEnd"/>
              <w:r w:rsidRPr="002F2E1A">
                <w:rPr>
                  <w:rFonts w:ascii="Arial" w:eastAsia="Times New Roman" w:hAnsi="Arial" w:cs="Arial"/>
                  <w:color w:val="000000"/>
                  <w:sz w:val="18"/>
                  <w:szCs w:val="18"/>
                  <w:lang w:eastAsia="en-IN"/>
                </w:rPr>
                <w:t>. 1B - H360 STOT SE 3 - H335</w:t>
              </w:r>
            </w:ins>
          </w:p>
        </w:tc>
      </w:tr>
      <w:tr w:rsidR="00EE785C" w:rsidRPr="0073147E" w14:paraId="6A4D3900" w14:textId="77777777" w:rsidTr="001378E4">
        <w:trPr>
          <w:trHeight w:val="306"/>
          <w:ins w:id="367" w:author="Neeshu Bhadauriya" w:date="2021-12-03T00:19:00Z"/>
          <w:trPrChange w:id="368" w:author="Neeshu Bhadauriya" w:date="2021-12-03T00:19:00Z">
            <w:trPr>
              <w:trHeight w:val="300"/>
            </w:trPr>
          </w:trPrChange>
        </w:trPr>
        <w:tc>
          <w:tcPr>
            <w:tcW w:w="3953" w:type="dxa"/>
            <w:tcBorders>
              <w:top w:val="nil"/>
              <w:left w:val="single" w:sz="8" w:space="0" w:color="auto"/>
              <w:bottom w:val="single" w:sz="4" w:space="0" w:color="auto"/>
              <w:right w:val="single" w:sz="4" w:space="0" w:color="auto"/>
            </w:tcBorders>
            <w:shd w:val="clear" w:color="auto" w:fill="auto"/>
            <w:noWrap/>
            <w:vAlign w:val="bottom"/>
            <w:tcPrChange w:id="369" w:author="Neeshu Bhadauriya" w:date="2021-12-03T00:19:00Z">
              <w:tcPr>
                <w:tcW w:w="4101" w:type="dxa"/>
                <w:tcBorders>
                  <w:top w:val="nil"/>
                  <w:left w:val="single" w:sz="8" w:space="0" w:color="auto"/>
                  <w:bottom w:val="single" w:sz="4" w:space="0" w:color="auto"/>
                  <w:right w:val="single" w:sz="4" w:space="0" w:color="auto"/>
                </w:tcBorders>
                <w:shd w:val="clear" w:color="auto" w:fill="auto"/>
                <w:noWrap/>
                <w:vAlign w:val="bottom"/>
              </w:tcPr>
            </w:tcPrChange>
          </w:tcPr>
          <w:p w14:paraId="7E91FD06" w14:textId="77777777" w:rsidR="00EE785C" w:rsidRPr="0073147E" w:rsidRDefault="00EE785C" w:rsidP="001378E4">
            <w:pPr>
              <w:rPr>
                <w:ins w:id="370" w:author="Neeshu Bhadauriya" w:date="2021-12-03T00:19:00Z"/>
                <w:rFonts w:ascii="Arial" w:eastAsia="Times New Roman" w:hAnsi="Arial" w:cs="Arial"/>
                <w:b/>
                <w:bCs/>
                <w:color w:val="000000"/>
                <w:sz w:val="18"/>
                <w:szCs w:val="18"/>
                <w:lang w:eastAsia="en-IN"/>
              </w:rPr>
            </w:pPr>
            <w:ins w:id="371" w:author="Neeshu Bhadauriya" w:date="2021-12-03T00:19:00Z">
              <w:r w:rsidRPr="002F2E1A">
                <w:rPr>
                  <w:rFonts w:ascii="Arial" w:eastAsia="Times New Roman" w:hAnsi="Arial" w:cs="Arial"/>
                  <w:b/>
                  <w:bCs/>
                  <w:color w:val="000000"/>
                  <w:sz w:val="18"/>
                  <w:szCs w:val="18"/>
                  <w:lang w:eastAsia="en-IN"/>
                </w:rPr>
                <w:t>Environmental hazards</w:t>
              </w:r>
            </w:ins>
          </w:p>
        </w:tc>
        <w:tc>
          <w:tcPr>
            <w:tcW w:w="6130" w:type="dxa"/>
            <w:tcBorders>
              <w:top w:val="nil"/>
              <w:left w:val="nil"/>
              <w:bottom w:val="single" w:sz="4" w:space="0" w:color="auto"/>
              <w:right w:val="single" w:sz="8" w:space="0" w:color="auto"/>
            </w:tcBorders>
            <w:shd w:val="clear" w:color="auto" w:fill="auto"/>
            <w:noWrap/>
            <w:vAlign w:val="center"/>
            <w:hideMark/>
            <w:tcPrChange w:id="372" w:author="Neeshu Bhadauriya" w:date="2021-12-03T00:19:00Z">
              <w:tcPr>
                <w:tcW w:w="6359" w:type="dxa"/>
                <w:tcBorders>
                  <w:top w:val="nil"/>
                  <w:left w:val="nil"/>
                  <w:bottom w:val="single" w:sz="4" w:space="0" w:color="auto"/>
                  <w:right w:val="single" w:sz="8" w:space="0" w:color="auto"/>
                </w:tcBorders>
                <w:shd w:val="clear" w:color="auto" w:fill="auto"/>
                <w:noWrap/>
                <w:vAlign w:val="center"/>
                <w:hideMark/>
              </w:tcPr>
            </w:tcPrChange>
          </w:tcPr>
          <w:p w14:paraId="41A4CCAF" w14:textId="77777777" w:rsidR="00EE785C" w:rsidRPr="0073147E" w:rsidRDefault="00EE785C" w:rsidP="001378E4">
            <w:pPr>
              <w:rPr>
                <w:ins w:id="373" w:author="Neeshu Bhadauriya" w:date="2021-12-03T00:19:00Z"/>
                <w:rFonts w:ascii="Arial" w:eastAsia="Times New Roman" w:hAnsi="Arial" w:cs="Arial"/>
                <w:color w:val="000000"/>
                <w:sz w:val="18"/>
                <w:szCs w:val="18"/>
                <w:lang w:eastAsia="en-IN"/>
              </w:rPr>
            </w:pPr>
            <w:ins w:id="374" w:author="Neeshu Bhadauriya" w:date="2021-12-03T00:19:00Z">
              <w:r w:rsidRPr="002F2E1A">
                <w:rPr>
                  <w:rFonts w:ascii="Arial" w:eastAsia="Times New Roman" w:hAnsi="Arial" w:cs="Arial"/>
                  <w:color w:val="000000"/>
                  <w:sz w:val="18"/>
                  <w:szCs w:val="18"/>
                  <w:lang w:eastAsia="en-IN"/>
                </w:rPr>
                <w:t>Aquatic Chronic 2 - H411</w:t>
              </w:r>
            </w:ins>
          </w:p>
        </w:tc>
      </w:tr>
    </w:tbl>
    <w:p w14:paraId="2F90B6A1" w14:textId="77777777" w:rsidR="00EE785C" w:rsidRDefault="00EE785C" w:rsidP="00EE785C">
      <w:pPr>
        <w:spacing w:line="240" w:lineRule="auto"/>
        <w:rPr>
          <w:ins w:id="375" w:author="Neeshu Bhadauriya" w:date="2021-12-03T00:19:00Z"/>
        </w:rPr>
      </w:pPr>
      <w:ins w:id="376" w:author="Neeshu Bhadauriya" w:date="2021-12-03T00:19:00Z">
        <w:r>
          <w:rPr>
            <w:noProof/>
          </w:rPr>
          <mc:AlternateContent>
            <mc:Choice Requires="wps">
              <w:drawing>
                <wp:anchor distT="0" distB="0" distL="0" distR="0" simplePos="0" relativeHeight="253026304" behindDoc="1" locked="0" layoutInCell="1" allowOverlap="1" wp14:anchorId="5C35192C" wp14:editId="7C13A132">
                  <wp:simplePos x="0" y="0"/>
                  <wp:positionH relativeFrom="page">
                    <wp:posOffset>570865</wp:posOffset>
                  </wp:positionH>
                  <wp:positionV relativeFrom="paragraph">
                    <wp:posOffset>351155</wp:posOffset>
                  </wp:positionV>
                  <wp:extent cx="6478905" cy="271780"/>
                  <wp:effectExtent l="0" t="0" r="17145" b="13970"/>
                  <wp:wrapTopAndBottom/>
                  <wp:docPr id="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630E7B30" w14:textId="77777777" w:rsidR="00EE785C" w:rsidRPr="00B53986" w:rsidRDefault="00EE785C" w:rsidP="00EE785C">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5192C" id="Text Box 11" o:spid="_x0000_s1298" type="#_x0000_t202" style="position:absolute;margin-left:44.95pt;margin-top:27.65pt;width:510.15pt;height:21.4pt;z-index:-25029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" fillcolor="#bfbfbf" strokeweight=".26425mm">
                  <v:textbox inset="0,0,0,0">
                    <w:txbxContent>
                      <w:p w14:paraId="630E7B30" w14:textId="77777777" w:rsidR="00EE785C" w:rsidRPr="00B53986" w:rsidRDefault="00EE785C" w:rsidP="00EE785C">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5DBAFB1B" w14:textId="77777777" w:rsidR="00EE785C" w:rsidRDefault="00EE785C" w:rsidP="00EE785C">
      <w:pPr>
        <w:spacing w:line="240" w:lineRule="auto"/>
        <w:rPr>
          <w:ins w:id="377" w:author="Neeshu Bhadauriya" w:date="2021-12-03T00:19:00Z"/>
        </w:rPr>
      </w:pPr>
    </w:p>
    <w:tbl>
      <w:tblPr>
        <w:tblW w:w="10168" w:type="dxa"/>
        <w:tblLook w:val="04A0" w:firstRow="1" w:lastRow="0" w:firstColumn="1" w:lastColumn="0" w:noHBand="0" w:noVBand="1"/>
        <w:tblPrChange w:id="378" w:author="Neeshu Bhadauriya" w:date="2021-12-03T00:19:00Z">
          <w:tblPr>
            <w:tblW w:w="10364" w:type="dxa"/>
            <w:tblLook w:val="04A0" w:firstRow="1" w:lastRow="0" w:firstColumn="1" w:lastColumn="0" w:noHBand="0" w:noVBand="1"/>
          </w:tblPr>
        </w:tblPrChange>
      </w:tblPr>
      <w:tblGrid>
        <w:gridCol w:w="6332"/>
        <w:gridCol w:w="3836"/>
        <w:tblGridChange w:id="379">
          <w:tblGrid>
            <w:gridCol w:w="6454"/>
            <w:gridCol w:w="3910"/>
          </w:tblGrid>
        </w:tblGridChange>
      </w:tblGrid>
      <w:tr w:rsidR="00EE785C" w:rsidRPr="00B53986" w14:paraId="4CD02629" w14:textId="77777777" w:rsidTr="001378E4">
        <w:trPr>
          <w:trHeight w:val="228"/>
          <w:ins w:id="380" w:author="Neeshu Bhadauriya" w:date="2021-12-03T00:19:00Z"/>
          <w:trPrChange w:id="381" w:author="Neeshu Bhadauriya" w:date="2021-12-03T00:19:00Z">
            <w:trPr>
              <w:trHeight w:val="228"/>
            </w:trPr>
          </w:trPrChange>
        </w:trPr>
        <w:tc>
          <w:tcPr>
            <w:tcW w:w="6332" w:type="dxa"/>
            <w:tcBorders>
              <w:top w:val="single" w:sz="8" w:space="0" w:color="auto"/>
              <w:left w:val="single" w:sz="8" w:space="0" w:color="auto"/>
              <w:bottom w:val="single" w:sz="4" w:space="0" w:color="auto"/>
              <w:right w:val="single" w:sz="4" w:space="0" w:color="auto"/>
            </w:tcBorders>
            <w:shd w:val="clear" w:color="auto" w:fill="auto"/>
            <w:noWrap/>
            <w:vAlign w:val="center"/>
            <w:hideMark/>
            <w:tcPrChange w:id="382" w:author="Neeshu Bhadauriya" w:date="2021-12-03T00:19:00Z">
              <w:tcPr>
                <w:tcW w:w="6454" w:type="dxa"/>
                <w:tcBorders>
                  <w:top w:val="single" w:sz="8" w:space="0" w:color="auto"/>
                  <w:left w:val="single" w:sz="8" w:space="0" w:color="auto"/>
                  <w:bottom w:val="single" w:sz="4" w:space="0" w:color="auto"/>
                  <w:right w:val="single" w:sz="4" w:space="0" w:color="auto"/>
                </w:tcBorders>
                <w:shd w:val="clear" w:color="auto" w:fill="auto"/>
                <w:noWrap/>
                <w:vAlign w:val="center"/>
                <w:hideMark/>
              </w:tcPr>
            </w:tcPrChange>
          </w:tcPr>
          <w:p w14:paraId="6940129F" w14:textId="77777777" w:rsidR="00EE785C" w:rsidRPr="00B53986" w:rsidRDefault="00EE785C" w:rsidP="001378E4">
            <w:pPr>
              <w:spacing w:after="0" w:line="240" w:lineRule="auto"/>
              <w:rPr>
                <w:ins w:id="383" w:author="Neeshu Bhadauriya" w:date="2021-12-03T00:19:00Z"/>
                <w:rFonts w:ascii="Arial" w:eastAsia="Times New Roman" w:hAnsi="Arial" w:cs="Arial"/>
                <w:b/>
                <w:bCs/>
                <w:color w:val="000000"/>
                <w:sz w:val="18"/>
                <w:szCs w:val="18"/>
                <w:lang w:eastAsia="en-IN"/>
              </w:rPr>
            </w:pPr>
            <w:ins w:id="384" w:author="Neeshu Bhadauriya" w:date="2021-12-03T00:19:00Z">
              <w:r w:rsidRPr="00A031D5">
                <w:rPr>
                  <w:rFonts w:ascii="Arial" w:hAnsi="Arial" w:cs="Arial"/>
                  <w:b/>
                  <w:bCs/>
                  <w:color w:val="000000"/>
                  <w:w w:val="95"/>
                  <w:sz w:val="18"/>
                  <w:szCs w:val="18"/>
                  <w:lang w:val="en-US"/>
                </w:rPr>
                <w:t>Appearance</w:t>
              </w:r>
            </w:ins>
          </w:p>
        </w:tc>
        <w:tc>
          <w:tcPr>
            <w:tcW w:w="3836" w:type="dxa"/>
            <w:tcBorders>
              <w:top w:val="single" w:sz="8" w:space="0" w:color="auto"/>
              <w:left w:val="nil"/>
              <w:bottom w:val="single" w:sz="4" w:space="0" w:color="auto"/>
              <w:right w:val="single" w:sz="8" w:space="0" w:color="auto"/>
            </w:tcBorders>
            <w:shd w:val="clear" w:color="auto" w:fill="auto"/>
            <w:noWrap/>
            <w:hideMark/>
            <w:tcPrChange w:id="385" w:author="Neeshu Bhadauriya" w:date="2021-12-03T00:19:00Z">
              <w:tcPr>
                <w:tcW w:w="3910" w:type="dxa"/>
                <w:tcBorders>
                  <w:top w:val="single" w:sz="8" w:space="0" w:color="auto"/>
                  <w:left w:val="nil"/>
                  <w:bottom w:val="single" w:sz="4" w:space="0" w:color="auto"/>
                  <w:right w:val="single" w:sz="8" w:space="0" w:color="auto"/>
                </w:tcBorders>
                <w:shd w:val="clear" w:color="auto" w:fill="auto"/>
                <w:noWrap/>
                <w:hideMark/>
              </w:tcPr>
            </w:tcPrChange>
          </w:tcPr>
          <w:p w14:paraId="5A175978" w14:textId="77777777" w:rsidR="00EE785C" w:rsidRPr="00B53986" w:rsidRDefault="00EE785C" w:rsidP="001378E4">
            <w:pPr>
              <w:spacing w:after="0" w:line="240" w:lineRule="auto"/>
              <w:jc w:val="center"/>
              <w:rPr>
                <w:ins w:id="386" w:author="Neeshu Bhadauriya" w:date="2021-12-03T00:19:00Z"/>
                <w:rFonts w:ascii="Arial" w:eastAsia="Times New Roman" w:hAnsi="Arial" w:cs="Arial"/>
                <w:color w:val="000000"/>
                <w:sz w:val="18"/>
                <w:szCs w:val="18"/>
                <w:lang w:eastAsia="en-IN"/>
              </w:rPr>
            </w:pPr>
            <w:ins w:id="387" w:author="Neeshu Bhadauriya" w:date="2021-12-03T00:19:00Z">
              <w:r w:rsidRPr="00A031D5">
                <w:rPr>
                  <w:rFonts w:ascii="Arial" w:hAnsi="Arial" w:cs="Arial"/>
                </w:rPr>
                <w:t>Flakes. Crystals.</w:t>
              </w:r>
            </w:ins>
          </w:p>
        </w:tc>
      </w:tr>
      <w:tr w:rsidR="00EE785C" w:rsidRPr="00B53986" w14:paraId="68E3EC35" w14:textId="77777777" w:rsidTr="001378E4">
        <w:trPr>
          <w:trHeight w:val="228"/>
          <w:ins w:id="388" w:author="Neeshu Bhadauriya" w:date="2021-12-03T00:19:00Z"/>
          <w:trPrChange w:id="389"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390"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854DD5E" w14:textId="77777777" w:rsidR="00EE785C" w:rsidRPr="00B53986" w:rsidRDefault="00EE785C" w:rsidP="001378E4">
            <w:pPr>
              <w:spacing w:after="0" w:line="240" w:lineRule="auto"/>
              <w:rPr>
                <w:ins w:id="391" w:author="Neeshu Bhadauriya" w:date="2021-12-03T00:19:00Z"/>
                <w:rFonts w:ascii="Arial" w:eastAsia="Times New Roman" w:hAnsi="Arial" w:cs="Arial"/>
                <w:b/>
                <w:bCs/>
                <w:color w:val="000000"/>
                <w:sz w:val="18"/>
                <w:szCs w:val="18"/>
                <w:lang w:eastAsia="en-IN"/>
              </w:rPr>
            </w:pPr>
            <w:ins w:id="392" w:author="Neeshu Bhadauriya" w:date="2021-12-03T00:19:00Z">
              <w:r w:rsidRPr="00A031D5">
                <w:rPr>
                  <w:rFonts w:ascii="Arial" w:hAnsi="Arial" w:cs="Arial"/>
                  <w:b/>
                  <w:bCs/>
                  <w:color w:val="000000"/>
                  <w:sz w:val="18"/>
                  <w:szCs w:val="18"/>
                  <w:lang w:val="en-US"/>
                </w:rPr>
                <w:t>Color</w:t>
              </w:r>
            </w:ins>
          </w:p>
        </w:tc>
        <w:tc>
          <w:tcPr>
            <w:tcW w:w="3836" w:type="dxa"/>
            <w:tcBorders>
              <w:top w:val="nil"/>
              <w:left w:val="nil"/>
              <w:bottom w:val="single" w:sz="4" w:space="0" w:color="auto"/>
              <w:right w:val="single" w:sz="8" w:space="0" w:color="auto"/>
            </w:tcBorders>
            <w:shd w:val="clear" w:color="auto" w:fill="auto"/>
            <w:noWrap/>
            <w:hideMark/>
            <w:tcPrChange w:id="393"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1ABD3D43" w14:textId="77777777" w:rsidR="00EE785C" w:rsidRPr="00B53986" w:rsidRDefault="00EE785C" w:rsidP="001378E4">
            <w:pPr>
              <w:spacing w:after="0" w:line="240" w:lineRule="auto"/>
              <w:jc w:val="center"/>
              <w:rPr>
                <w:ins w:id="394" w:author="Neeshu Bhadauriya" w:date="2021-12-03T00:19:00Z"/>
                <w:rFonts w:ascii="Arial" w:eastAsia="Times New Roman" w:hAnsi="Arial" w:cs="Arial"/>
                <w:color w:val="000000"/>
                <w:sz w:val="18"/>
                <w:szCs w:val="18"/>
                <w:lang w:eastAsia="en-IN"/>
              </w:rPr>
            </w:pPr>
            <w:ins w:id="395" w:author="Neeshu Bhadauriya" w:date="2021-12-03T00:19:00Z">
              <w:r w:rsidRPr="00A031D5">
                <w:rPr>
                  <w:rFonts w:ascii="Arial" w:hAnsi="Arial" w:cs="Arial"/>
                </w:rPr>
                <w:t>White.</w:t>
              </w:r>
            </w:ins>
          </w:p>
        </w:tc>
      </w:tr>
      <w:tr w:rsidR="00EE785C" w:rsidRPr="00B53986" w14:paraId="66AD9448" w14:textId="77777777" w:rsidTr="001378E4">
        <w:trPr>
          <w:trHeight w:val="228"/>
          <w:ins w:id="396" w:author="Neeshu Bhadauriya" w:date="2021-12-03T00:19:00Z"/>
          <w:trPrChange w:id="397"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398"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AE9A84A" w14:textId="77777777" w:rsidR="00EE785C" w:rsidRPr="00B53986" w:rsidRDefault="00EE785C" w:rsidP="001378E4">
            <w:pPr>
              <w:spacing w:after="0" w:line="240" w:lineRule="auto"/>
              <w:rPr>
                <w:ins w:id="399" w:author="Neeshu Bhadauriya" w:date="2021-12-03T00:19:00Z"/>
                <w:rFonts w:ascii="Arial" w:eastAsia="Times New Roman" w:hAnsi="Arial" w:cs="Arial"/>
                <w:b/>
                <w:bCs/>
                <w:color w:val="000000"/>
                <w:sz w:val="18"/>
                <w:szCs w:val="18"/>
                <w:lang w:eastAsia="en-IN"/>
              </w:rPr>
            </w:pPr>
            <w:proofErr w:type="spellStart"/>
            <w:ins w:id="400" w:author="Neeshu Bhadauriya" w:date="2021-12-03T00:19:00Z">
              <w:r w:rsidRPr="00A031D5">
                <w:rPr>
                  <w:rFonts w:ascii="Arial" w:hAnsi="Arial" w:cs="Arial"/>
                  <w:b/>
                  <w:bCs/>
                  <w:color w:val="000000"/>
                  <w:sz w:val="18"/>
                  <w:szCs w:val="18"/>
                  <w:lang w:val="en-US"/>
                </w:rPr>
                <w:t>Odour</w:t>
              </w:r>
              <w:proofErr w:type="spellEnd"/>
            </w:ins>
          </w:p>
        </w:tc>
        <w:tc>
          <w:tcPr>
            <w:tcW w:w="3836" w:type="dxa"/>
            <w:tcBorders>
              <w:top w:val="nil"/>
              <w:left w:val="nil"/>
              <w:bottom w:val="single" w:sz="4" w:space="0" w:color="auto"/>
              <w:right w:val="single" w:sz="8" w:space="0" w:color="auto"/>
            </w:tcBorders>
            <w:shd w:val="clear" w:color="auto" w:fill="auto"/>
            <w:noWrap/>
            <w:hideMark/>
            <w:tcPrChange w:id="401"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40E9DC19" w14:textId="77777777" w:rsidR="00EE785C" w:rsidRPr="00B53986" w:rsidRDefault="00EE785C" w:rsidP="001378E4">
            <w:pPr>
              <w:spacing w:after="0" w:line="240" w:lineRule="auto"/>
              <w:jc w:val="center"/>
              <w:rPr>
                <w:ins w:id="402" w:author="Neeshu Bhadauriya" w:date="2021-12-03T00:19:00Z"/>
                <w:rFonts w:ascii="Arial" w:eastAsia="Times New Roman" w:hAnsi="Arial" w:cs="Arial"/>
                <w:color w:val="000000"/>
                <w:sz w:val="18"/>
                <w:szCs w:val="18"/>
                <w:lang w:eastAsia="en-IN"/>
              </w:rPr>
            </w:pPr>
            <w:ins w:id="403" w:author="Neeshu Bhadauriya" w:date="2021-12-03T00:19:00Z">
              <w:r w:rsidRPr="00A031D5">
                <w:rPr>
                  <w:rFonts w:ascii="Arial" w:hAnsi="Arial" w:cs="Arial"/>
                </w:rPr>
                <w:t>Odourless.</w:t>
              </w:r>
            </w:ins>
          </w:p>
        </w:tc>
      </w:tr>
      <w:tr w:rsidR="00EE785C" w:rsidRPr="00B53986" w14:paraId="2A096DC7" w14:textId="77777777" w:rsidTr="001378E4">
        <w:trPr>
          <w:trHeight w:val="228"/>
          <w:ins w:id="404" w:author="Neeshu Bhadauriya" w:date="2021-12-03T00:19:00Z"/>
          <w:trPrChange w:id="405"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06"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C1E68E5" w14:textId="77777777" w:rsidR="00EE785C" w:rsidRPr="00B53986" w:rsidRDefault="00EE785C" w:rsidP="001378E4">
            <w:pPr>
              <w:spacing w:after="0" w:line="240" w:lineRule="auto"/>
              <w:rPr>
                <w:ins w:id="407" w:author="Neeshu Bhadauriya" w:date="2021-12-03T00:19:00Z"/>
                <w:rFonts w:ascii="Arial" w:eastAsia="Times New Roman" w:hAnsi="Arial" w:cs="Arial"/>
                <w:b/>
                <w:bCs/>
                <w:color w:val="000000"/>
                <w:sz w:val="18"/>
                <w:szCs w:val="18"/>
                <w:lang w:eastAsia="en-IN"/>
              </w:rPr>
            </w:pPr>
            <w:ins w:id="408" w:author="Neeshu Bhadauriya" w:date="2021-12-03T00:19:00Z">
              <w:r w:rsidRPr="00A031D5">
                <w:rPr>
                  <w:rFonts w:ascii="Arial" w:hAnsi="Arial" w:cs="Arial"/>
                  <w:b/>
                  <w:bCs/>
                  <w:color w:val="000000"/>
                  <w:sz w:val="18"/>
                  <w:szCs w:val="18"/>
                  <w:lang w:val="en-US"/>
                </w:rPr>
                <w:t>pH</w:t>
              </w:r>
            </w:ins>
          </w:p>
        </w:tc>
        <w:tc>
          <w:tcPr>
            <w:tcW w:w="3836" w:type="dxa"/>
            <w:tcBorders>
              <w:top w:val="nil"/>
              <w:left w:val="nil"/>
              <w:bottom w:val="single" w:sz="4" w:space="0" w:color="auto"/>
              <w:right w:val="single" w:sz="8" w:space="0" w:color="auto"/>
            </w:tcBorders>
            <w:shd w:val="clear" w:color="auto" w:fill="auto"/>
            <w:noWrap/>
            <w:hideMark/>
            <w:tcPrChange w:id="409"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25AAF1C2" w14:textId="77777777" w:rsidR="00EE785C" w:rsidRPr="00B53986" w:rsidRDefault="00EE785C" w:rsidP="001378E4">
            <w:pPr>
              <w:spacing w:after="0" w:line="240" w:lineRule="auto"/>
              <w:jc w:val="center"/>
              <w:rPr>
                <w:ins w:id="410" w:author="Neeshu Bhadauriya" w:date="2021-12-03T00:19:00Z"/>
                <w:rFonts w:ascii="Arial" w:eastAsia="Times New Roman" w:hAnsi="Arial" w:cs="Arial"/>
                <w:color w:val="000000"/>
                <w:sz w:val="18"/>
                <w:szCs w:val="18"/>
                <w:lang w:eastAsia="en-IN"/>
              </w:rPr>
            </w:pPr>
            <w:ins w:id="411" w:author="Neeshu Bhadauriya" w:date="2021-12-03T00:19:00Z">
              <w:r w:rsidRPr="00A031D5">
                <w:rPr>
                  <w:rFonts w:ascii="Arial" w:hAnsi="Arial" w:cs="Arial"/>
                </w:rPr>
                <w:t>Not available. Not available.</w:t>
              </w:r>
            </w:ins>
          </w:p>
        </w:tc>
      </w:tr>
      <w:tr w:rsidR="00EE785C" w:rsidRPr="00B53986" w14:paraId="5CFEA2F4" w14:textId="77777777" w:rsidTr="001378E4">
        <w:trPr>
          <w:trHeight w:val="228"/>
          <w:ins w:id="412" w:author="Neeshu Bhadauriya" w:date="2021-12-03T00:19:00Z"/>
          <w:trPrChange w:id="413"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14"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6C53E04" w14:textId="77777777" w:rsidR="00EE785C" w:rsidRPr="00B53986" w:rsidRDefault="00EE785C" w:rsidP="001378E4">
            <w:pPr>
              <w:spacing w:after="0" w:line="240" w:lineRule="auto"/>
              <w:rPr>
                <w:ins w:id="415" w:author="Neeshu Bhadauriya" w:date="2021-12-03T00:19:00Z"/>
                <w:rFonts w:ascii="Arial" w:eastAsia="Times New Roman" w:hAnsi="Arial" w:cs="Arial"/>
                <w:b/>
                <w:bCs/>
                <w:color w:val="000000"/>
                <w:sz w:val="18"/>
                <w:szCs w:val="18"/>
                <w:lang w:eastAsia="en-IN"/>
              </w:rPr>
            </w:pPr>
            <w:ins w:id="416" w:author="Neeshu Bhadauriya" w:date="2021-12-03T00:19:00Z">
              <w:r w:rsidRPr="00A031D5">
                <w:rPr>
                  <w:rFonts w:ascii="Arial" w:hAnsi="Arial" w:cs="Arial"/>
                  <w:b/>
                  <w:bCs/>
                  <w:color w:val="000000"/>
                  <w:sz w:val="18"/>
                  <w:szCs w:val="18"/>
                  <w:lang w:val="en-US"/>
                </w:rPr>
                <w:t>Melting point</w:t>
              </w:r>
            </w:ins>
          </w:p>
        </w:tc>
        <w:tc>
          <w:tcPr>
            <w:tcW w:w="3836" w:type="dxa"/>
            <w:tcBorders>
              <w:top w:val="nil"/>
              <w:left w:val="nil"/>
              <w:bottom w:val="single" w:sz="4" w:space="0" w:color="auto"/>
              <w:right w:val="single" w:sz="8" w:space="0" w:color="auto"/>
            </w:tcBorders>
            <w:shd w:val="clear" w:color="auto" w:fill="auto"/>
            <w:noWrap/>
            <w:hideMark/>
            <w:tcPrChange w:id="417"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17E8E750" w14:textId="77777777" w:rsidR="00EE785C" w:rsidRPr="00B53986" w:rsidRDefault="00EE785C" w:rsidP="001378E4">
            <w:pPr>
              <w:spacing w:after="0" w:line="240" w:lineRule="auto"/>
              <w:jc w:val="center"/>
              <w:rPr>
                <w:ins w:id="418" w:author="Neeshu Bhadauriya" w:date="2021-12-03T00:19:00Z"/>
                <w:rFonts w:ascii="Arial" w:eastAsia="Times New Roman" w:hAnsi="Arial" w:cs="Arial"/>
                <w:color w:val="000000"/>
                <w:sz w:val="18"/>
                <w:szCs w:val="18"/>
                <w:lang w:eastAsia="en-IN"/>
              </w:rPr>
            </w:pPr>
            <w:ins w:id="419" w:author="Neeshu Bhadauriya" w:date="2021-12-03T00:19:00Z">
              <w:r w:rsidRPr="00A031D5">
                <w:rPr>
                  <w:rFonts w:ascii="Arial" w:hAnsi="Arial" w:cs="Arial"/>
                </w:rPr>
                <w:t>155°C</w:t>
              </w:r>
            </w:ins>
          </w:p>
        </w:tc>
      </w:tr>
      <w:tr w:rsidR="00EE785C" w:rsidRPr="00B53986" w14:paraId="01EB1960" w14:textId="77777777" w:rsidTr="001378E4">
        <w:trPr>
          <w:trHeight w:val="228"/>
          <w:ins w:id="420" w:author="Neeshu Bhadauriya" w:date="2021-12-03T00:19:00Z"/>
          <w:trPrChange w:id="421"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22"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FBE6201" w14:textId="77777777" w:rsidR="00EE785C" w:rsidRPr="00B53986" w:rsidRDefault="00EE785C" w:rsidP="001378E4">
            <w:pPr>
              <w:spacing w:after="0" w:line="240" w:lineRule="auto"/>
              <w:rPr>
                <w:ins w:id="423" w:author="Neeshu Bhadauriya" w:date="2021-12-03T00:19:00Z"/>
                <w:rFonts w:ascii="Arial" w:eastAsia="Times New Roman" w:hAnsi="Arial" w:cs="Arial"/>
                <w:b/>
                <w:bCs/>
                <w:color w:val="000000"/>
                <w:sz w:val="18"/>
                <w:szCs w:val="18"/>
                <w:lang w:eastAsia="en-IN"/>
              </w:rPr>
            </w:pPr>
            <w:ins w:id="424" w:author="Neeshu Bhadauriya" w:date="2021-12-03T00:19:00Z">
              <w:r w:rsidRPr="00A031D5">
                <w:rPr>
                  <w:rFonts w:ascii="Arial" w:hAnsi="Arial" w:cs="Arial"/>
                  <w:b/>
                  <w:bCs/>
                  <w:color w:val="000000"/>
                  <w:sz w:val="18"/>
                  <w:szCs w:val="18"/>
                  <w:lang w:val="en-US"/>
                </w:rPr>
                <w:t>Initial boiling point and range</w:t>
              </w:r>
            </w:ins>
          </w:p>
        </w:tc>
        <w:tc>
          <w:tcPr>
            <w:tcW w:w="3836" w:type="dxa"/>
            <w:tcBorders>
              <w:top w:val="nil"/>
              <w:left w:val="nil"/>
              <w:bottom w:val="single" w:sz="4" w:space="0" w:color="auto"/>
              <w:right w:val="single" w:sz="8" w:space="0" w:color="auto"/>
            </w:tcBorders>
            <w:shd w:val="clear" w:color="auto" w:fill="auto"/>
            <w:noWrap/>
            <w:hideMark/>
            <w:tcPrChange w:id="425"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5C28167" w14:textId="77777777" w:rsidR="00EE785C" w:rsidRPr="00B53986" w:rsidRDefault="00EE785C" w:rsidP="001378E4">
            <w:pPr>
              <w:spacing w:after="0" w:line="240" w:lineRule="auto"/>
              <w:jc w:val="center"/>
              <w:rPr>
                <w:ins w:id="426" w:author="Neeshu Bhadauriya" w:date="2021-12-03T00:19:00Z"/>
                <w:rFonts w:ascii="Arial" w:eastAsia="Times New Roman" w:hAnsi="Arial" w:cs="Arial"/>
                <w:color w:val="000000"/>
                <w:sz w:val="18"/>
                <w:szCs w:val="18"/>
                <w:lang w:eastAsia="en-IN"/>
              </w:rPr>
            </w:pPr>
            <w:ins w:id="427" w:author="Neeshu Bhadauriya" w:date="2021-12-03T00:19:00Z">
              <w:r w:rsidRPr="00A031D5">
                <w:rPr>
                  <w:rFonts w:ascii="Arial" w:hAnsi="Arial" w:cs="Arial"/>
                </w:rPr>
                <w:t xml:space="preserve">360°C @ 1013 </w:t>
              </w:r>
              <w:proofErr w:type="spellStart"/>
              <w:r w:rsidRPr="00A031D5">
                <w:rPr>
                  <w:rFonts w:ascii="Arial" w:hAnsi="Arial" w:cs="Arial"/>
                </w:rPr>
                <w:t>hPa</w:t>
              </w:r>
              <w:proofErr w:type="spellEnd"/>
              <w:r w:rsidRPr="00A031D5">
                <w:rPr>
                  <w:rFonts w:ascii="Arial" w:hAnsi="Arial" w:cs="Arial"/>
                </w:rPr>
                <w:t xml:space="preserve"> Bisphenol A shows decomposition at the boiling point. Flash point</w:t>
              </w:r>
            </w:ins>
          </w:p>
        </w:tc>
      </w:tr>
      <w:tr w:rsidR="00EE785C" w:rsidRPr="00B53986" w14:paraId="7EC8BF03" w14:textId="77777777" w:rsidTr="001378E4">
        <w:trPr>
          <w:trHeight w:val="228"/>
          <w:ins w:id="428" w:author="Neeshu Bhadauriya" w:date="2021-12-03T00:19:00Z"/>
          <w:trPrChange w:id="429"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30"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33919E5" w14:textId="77777777" w:rsidR="00EE785C" w:rsidRPr="00B53986" w:rsidRDefault="00EE785C" w:rsidP="001378E4">
            <w:pPr>
              <w:spacing w:after="0" w:line="240" w:lineRule="auto"/>
              <w:rPr>
                <w:ins w:id="431" w:author="Neeshu Bhadauriya" w:date="2021-12-03T00:19:00Z"/>
                <w:rFonts w:ascii="Arial" w:eastAsia="Times New Roman" w:hAnsi="Arial" w:cs="Arial"/>
                <w:b/>
                <w:bCs/>
                <w:color w:val="000000"/>
                <w:sz w:val="18"/>
                <w:szCs w:val="18"/>
                <w:lang w:eastAsia="en-IN"/>
              </w:rPr>
            </w:pPr>
            <w:ins w:id="432" w:author="Neeshu Bhadauriya" w:date="2021-12-03T00:19:00Z">
              <w:r w:rsidRPr="00A031D5">
                <w:rPr>
                  <w:rFonts w:ascii="Arial" w:hAnsi="Arial" w:cs="Arial"/>
                  <w:b/>
                  <w:bCs/>
                  <w:color w:val="000000"/>
                  <w:sz w:val="18"/>
                  <w:szCs w:val="18"/>
                  <w:lang w:val="en-US"/>
                </w:rPr>
                <w:t>Evaporation rate</w:t>
              </w:r>
            </w:ins>
          </w:p>
        </w:tc>
        <w:tc>
          <w:tcPr>
            <w:tcW w:w="3836" w:type="dxa"/>
            <w:tcBorders>
              <w:top w:val="nil"/>
              <w:left w:val="nil"/>
              <w:bottom w:val="single" w:sz="4" w:space="0" w:color="auto"/>
              <w:right w:val="single" w:sz="8" w:space="0" w:color="auto"/>
            </w:tcBorders>
            <w:shd w:val="clear" w:color="auto" w:fill="auto"/>
            <w:noWrap/>
            <w:hideMark/>
            <w:tcPrChange w:id="433"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0A32B81" w14:textId="77777777" w:rsidR="00EE785C" w:rsidRPr="00B53986" w:rsidRDefault="00EE785C" w:rsidP="001378E4">
            <w:pPr>
              <w:spacing w:after="0" w:line="240" w:lineRule="auto"/>
              <w:jc w:val="center"/>
              <w:rPr>
                <w:ins w:id="434" w:author="Neeshu Bhadauriya" w:date="2021-12-03T00:19:00Z"/>
                <w:rFonts w:ascii="Arial" w:eastAsia="Times New Roman" w:hAnsi="Arial" w:cs="Arial"/>
                <w:color w:val="000000"/>
                <w:sz w:val="18"/>
                <w:szCs w:val="18"/>
                <w:lang w:eastAsia="en-IN"/>
              </w:rPr>
            </w:pPr>
            <w:ins w:id="435" w:author="Neeshu Bhadauriya" w:date="2021-12-03T00:19:00Z">
              <w:r w:rsidRPr="00A031D5">
                <w:rPr>
                  <w:rFonts w:ascii="Arial" w:hAnsi="Arial" w:cs="Arial"/>
                </w:rPr>
                <w:t>Not available.</w:t>
              </w:r>
            </w:ins>
          </w:p>
        </w:tc>
      </w:tr>
      <w:tr w:rsidR="00EE785C" w:rsidRPr="00B53986" w14:paraId="25C23831" w14:textId="77777777" w:rsidTr="001378E4">
        <w:trPr>
          <w:trHeight w:val="228"/>
          <w:ins w:id="436" w:author="Neeshu Bhadauriya" w:date="2021-12-03T00:19:00Z"/>
          <w:trPrChange w:id="437"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38"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654DD68" w14:textId="77777777" w:rsidR="00EE785C" w:rsidRPr="00B53986" w:rsidRDefault="00EE785C" w:rsidP="001378E4">
            <w:pPr>
              <w:spacing w:after="0" w:line="240" w:lineRule="auto"/>
              <w:rPr>
                <w:ins w:id="439" w:author="Neeshu Bhadauriya" w:date="2021-12-03T00:19:00Z"/>
                <w:rFonts w:ascii="Arial" w:eastAsia="Times New Roman" w:hAnsi="Arial" w:cs="Arial"/>
                <w:b/>
                <w:bCs/>
                <w:color w:val="000000"/>
                <w:sz w:val="18"/>
                <w:szCs w:val="18"/>
                <w:lang w:eastAsia="en-IN"/>
              </w:rPr>
            </w:pPr>
            <w:proofErr w:type="spellStart"/>
            <w:ins w:id="440" w:author="Neeshu Bhadauriya" w:date="2021-12-03T00:19:00Z">
              <w:r w:rsidRPr="00A031D5">
                <w:rPr>
                  <w:rFonts w:ascii="Arial" w:hAnsi="Arial" w:cs="Arial"/>
                  <w:b/>
                  <w:bCs/>
                  <w:color w:val="000000"/>
                  <w:sz w:val="18"/>
                  <w:szCs w:val="18"/>
                  <w:lang w:val="en-US"/>
                </w:rPr>
                <w:t>Vapour</w:t>
              </w:r>
              <w:proofErr w:type="spellEnd"/>
              <w:r w:rsidRPr="00A031D5">
                <w:rPr>
                  <w:rFonts w:ascii="Arial" w:hAnsi="Arial" w:cs="Arial"/>
                  <w:b/>
                  <w:bCs/>
                  <w:color w:val="000000"/>
                  <w:sz w:val="18"/>
                  <w:szCs w:val="18"/>
                  <w:lang w:val="en-US"/>
                </w:rPr>
                <w:t xml:space="preserve"> pressure</w:t>
              </w:r>
            </w:ins>
          </w:p>
        </w:tc>
        <w:tc>
          <w:tcPr>
            <w:tcW w:w="3836" w:type="dxa"/>
            <w:tcBorders>
              <w:top w:val="nil"/>
              <w:left w:val="nil"/>
              <w:bottom w:val="single" w:sz="4" w:space="0" w:color="auto"/>
              <w:right w:val="single" w:sz="8" w:space="0" w:color="auto"/>
            </w:tcBorders>
            <w:shd w:val="clear" w:color="auto" w:fill="auto"/>
            <w:noWrap/>
            <w:hideMark/>
            <w:tcPrChange w:id="441"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0BEE0C8" w14:textId="77777777" w:rsidR="00EE785C" w:rsidRPr="00B53986" w:rsidRDefault="00EE785C" w:rsidP="001378E4">
            <w:pPr>
              <w:spacing w:after="0" w:line="240" w:lineRule="auto"/>
              <w:jc w:val="center"/>
              <w:rPr>
                <w:ins w:id="442" w:author="Neeshu Bhadauriya" w:date="2021-12-03T00:19:00Z"/>
                <w:rFonts w:ascii="Arial" w:eastAsia="Times New Roman" w:hAnsi="Arial" w:cs="Arial"/>
                <w:color w:val="000000"/>
                <w:sz w:val="18"/>
                <w:szCs w:val="18"/>
                <w:lang w:eastAsia="en-IN"/>
              </w:rPr>
            </w:pPr>
            <w:ins w:id="443" w:author="Neeshu Bhadauriya" w:date="2021-12-03T00:19:00Z">
              <w:r w:rsidRPr="00A031D5">
                <w:rPr>
                  <w:rFonts w:ascii="Arial" w:hAnsi="Arial" w:cs="Arial"/>
                </w:rPr>
                <w:t>0.000000412 Pa @ °C</w:t>
              </w:r>
            </w:ins>
          </w:p>
        </w:tc>
      </w:tr>
      <w:tr w:rsidR="00EE785C" w:rsidRPr="00B53986" w14:paraId="57C03F7D" w14:textId="77777777" w:rsidTr="001378E4">
        <w:trPr>
          <w:trHeight w:val="228"/>
          <w:ins w:id="444" w:author="Neeshu Bhadauriya" w:date="2021-12-03T00:19:00Z"/>
          <w:trPrChange w:id="445"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46"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6F279FB" w14:textId="77777777" w:rsidR="00EE785C" w:rsidRPr="00B53986" w:rsidRDefault="00EE785C" w:rsidP="001378E4">
            <w:pPr>
              <w:spacing w:after="0" w:line="240" w:lineRule="auto"/>
              <w:rPr>
                <w:ins w:id="447" w:author="Neeshu Bhadauriya" w:date="2021-12-03T00:19:00Z"/>
                <w:rFonts w:ascii="Arial" w:eastAsia="Times New Roman" w:hAnsi="Arial" w:cs="Arial"/>
                <w:b/>
                <w:bCs/>
                <w:color w:val="000000"/>
                <w:sz w:val="18"/>
                <w:szCs w:val="18"/>
                <w:lang w:eastAsia="en-IN"/>
              </w:rPr>
            </w:pPr>
            <w:ins w:id="448" w:author="Neeshu Bhadauriya" w:date="2021-12-03T00:19:00Z">
              <w:r w:rsidRPr="00A031D5">
                <w:rPr>
                  <w:rFonts w:ascii="Arial" w:hAnsi="Arial" w:cs="Arial"/>
                  <w:b/>
                  <w:bCs/>
                  <w:color w:val="000000"/>
                  <w:sz w:val="18"/>
                  <w:szCs w:val="18"/>
                  <w:lang w:val="en-US"/>
                </w:rPr>
                <w:t>Relative density</w:t>
              </w:r>
            </w:ins>
          </w:p>
        </w:tc>
        <w:tc>
          <w:tcPr>
            <w:tcW w:w="3836" w:type="dxa"/>
            <w:tcBorders>
              <w:top w:val="nil"/>
              <w:left w:val="nil"/>
              <w:bottom w:val="single" w:sz="4" w:space="0" w:color="auto"/>
              <w:right w:val="single" w:sz="8" w:space="0" w:color="auto"/>
            </w:tcBorders>
            <w:shd w:val="clear" w:color="auto" w:fill="auto"/>
            <w:noWrap/>
            <w:hideMark/>
            <w:tcPrChange w:id="449"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F3E6548" w14:textId="77777777" w:rsidR="00EE785C" w:rsidRPr="00B53986" w:rsidRDefault="00EE785C" w:rsidP="001378E4">
            <w:pPr>
              <w:spacing w:after="0" w:line="240" w:lineRule="auto"/>
              <w:jc w:val="center"/>
              <w:rPr>
                <w:ins w:id="450" w:author="Neeshu Bhadauriya" w:date="2021-12-03T00:19:00Z"/>
                <w:rFonts w:ascii="Arial" w:eastAsia="Times New Roman" w:hAnsi="Arial" w:cs="Arial"/>
                <w:color w:val="000000"/>
                <w:sz w:val="18"/>
                <w:szCs w:val="18"/>
                <w:lang w:eastAsia="en-IN"/>
              </w:rPr>
            </w:pPr>
            <w:ins w:id="451" w:author="Neeshu Bhadauriya" w:date="2021-12-03T00:19:00Z">
              <w:r w:rsidRPr="00A031D5">
                <w:rPr>
                  <w:rFonts w:ascii="Arial" w:hAnsi="Arial" w:cs="Arial"/>
                </w:rPr>
                <w:t>1.2 g/cm3 @ at 25°C</w:t>
              </w:r>
            </w:ins>
          </w:p>
        </w:tc>
      </w:tr>
      <w:tr w:rsidR="00EE785C" w:rsidRPr="00B53986" w14:paraId="1EF53264" w14:textId="77777777" w:rsidTr="001378E4">
        <w:trPr>
          <w:trHeight w:val="228"/>
          <w:ins w:id="452" w:author="Neeshu Bhadauriya" w:date="2021-12-03T00:19:00Z"/>
          <w:trPrChange w:id="453"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54"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550916E" w14:textId="77777777" w:rsidR="00EE785C" w:rsidRPr="00B53986" w:rsidRDefault="00EE785C" w:rsidP="001378E4">
            <w:pPr>
              <w:spacing w:after="0" w:line="240" w:lineRule="auto"/>
              <w:rPr>
                <w:ins w:id="455" w:author="Neeshu Bhadauriya" w:date="2021-12-03T00:19:00Z"/>
                <w:rFonts w:ascii="Arial" w:eastAsia="Times New Roman" w:hAnsi="Arial" w:cs="Arial"/>
                <w:b/>
                <w:bCs/>
                <w:color w:val="000000"/>
                <w:sz w:val="18"/>
                <w:szCs w:val="18"/>
                <w:lang w:eastAsia="en-IN"/>
              </w:rPr>
            </w:pPr>
            <w:ins w:id="456" w:author="Neeshu Bhadauriya" w:date="2021-12-03T00:19:00Z">
              <w:r w:rsidRPr="00A031D5">
                <w:rPr>
                  <w:rFonts w:ascii="Arial" w:hAnsi="Arial" w:cs="Arial"/>
                  <w:b/>
                  <w:bCs/>
                  <w:color w:val="000000"/>
                  <w:sz w:val="18"/>
                  <w:szCs w:val="18"/>
                  <w:lang w:val="en-US"/>
                </w:rPr>
                <w:t>Solubility(</w:t>
              </w:r>
              <w:proofErr w:type="spellStart"/>
              <w:r w:rsidRPr="00A031D5">
                <w:rPr>
                  <w:rFonts w:ascii="Arial" w:hAnsi="Arial" w:cs="Arial"/>
                  <w:b/>
                  <w:bCs/>
                  <w:color w:val="000000"/>
                  <w:sz w:val="18"/>
                  <w:szCs w:val="18"/>
                  <w:lang w:val="en-US"/>
                </w:rPr>
                <w:t>ies</w:t>
              </w:r>
              <w:proofErr w:type="spellEnd"/>
              <w:r w:rsidRPr="00A031D5">
                <w:rPr>
                  <w:rFonts w:ascii="Arial" w:hAnsi="Arial" w:cs="Arial"/>
                  <w:b/>
                  <w:bCs/>
                  <w:color w:val="000000"/>
                  <w:sz w:val="18"/>
                  <w:szCs w:val="18"/>
                  <w:lang w:val="en-US"/>
                </w:rPr>
                <w:t>)</w:t>
              </w:r>
            </w:ins>
          </w:p>
        </w:tc>
        <w:tc>
          <w:tcPr>
            <w:tcW w:w="3836" w:type="dxa"/>
            <w:tcBorders>
              <w:top w:val="nil"/>
              <w:left w:val="nil"/>
              <w:bottom w:val="single" w:sz="4" w:space="0" w:color="auto"/>
              <w:right w:val="single" w:sz="8" w:space="0" w:color="auto"/>
            </w:tcBorders>
            <w:shd w:val="clear" w:color="auto" w:fill="auto"/>
            <w:noWrap/>
            <w:hideMark/>
            <w:tcPrChange w:id="457"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7EE7D577" w14:textId="77777777" w:rsidR="00EE785C" w:rsidRPr="00B53986" w:rsidRDefault="00EE785C" w:rsidP="001378E4">
            <w:pPr>
              <w:spacing w:after="0" w:line="240" w:lineRule="auto"/>
              <w:jc w:val="center"/>
              <w:rPr>
                <w:ins w:id="458" w:author="Neeshu Bhadauriya" w:date="2021-12-03T00:19:00Z"/>
                <w:rFonts w:ascii="Arial" w:eastAsia="Times New Roman" w:hAnsi="Arial" w:cs="Arial"/>
                <w:color w:val="000000"/>
                <w:sz w:val="18"/>
                <w:szCs w:val="18"/>
                <w:lang w:eastAsia="en-IN"/>
              </w:rPr>
            </w:pPr>
            <w:ins w:id="459" w:author="Neeshu Bhadauriya" w:date="2021-12-03T00:19:00Z">
              <w:r w:rsidRPr="00A031D5">
                <w:rPr>
                  <w:rFonts w:ascii="Arial" w:hAnsi="Arial" w:cs="Arial"/>
                </w:rPr>
                <w:t>0.0300 @ °C</w:t>
              </w:r>
            </w:ins>
          </w:p>
        </w:tc>
      </w:tr>
      <w:tr w:rsidR="00EE785C" w:rsidRPr="00B53986" w14:paraId="512882B5" w14:textId="77777777" w:rsidTr="001378E4">
        <w:trPr>
          <w:trHeight w:val="228"/>
          <w:ins w:id="460" w:author="Neeshu Bhadauriya" w:date="2021-12-03T00:19:00Z"/>
          <w:trPrChange w:id="461"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62"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F9AD90E" w14:textId="77777777" w:rsidR="00EE785C" w:rsidRPr="00B53986" w:rsidRDefault="00EE785C" w:rsidP="001378E4">
            <w:pPr>
              <w:spacing w:after="0" w:line="240" w:lineRule="auto"/>
              <w:rPr>
                <w:ins w:id="463" w:author="Neeshu Bhadauriya" w:date="2021-12-03T00:19:00Z"/>
                <w:rFonts w:ascii="Arial" w:eastAsia="Times New Roman" w:hAnsi="Arial" w:cs="Arial"/>
                <w:b/>
                <w:bCs/>
                <w:color w:val="000000"/>
                <w:sz w:val="18"/>
                <w:szCs w:val="18"/>
                <w:lang w:eastAsia="en-IN"/>
              </w:rPr>
            </w:pPr>
            <w:ins w:id="464" w:author="Neeshu Bhadauriya" w:date="2021-12-03T00:19:00Z">
              <w:r w:rsidRPr="00A031D5">
                <w:rPr>
                  <w:rFonts w:ascii="Arial" w:hAnsi="Arial" w:cs="Arial"/>
                  <w:b/>
                  <w:bCs/>
                  <w:color w:val="000000"/>
                  <w:sz w:val="18"/>
                  <w:szCs w:val="18"/>
                  <w:lang w:val="en-US"/>
                </w:rPr>
                <w:t>Partition coefficient</w:t>
              </w:r>
            </w:ins>
          </w:p>
        </w:tc>
        <w:tc>
          <w:tcPr>
            <w:tcW w:w="3836" w:type="dxa"/>
            <w:tcBorders>
              <w:top w:val="nil"/>
              <w:left w:val="nil"/>
              <w:bottom w:val="single" w:sz="4" w:space="0" w:color="auto"/>
              <w:right w:val="single" w:sz="8" w:space="0" w:color="auto"/>
            </w:tcBorders>
            <w:shd w:val="clear" w:color="auto" w:fill="auto"/>
            <w:noWrap/>
            <w:hideMark/>
            <w:tcPrChange w:id="465"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285C6CD" w14:textId="77777777" w:rsidR="00EE785C" w:rsidRPr="00B53986" w:rsidRDefault="00EE785C" w:rsidP="001378E4">
            <w:pPr>
              <w:spacing w:after="0" w:line="240" w:lineRule="auto"/>
              <w:jc w:val="center"/>
              <w:rPr>
                <w:ins w:id="466" w:author="Neeshu Bhadauriya" w:date="2021-12-03T00:19:00Z"/>
                <w:rFonts w:ascii="Arial" w:eastAsia="Times New Roman" w:hAnsi="Arial" w:cs="Arial"/>
                <w:color w:val="000000"/>
                <w:sz w:val="18"/>
                <w:szCs w:val="18"/>
                <w:lang w:eastAsia="en-IN"/>
              </w:rPr>
            </w:pPr>
            <w:ins w:id="467" w:author="Neeshu Bhadauriya" w:date="2021-12-03T00:19:00Z">
              <w:r w:rsidRPr="00A031D5">
                <w:rPr>
                  <w:rFonts w:ascii="Arial" w:hAnsi="Arial" w:cs="Arial"/>
                </w:rPr>
                <w:t>log Pow: 3.4 at 21.5 °C Auto-ignition temperature</w:t>
              </w:r>
            </w:ins>
          </w:p>
        </w:tc>
      </w:tr>
      <w:tr w:rsidR="00EE785C" w:rsidRPr="00B53986" w14:paraId="7BB043A6" w14:textId="77777777" w:rsidTr="001378E4">
        <w:trPr>
          <w:trHeight w:val="228"/>
          <w:ins w:id="468" w:author="Neeshu Bhadauriya" w:date="2021-12-03T00:19:00Z"/>
          <w:trPrChange w:id="469"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70"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1A2B4A99" w14:textId="77777777" w:rsidR="00EE785C" w:rsidRPr="00B53986" w:rsidRDefault="00EE785C" w:rsidP="001378E4">
            <w:pPr>
              <w:spacing w:after="0" w:line="240" w:lineRule="auto"/>
              <w:rPr>
                <w:ins w:id="471" w:author="Neeshu Bhadauriya" w:date="2021-12-03T00:19:00Z"/>
                <w:rFonts w:ascii="Arial" w:eastAsia="Times New Roman" w:hAnsi="Arial" w:cs="Arial"/>
                <w:b/>
                <w:bCs/>
                <w:color w:val="000000"/>
                <w:sz w:val="18"/>
                <w:szCs w:val="18"/>
                <w:lang w:eastAsia="en-IN"/>
              </w:rPr>
            </w:pPr>
            <w:ins w:id="472" w:author="Neeshu Bhadauriya" w:date="2021-12-03T00:19:00Z">
              <w:r w:rsidRPr="00A031D5">
                <w:rPr>
                  <w:rFonts w:ascii="Arial" w:hAnsi="Arial" w:cs="Arial"/>
                  <w:b/>
                  <w:bCs/>
                  <w:color w:val="000000"/>
                  <w:sz w:val="18"/>
                  <w:szCs w:val="18"/>
                  <w:lang w:val="en-US"/>
                </w:rPr>
                <w:t>Viscosity</w:t>
              </w:r>
            </w:ins>
          </w:p>
        </w:tc>
        <w:tc>
          <w:tcPr>
            <w:tcW w:w="3836" w:type="dxa"/>
            <w:tcBorders>
              <w:top w:val="nil"/>
              <w:left w:val="nil"/>
              <w:bottom w:val="single" w:sz="4" w:space="0" w:color="auto"/>
              <w:right w:val="single" w:sz="8" w:space="0" w:color="auto"/>
            </w:tcBorders>
            <w:shd w:val="clear" w:color="auto" w:fill="auto"/>
            <w:noWrap/>
            <w:hideMark/>
            <w:tcPrChange w:id="473"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09D99831" w14:textId="77777777" w:rsidR="00EE785C" w:rsidRPr="00B53986" w:rsidRDefault="00EE785C" w:rsidP="001378E4">
            <w:pPr>
              <w:spacing w:after="0" w:line="240" w:lineRule="auto"/>
              <w:jc w:val="center"/>
              <w:rPr>
                <w:ins w:id="474" w:author="Neeshu Bhadauriya" w:date="2021-12-03T00:19:00Z"/>
                <w:rFonts w:ascii="Arial" w:eastAsia="Times New Roman" w:hAnsi="Arial" w:cs="Arial"/>
                <w:color w:val="000000"/>
                <w:sz w:val="18"/>
                <w:szCs w:val="18"/>
                <w:lang w:eastAsia="en-IN"/>
              </w:rPr>
            </w:pPr>
            <w:ins w:id="475" w:author="Neeshu Bhadauriya" w:date="2021-12-03T00:19:00Z">
              <w:r w:rsidRPr="00A031D5">
                <w:rPr>
                  <w:rFonts w:ascii="Arial" w:hAnsi="Arial" w:cs="Arial"/>
                </w:rPr>
                <w:t>Scientifically unjustified.</w:t>
              </w:r>
            </w:ins>
          </w:p>
        </w:tc>
      </w:tr>
      <w:tr w:rsidR="00EE785C" w:rsidRPr="00B53986" w14:paraId="4D3374DF" w14:textId="77777777" w:rsidTr="001378E4">
        <w:trPr>
          <w:trHeight w:val="228"/>
          <w:ins w:id="476" w:author="Neeshu Bhadauriya" w:date="2021-12-03T00:19:00Z"/>
          <w:trPrChange w:id="477"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78"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4202BD2" w14:textId="77777777" w:rsidR="00EE785C" w:rsidRPr="00B53986" w:rsidRDefault="00EE785C" w:rsidP="001378E4">
            <w:pPr>
              <w:spacing w:after="0" w:line="240" w:lineRule="auto"/>
              <w:rPr>
                <w:ins w:id="479" w:author="Neeshu Bhadauriya" w:date="2021-12-03T00:19:00Z"/>
                <w:rFonts w:ascii="Arial" w:eastAsia="Times New Roman" w:hAnsi="Arial" w:cs="Arial"/>
                <w:b/>
                <w:bCs/>
                <w:color w:val="000000"/>
                <w:sz w:val="18"/>
                <w:szCs w:val="18"/>
                <w:lang w:eastAsia="en-IN"/>
              </w:rPr>
            </w:pPr>
            <w:ins w:id="480" w:author="Neeshu Bhadauriya" w:date="2021-12-03T00:19:00Z">
              <w:r w:rsidRPr="00A031D5">
                <w:rPr>
                  <w:rFonts w:ascii="Arial" w:hAnsi="Arial" w:cs="Arial"/>
                  <w:b/>
                  <w:bCs/>
                  <w:color w:val="000000"/>
                  <w:sz w:val="18"/>
                  <w:szCs w:val="18"/>
                  <w:lang w:val="en-US"/>
                </w:rPr>
                <w:t>Explosive properties</w:t>
              </w:r>
            </w:ins>
          </w:p>
        </w:tc>
        <w:tc>
          <w:tcPr>
            <w:tcW w:w="3836" w:type="dxa"/>
            <w:tcBorders>
              <w:top w:val="nil"/>
              <w:left w:val="nil"/>
              <w:bottom w:val="single" w:sz="4" w:space="0" w:color="auto"/>
              <w:right w:val="single" w:sz="8" w:space="0" w:color="auto"/>
            </w:tcBorders>
            <w:shd w:val="clear" w:color="auto" w:fill="auto"/>
            <w:noWrap/>
            <w:hideMark/>
            <w:tcPrChange w:id="481"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513DDC26" w14:textId="77777777" w:rsidR="00EE785C" w:rsidRPr="00B53986" w:rsidRDefault="00EE785C" w:rsidP="001378E4">
            <w:pPr>
              <w:spacing w:after="0" w:line="240" w:lineRule="auto"/>
              <w:jc w:val="center"/>
              <w:rPr>
                <w:ins w:id="482" w:author="Neeshu Bhadauriya" w:date="2021-12-03T00:19:00Z"/>
                <w:rFonts w:ascii="Arial" w:eastAsia="Times New Roman" w:hAnsi="Arial" w:cs="Arial"/>
                <w:color w:val="000000"/>
                <w:sz w:val="18"/>
                <w:szCs w:val="18"/>
                <w:lang w:eastAsia="en-IN"/>
              </w:rPr>
            </w:pPr>
            <w:ins w:id="483" w:author="Neeshu Bhadauriya" w:date="2021-12-03T00:19:00Z">
              <w:r w:rsidRPr="00A031D5">
                <w:rPr>
                  <w:rFonts w:ascii="Arial" w:hAnsi="Arial" w:cs="Arial"/>
                </w:rPr>
                <w:t>Data lacking.</w:t>
              </w:r>
            </w:ins>
          </w:p>
        </w:tc>
      </w:tr>
      <w:tr w:rsidR="00EE785C" w:rsidRPr="00B53986" w14:paraId="6C9EE251" w14:textId="77777777" w:rsidTr="001378E4">
        <w:trPr>
          <w:trHeight w:val="228"/>
          <w:ins w:id="484" w:author="Neeshu Bhadauriya" w:date="2021-12-03T00:19:00Z"/>
          <w:trPrChange w:id="485"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86"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A176B66" w14:textId="77777777" w:rsidR="00EE785C" w:rsidRPr="00B53986" w:rsidRDefault="00EE785C" w:rsidP="001378E4">
            <w:pPr>
              <w:spacing w:after="0" w:line="240" w:lineRule="auto"/>
              <w:rPr>
                <w:ins w:id="487" w:author="Neeshu Bhadauriya" w:date="2021-12-03T00:19:00Z"/>
                <w:rFonts w:ascii="Arial" w:eastAsia="Times New Roman" w:hAnsi="Arial" w:cs="Arial"/>
                <w:b/>
                <w:bCs/>
                <w:color w:val="000000"/>
                <w:sz w:val="18"/>
                <w:szCs w:val="18"/>
                <w:lang w:eastAsia="en-IN"/>
              </w:rPr>
            </w:pPr>
            <w:proofErr w:type="spellStart"/>
            <w:ins w:id="488" w:author="Neeshu Bhadauriya" w:date="2021-12-03T00:19:00Z">
              <w:r w:rsidRPr="00A031D5">
                <w:rPr>
                  <w:rFonts w:ascii="Arial" w:hAnsi="Arial" w:cs="Arial"/>
                  <w:b/>
                  <w:bCs/>
                  <w:color w:val="000000"/>
                  <w:sz w:val="18"/>
                  <w:szCs w:val="18"/>
                  <w:lang w:val="en-US"/>
                </w:rPr>
                <w:t>Oxidising</w:t>
              </w:r>
              <w:proofErr w:type="spellEnd"/>
              <w:r w:rsidRPr="00A031D5">
                <w:rPr>
                  <w:rFonts w:ascii="Arial" w:hAnsi="Arial" w:cs="Arial"/>
                  <w:b/>
                  <w:bCs/>
                  <w:color w:val="000000"/>
                  <w:sz w:val="18"/>
                  <w:szCs w:val="18"/>
                  <w:lang w:val="en-US"/>
                </w:rPr>
                <w:t xml:space="preserve"> properties</w:t>
              </w:r>
            </w:ins>
          </w:p>
        </w:tc>
        <w:tc>
          <w:tcPr>
            <w:tcW w:w="3836" w:type="dxa"/>
            <w:tcBorders>
              <w:top w:val="nil"/>
              <w:left w:val="nil"/>
              <w:bottom w:val="single" w:sz="4" w:space="0" w:color="auto"/>
              <w:right w:val="single" w:sz="8" w:space="0" w:color="auto"/>
            </w:tcBorders>
            <w:shd w:val="clear" w:color="auto" w:fill="auto"/>
            <w:noWrap/>
            <w:hideMark/>
            <w:tcPrChange w:id="489"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7F800077" w14:textId="77777777" w:rsidR="00EE785C" w:rsidRPr="00B53986" w:rsidRDefault="00EE785C" w:rsidP="001378E4">
            <w:pPr>
              <w:spacing w:after="0" w:line="240" w:lineRule="auto"/>
              <w:jc w:val="center"/>
              <w:rPr>
                <w:ins w:id="490" w:author="Neeshu Bhadauriya" w:date="2021-12-03T00:19:00Z"/>
                <w:rFonts w:ascii="Arial" w:eastAsia="Times New Roman" w:hAnsi="Arial" w:cs="Arial"/>
                <w:color w:val="000000"/>
                <w:sz w:val="18"/>
                <w:szCs w:val="18"/>
                <w:lang w:eastAsia="en-IN"/>
              </w:rPr>
            </w:pPr>
            <w:ins w:id="491" w:author="Neeshu Bhadauriya" w:date="2021-12-03T00:19:00Z">
              <w:r w:rsidRPr="00A031D5">
                <w:rPr>
                  <w:rFonts w:ascii="Arial" w:hAnsi="Arial" w:cs="Arial"/>
                </w:rPr>
                <w:t xml:space="preserve">Not available. </w:t>
              </w:r>
            </w:ins>
          </w:p>
        </w:tc>
      </w:tr>
    </w:tbl>
    <w:p w14:paraId="265D3ED4" w14:textId="77777777" w:rsidR="00EE785C" w:rsidRDefault="00EE785C" w:rsidP="00EE785C">
      <w:pPr>
        <w:spacing w:line="240" w:lineRule="auto"/>
        <w:rPr>
          <w:ins w:id="492" w:author="Neeshu Bhadauriya" w:date="2021-12-03T00:19:00Z"/>
        </w:rPr>
      </w:pPr>
      <w:ins w:id="493" w:author="Neeshu Bhadauriya" w:date="2021-12-03T00:19:00Z">
        <w:r>
          <w:rPr>
            <w:noProof/>
          </w:rPr>
          <mc:AlternateContent>
            <mc:Choice Requires="wps">
              <w:drawing>
                <wp:anchor distT="0" distB="0" distL="0" distR="0" simplePos="0" relativeHeight="253027328" behindDoc="1" locked="0" layoutInCell="1" allowOverlap="1" wp14:anchorId="181BF0CE" wp14:editId="02F1C936">
                  <wp:simplePos x="0" y="0"/>
                  <wp:positionH relativeFrom="page">
                    <wp:posOffset>657225</wp:posOffset>
                  </wp:positionH>
                  <wp:positionV relativeFrom="paragraph">
                    <wp:posOffset>440690</wp:posOffset>
                  </wp:positionV>
                  <wp:extent cx="6402705" cy="224155"/>
                  <wp:effectExtent l="0" t="0" r="17145" b="23495"/>
                  <wp:wrapTopAndBottom/>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28571A25" w14:textId="77777777" w:rsidR="00EE785C" w:rsidRPr="00B64FE2" w:rsidRDefault="00EE785C" w:rsidP="00EE785C">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BF0CE" id="Text Box 75" o:spid="_x0000_s1299" type="#_x0000_t202" style="position:absolute;margin-left:51.75pt;margin-top:34.7pt;width:504.15pt;height:17.65pt;z-index:-25028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" fillcolor="#bfbfbf" strokeweight=".26425mm">
                  <v:textbox inset="0,0,0,0">
                    <w:txbxContent>
                      <w:p w14:paraId="28571A25" w14:textId="77777777" w:rsidR="00EE785C" w:rsidRPr="00B64FE2" w:rsidRDefault="00EE785C" w:rsidP="00EE785C">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240192A" w14:textId="77777777" w:rsidR="00EE785C" w:rsidRDefault="00EE785C" w:rsidP="00EE785C">
      <w:pPr>
        <w:spacing w:line="240" w:lineRule="auto"/>
        <w:rPr>
          <w:ins w:id="494" w:author="Neeshu Bhadauriya" w:date="2021-12-03T00:19:00Z"/>
        </w:rPr>
      </w:pPr>
    </w:p>
    <w:p w14:paraId="50124B68" w14:textId="77777777" w:rsidR="00EE785C" w:rsidRDefault="00EE785C" w:rsidP="00EE785C">
      <w:pPr>
        <w:spacing w:line="240" w:lineRule="auto"/>
        <w:rPr>
          <w:ins w:id="495" w:author="Neeshu Bhadauriya" w:date="2021-12-03T00:19:00Z"/>
        </w:rPr>
      </w:pPr>
    </w:p>
    <w:tbl>
      <w:tblPr>
        <w:tblW w:w="10411" w:type="dxa"/>
        <w:tblLook w:val="04A0" w:firstRow="1" w:lastRow="0" w:firstColumn="1" w:lastColumn="0" w:noHBand="0" w:noVBand="1"/>
      </w:tblPr>
      <w:tblGrid>
        <w:gridCol w:w="1237"/>
        <w:gridCol w:w="9174"/>
      </w:tblGrid>
      <w:tr w:rsidR="00EE785C" w:rsidRPr="00B64FE2" w14:paraId="0B2A87ED" w14:textId="77777777" w:rsidTr="00273D75">
        <w:trPr>
          <w:trHeight w:val="1069"/>
          <w:ins w:id="496" w:author="Neeshu Bhadauriya" w:date="2021-12-03T00:19:00Z"/>
        </w:trPr>
        <w:tc>
          <w:tcPr>
            <w:tcW w:w="1237" w:type="dxa"/>
            <w:tcBorders>
              <w:top w:val="single" w:sz="8" w:space="0" w:color="auto"/>
              <w:left w:val="single" w:sz="8" w:space="0" w:color="auto"/>
              <w:bottom w:val="single" w:sz="4" w:space="0" w:color="auto"/>
              <w:right w:val="single" w:sz="4" w:space="0" w:color="auto"/>
            </w:tcBorders>
            <w:shd w:val="clear" w:color="auto" w:fill="auto"/>
            <w:noWrap/>
            <w:hideMark/>
          </w:tcPr>
          <w:p w14:paraId="68E3A4E1" w14:textId="14941FAE" w:rsidR="00EE785C" w:rsidRDefault="00504278" w:rsidP="001378E4">
            <w:pPr>
              <w:spacing w:after="0" w:line="240" w:lineRule="auto"/>
              <w:jc w:val="both"/>
              <w:rPr>
                <w:ins w:id="497" w:author="Neeshu Bhadauriya" w:date="2021-12-03T00:19:00Z"/>
                <w:rFonts w:ascii="Arial" w:eastAsia="Times New Roman" w:hAnsi="Arial MT" w:cs="Arial MT"/>
                <w:b/>
                <w:bCs/>
                <w:color w:val="000000"/>
                <w:sz w:val="18"/>
                <w:szCs w:val="18"/>
                <w:lang w:val="en-US" w:eastAsia="en-IN"/>
              </w:rPr>
            </w:pPr>
            <w:r>
              <w:rPr>
                <w:rFonts w:ascii="Arial" w:eastAsia="Times New Roman" w:hAnsi="Arial MT" w:cs="Arial MT"/>
                <w:b/>
                <w:bCs/>
                <w:color w:val="000000"/>
                <w:sz w:val="18"/>
                <w:szCs w:val="18"/>
                <w:lang w:val="en-US" w:eastAsia="en-IN"/>
              </w:rPr>
              <w:t>Handling</w:t>
            </w:r>
          </w:p>
          <w:p w14:paraId="00392C40" w14:textId="77777777" w:rsidR="00EE785C" w:rsidRDefault="00EE785C" w:rsidP="001378E4">
            <w:pPr>
              <w:rPr>
                <w:ins w:id="498" w:author="Neeshu Bhadauriya" w:date="2021-12-03T00:19:00Z"/>
                <w:rFonts w:ascii="Arial" w:eastAsia="Times New Roman" w:hAnsi="Arial MT" w:cs="Arial MT"/>
                <w:b/>
                <w:bCs/>
                <w:color w:val="000000"/>
                <w:sz w:val="18"/>
                <w:szCs w:val="18"/>
                <w:lang w:val="en-US" w:eastAsia="en-IN"/>
              </w:rPr>
            </w:pPr>
          </w:p>
          <w:p w14:paraId="2C6344EE" w14:textId="77777777" w:rsidR="00EE785C" w:rsidRPr="00B64FE2" w:rsidRDefault="00EE785C" w:rsidP="001378E4">
            <w:pPr>
              <w:rPr>
                <w:ins w:id="499" w:author="Neeshu Bhadauriya" w:date="2021-12-03T00:19:00Z"/>
                <w:rFonts w:ascii="Arial" w:eastAsia="Times New Roman" w:hAnsi="Arial" w:cs="Arial"/>
                <w:sz w:val="18"/>
                <w:szCs w:val="18"/>
                <w:lang w:eastAsia="en-IN"/>
              </w:rPr>
            </w:pPr>
          </w:p>
        </w:tc>
        <w:tc>
          <w:tcPr>
            <w:tcW w:w="9174" w:type="dxa"/>
            <w:tcBorders>
              <w:top w:val="single" w:sz="8" w:space="0" w:color="auto"/>
              <w:left w:val="nil"/>
              <w:bottom w:val="single" w:sz="4" w:space="0" w:color="auto"/>
              <w:right w:val="single" w:sz="8" w:space="0" w:color="auto"/>
            </w:tcBorders>
            <w:shd w:val="clear" w:color="auto" w:fill="auto"/>
            <w:hideMark/>
          </w:tcPr>
          <w:p w14:paraId="77582258" w14:textId="77777777" w:rsidR="00EE785C" w:rsidRPr="00B64FE2" w:rsidRDefault="00EE785C" w:rsidP="001378E4">
            <w:pPr>
              <w:spacing w:after="0" w:line="240" w:lineRule="auto"/>
              <w:jc w:val="both"/>
              <w:rPr>
                <w:ins w:id="500" w:author="Neeshu Bhadauriya" w:date="2021-12-03T00:19:00Z"/>
                <w:rFonts w:ascii="Arial" w:eastAsia="Times New Roman" w:hAnsi="Arial" w:cs="Arial"/>
                <w:color w:val="000000"/>
                <w:sz w:val="18"/>
                <w:szCs w:val="18"/>
                <w:lang w:eastAsia="en-IN"/>
              </w:rPr>
            </w:pPr>
            <w:ins w:id="501" w:author="Neeshu Bhadauriya" w:date="2021-12-03T00:19:00Z">
              <w:r w:rsidRPr="00A031D5">
                <w:rPr>
                  <w:rFonts w:ascii="Arial" w:eastAsia="Times New Roman" w:hAnsi="Arial" w:cs="Arial"/>
                  <w:color w:val="000000"/>
                  <w:sz w:val="18"/>
                  <w:szCs w:val="18"/>
                  <w:lang w:eastAsia="en-IN"/>
                </w:rPr>
                <w:t>Container must be kept tightly closed when not in use. Take precautionary measures against static discharges. Do not use in confined spaces without adequate ventilation and/or respirator. Good personal hygiene procedures should be implemented. Avoid inhalation of dust and contact with skin and eyes. Avoid handling which leads to dust formation.</w:t>
              </w:r>
            </w:ins>
          </w:p>
        </w:tc>
      </w:tr>
      <w:tr w:rsidR="00EE785C" w:rsidRPr="00B64FE2" w14:paraId="478D5244" w14:textId="77777777" w:rsidTr="00273D75">
        <w:trPr>
          <w:trHeight w:val="852"/>
          <w:ins w:id="502" w:author="Neeshu Bhadauriya" w:date="2021-12-03T00:19:00Z"/>
        </w:trPr>
        <w:tc>
          <w:tcPr>
            <w:tcW w:w="1237" w:type="dxa"/>
            <w:tcBorders>
              <w:top w:val="nil"/>
              <w:left w:val="single" w:sz="8" w:space="0" w:color="auto"/>
              <w:bottom w:val="single" w:sz="8" w:space="0" w:color="auto"/>
              <w:right w:val="single" w:sz="4" w:space="0" w:color="auto"/>
            </w:tcBorders>
            <w:shd w:val="clear" w:color="auto" w:fill="auto"/>
            <w:noWrap/>
            <w:hideMark/>
          </w:tcPr>
          <w:p w14:paraId="79AD4F9C" w14:textId="77777777" w:rsidR="00EE785C" w:rsidRPr="00B64FE2" w:rsidRDefault="00EE785C" w:rsidP="001378E4">
            <w:pPr>
              <w:spacing w:after="0" w:line="240" w:lineRule="auto"/>
              <w:jc w:val="both"/>
              <w:rPr>
                <w:ins w:id="503" w:author="Neeshu Bhadauriya" w:date="2021-12-03T00:19:00Z"/>
                <w:rFonts w:ascii="Arial" w:eastAsia="Times New Roman" w:hAnsi="Arial" w:cs="Arial"/>
                <w:b/>
                <w:bCs/>
                <w:color w:val="000000"/>
                <w:sz w:val="18"/>
                <w:szCs w:val="18"/>
                <w:lang w:eastAsia="en-IN"/>
              </w:rPr>
            </w:pPr>
            <w:ins w:id="504" w:author="Neeshu Bhadauriya" w:date="2021-12-03T00:19:00Z">
              <w:r w:rsidRPr="00B64FE2">
                <w:rPr>
                  <w:rFonts w:ascii="Arial" w:eastAsia="Times New Roman" w:hAnsi="Arial" w:cs="Arial"/>
                  <w:b/>
                  <w:bCs/>
                  <w:color w:val="000000"/>
                  <w:sz w:val="18"/>
                  <w:szCs w:val="18"/>
                  <w:lang w:val="en-US" w:eastAsia="en-IN"/>
                </w:rPr>
                <w:t>Storage</w:t>
              </w:r>
            </w:ins>
          </w:p>
        </w:tc>
        <w:tc>
          <w:tcPr>
            <w:tcW w:w="9174" w:type="dxa"/>
            <w:tcBorders>
              <w:top w:val="nil"/>
              <w:left w:val="nil"/>
              <w:bottom w:val="single" w:sz="8" w:space="0" w:color="auto"/>
              <w:right w:val="single" w:sz="8" w:space="0" w:color="auto"/>
            </w:tcBorders>
            <w:shd w:val="clear" w:color="auto" w:fill="auto"/>
            <w:noWrap/>
            <w:hideMark/>
          </w:tcPr>
          <w:p w14:paraId="08D3FC93" w14:textId="77777777" w:rsidR="00EE785C" w:rsidRPr="00B64FE2" w:rsidRDefault="00EE785C" w:rsidP="001378E4">
            <w:pPr>
              <w:spacing w:after="0" w:line="240" w:lineRule="auto"/>
              <w:jc w:val="both"/>
              <w:rPr>
                <w:ins w:id="505" w:author="Neeshu Bhadauriya" w:date="2021-12-03T00:19:00Z"/>
                <w:rFonts w:ascii="Arial" w:eastAsia="Times New Roman" w:hAnsi="Arial" w:cs="Arial"/>
                <w:color w:val="000000"/>
                <w:sz w:val="18"/>
                <w:szCs w:val="18"/>
                <w:lang w:eastAsia="en-IN"/>
              </w:rPr>
            </w:pPr>
            <w:ins w:id="506" w:author="Neeshu Bhadauriya" w:date="2021-12-03T00:19:00Z">
              <w:r w:rsidRPr="00A031D5">
                <w:rPr>
                  <w:rFonts w:ascii="Arial" w:eastAsia="Times New Roman" w:hAnsi="Arial" w:cs="Arial"/>
                  <w:color w:val="000000"/>
                  <w:sz w:val="18"/>
                  <w:szCs w:val="18"/>
                  <w:lang w:eastAsia="en-IN"/>
                </w:rPr>
                <w:t xml:space="preserve">Store in tightly closed, original container in a dry, </w:t>
              </w:r>
              <w:proofErr w:type="gramStart"/>
              <w:r w:rsidRPr="00A031D5">
                <w:rPr>
                  <w:rFonts w:ascii="Arial" w:eastAsia="Times New Roman" w:hAnsi="Arial" w:cs="Arial"/>
                  <w:color w:val="000000"/>
                  <w:sz w:val="18"/>
                  <w:szCs w:val="18"/>
                  <w:lang w:eastAsia="en-IN"/>
                </w:rPr>
                <w:t>cool</w:t>
              </w:r>
              <w:proofErr w:type="gramEnd"/>
              <w:r w:rsidRPr="00A031D5">
                <w:rPr>
                  <w:rFonts w:ascii="Arial" w:eastAsia="Times New Roman" w:hAnsi="Arial" w:cs="Arial"/>
                  <w:color w:val="000000"/>
                  <w:sz w:val="18"/>
                  <w:szCs w:val="18"/>
                  <w:lang w:eastAsia="en-IN"/>
                </w:rPr>
                <w:t xml:space="preserve"> and well-ventilated place. Protect from sunlight. Avoid heat, flames, and other sources of ignition. Keep container tightly sealed when not in use.</w:t>
              </w:r>
            </w:ins>
          </w:p>
        </w:tc>
      </w:tr>
    </w:tbl>
    <w:p w14:paraId="0099306D" w14:textId="348D49FB" w:rsidR="00273D75" w:rsidRDefault="00273D75" w:rsidP="00273D75">
      <w:pPr>
        <w:spacing w:line="360" w:lineRule="auto"/>
        <w:rPr>
          <w:rFonts w:ascii="Arial" w:hAnsi="Arial" w:cs="Arial"/>
          <w:b/>
          <w:bCs/>
          <w:sz w:val="24"/>
          <w:szCs w:val="24"/>
        </w:rPr>
      </w:pPr>
    </w:p>
    <w:p w14:paraId="257E1927" w14:textId="77777777" w:rsidR="00504278" w:rsidRPr="007014D5" w:rsidRDefault="00504278" w:rsidP="00504278">
      <w:pPr>
        <w:pStyle w:val="Title"/>
        <w:tabs>
          <w:tab w:val="left" w:pos="2552"/>
        </w:tabs>
        <w:rPr>
          <w:ins w:id="507" w:author="Neeshu Bhadauriya" w:date="2021-12-03T00:19:00Z"/>
          <w:b/>
          <w:bCs/>
          <w:spacing w:val="-3"/>
          <w:sz w:val="22"/>
          <w:szCs w:val="22"/>
          <w:u w:val="single"/>
          <w:rPrChange w:id="508" w:author="Neeshu Bhadauriya" w:date="2021-12-03T01:57:00Z">
            <w:rPr>
              <w:ins w:id="509" w:author="Neeshu Bhadauriya" w:date="2021-12-03T00:19:00Z"/>
              <w:sz w:val="36"/>
              <w:szCs w:val="36"/>
              <w:u w:val="single"/>
            </w:rPr>
          </w:rPrChange>
        </w:rPr>
      </w:pPr>
      <w:ins w:id="510" w:author="Neeshu Bhadauriya" w:date="2021-12-03T00:19:00Z">
        <w:r w:rsidRPr="007014D5">
          <w:rPr>
            <w:b/>
            <w:bCs/>
            <w:spacing w:val="-3"/>
            <w:sz w:val="22"/>
            <w:szCs w:val="22"/>
            <w:u w:val="single"/>
            <w:rPrChange w:id="511" w:author="Neeshu Bhadauriya" w:date="2021-12-03T01:57:00Z">
              <w:rPr>
                <w:sz w:val="36"/>
                <w:szCs w:val="36"/>
                <w:u w:val="single"/>
              </w:rPr>
            </w:rPrChange>
          </w:rPr>
          <w:t>SAFETY</w:t>
        </w:r>
        <w:r w:rsidRPr="007014D5">
          <w:rPr>
            <w:b/>
            <w:bCs/>
            <w:spacing w:val="-3"/>
            <w:sz w:val="22"/>
            <w:szCs w:val="22"/>
            <w:u w:val="single"/>
            <w:rPrChange w:id="512" w:author="Neeshu Bhadauriya" w:date="2021-12-03T01:57:00Z">
              <w:rPr>
                <w:spacing w:val="-3"/>
                <w:sz w:val="36"/>
                <w:szCs w:val="36"/>
                <w:u w:val="single"/>
              </w:rPr>
            </w:rPrChange>
          </w:rPr>
          <w:t xml:space="preserve"> </w:t>
        </w:r>
        <w:r w:rsidRPr="007014D5">
          <w:rPr>
            <w:b/>
            <w:bCs/>
            <w:spacing w:val="-3"/>
            <w:sz w:val="22"/>
            <w:szCs w:val="22"/>
            <w:u w:val="single"/>
            <w:rPrChange w:id="513" w:author="Neeshu Bhadauriya" w:date="2021-12-03T01:57:00Z">
              <w:rPr>
                <w:sz w:val="36"/>
                <w:szCs w:val="36"/>
                <w:u w:val="single"/>
              </w:rPr>
            </w:rPrChange>
          </w:rPr>
          <w:t>DATA</w:t>
        </w:r>
        <w:r w:rsidRPr="007014D5">
          <w:rPr>
            <w:b/>
            <w:bCs/>
            <w:spacing w:val="-3"/>
            <w:sz w:val="22"/>
            <w:szCs w:val="22"/>
            <w:u w:val="single"/>
            <w:rPrChange w:id="514" w:author="Neeshu Bhadauriya" w:date="2021-12-03T01:57:00Z">
              <w:rPr>
                <w:spacing w:val="-2"/>
                <w:sz w:val="36"/>
                <w:szCs w:val="36"/>
                <w:u w:val="single"/>
              </w:rPr>
            </w:rPrChange>
          </w:rPr>
          <w:t xml:space="preserve"> </w:t>
        </w:r>
        <w:r w:rsidRPr="007014D5">
          <w:rPr>
            <w:b/>
            <w:bCs/>
            <w:spacing w:val="-3"/>
            <w:sz w:val="22"/>
            <w:szCs w:val="22"/>
            <w:u w:val="single"/>
            <w:rPrChange w:id="515" w:author="Neeshu Bhadauriya" w:date="2021-12-03T01:57:00Z">
              <w:rPr>
                <w:sz w:val="36"/>
                <w:szCs w:val="36"/>
                <w:u w:val="single"/>
              </w:rPr>
            </w:rPrChange>
          </w:rPr>
          <w:t xml:space="preserve">SHEET </w:t>
        </w:r>
        <w:r w:rsidRPr="007014D5">
          <w:rPr>
            <w:b/>
            <w:bCs/>
            <w:spacing w:val="-3"/>
            <w:sz w:val="22"/>
            <w:szCs w:val="22"/>
            <w:u w:val="single"/>
            <w:rPrChange w:id="516" w:author="Neeshu Bhadauriya" w:date="2021-12-03T01:57:00Z">
              <w:rPr>
                <w:sz w:val="36"/>
                <w:szCs w:val="36"/>
              </w:rPr>
            </w:rPrChange>
          </w:rPr>
          <w:t>(</w:t>
        </w:r>
      </w:ins>
      <w:r>
        <w:rPr>
          <w:b/>
          <w:bCs/>
          <w:spacing w:val="-3"/>
          <w:sz w:val="22"/>
          <w:szCs w:val="22"/>
          <w:u w:val="single"/>
        </w:rPr>
        <w:t>Styrene</w:t>
      </w:r>
      <w:ins w:id="517" w:author="Neeshu Bhadauriya" w:date="2021-12-03T00:19:00Z">
        <w:r w:rsidRPr="007014D5">
          <w:rPr>
            <w:b/>
            <w:bCs/>
            <w:spacing w:val="-3"/>
            <w:sz w:val="22"/>
            <w:szCs w:val="22"/>
            <w:u w:val="single"/>
            <w:rPrChange w:id="518" w:author="Neeshu Bhadauriya" w:date="2021-12-03T01:57:00Z">
              <w:rPr>
                <w:sz w:val="36"/>
                <w:szCs w:val="36"/>
              </w:rPr>
            </w:rPrChange>
          </w:rPr>
          <w:t>)</w:t>
        </w:r>
      </w:ins>
    </w:p>
    <w:p w14:paraId="7197AC41" w14:textId="77777777" w:rsidR="00504278" w:rsidRDefault="00504278" w:rsidP="00504278">
      <w:pPr>
        <w:rPr>
          <w:ins w:id="519" w:author="Neeshu Bhadauriya" w:date="2021-12-03T00:19:00Z"/>
        </w:rPr>
      </w:pPr>
      <w:ins w:id="520" w:author="Neeshu Bhadauriya" w:date="2021-12-03T00:19:00Z">
        <w:r>
          <w:rPr>
            <w:noProof/>
          </w:rPr>
          <mc:AlternateContent>
            <mc:Choice Requires="wps">
              <w:drawing>
                <wp:anchor distT="0" distB="0" distL="0" distR="0" simplePos="0" relativeHeight="253029376" behindDoc="1" locked="0" layoutInCell="1" allowOverlap="1" wp14:anchorId="37F38690" wp14:editId="147E0A3F">
                  <wp:simplePos x="0" y="0"/>
                  <wp:positionH relativeFrom="page">
                    <wp:posOffset>438150</wp:posOffset>
                  </wp:positionH>
                  <wp:positionV relativeFrom="paragraph">
                    <wp:posOffset>113665</wp:posOffset>
                  </wp:positionV>
                  <wp:extent cx="6612255" cy="224155"/>
                  <wp:effectExtent l="0" t="0" r="0" b="0"/>
                  <wp:wrapTopAndBottom/>
                  <wp:docPr id="266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FE965FD" w14:textId="77777777" w:rsidR="00504278" w:rsidRPr="0073147E" w:rsidRDefault="00504278" w:rsidP="00504278">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38690" id="_x0000_s1300" type="#_x0000_t202" style="position:absolute;margin-left:34.5pt;margin-top:8.95pt;width:520.65pt;height:17.65pt;z-index:-25028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" fillcolor="#bfbfbf" strokeweight=".26425mm">
                  <v:textbox inset="0,0,0,0">
                    <w:txbxContent>
                      <w:p w14:paraId="7FE965FD" w14:textId="77777777" w:rsidR="00504278" w:rsidRPr="0073147E" w:rsidRDefault="00504278" w:rsidP="00504278">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62B83791" w14:textId="77777777" w:rsidR="00504278" w:rsidRPr="00B53986" w:rsidRDefault="00504278" w:rsidP="00504278">
      <w:pPr>
        <w:spacing w:line="240" w:lineRule="auto"/>
        <w:rPr>
          <w:ins w:id="521" w:author="Neeshu Bhadauriya" w:date="2021-12-03T00:19:00Z"/>
          <w:rFonts w:ascii="Arial" w:hAnsi="Arial" w:cs="Arial"/>
          <w:b/>
          <w:bCs/>
          <w:sz w:val="24"/>
          <w:szCs w:val="24"/>
          <w:u w:val="single"/>
        </w:rPr>
      </w:pPr>
      <w:ins w:id="522" w:author="Neeshu Bhadauriya" w:date="2021-12-03T00:19:00Z">
        <w:r w:rsidRPr="00B53986">
          <w:rPr>
            <w:rFonts w:ascii="Arial" w:hAnsi="Arial" w:cs="Arial"/>
            <w:b/>
            <w:bCs/>
            <w:sz w:val="24"/>
            <w:szCs w:val="24"/>
            <w:u w:val="single"/>
          </w:rPr>
          <w:t>Product identifier</w:t>
        </w:r>
      </w:ins>
    </w:p>
    <w:tbl>
      <w:tblPr>
        <w:tblW w:w="10315" w:type="dxa"/>
        <w:tblLook w:val="04A0" w:firstRow="1" w:lastRow="0" w:firstColumn="1" w:lastColumn="0" w:noHBand="0" w:noVBand="1"/>
      </w:tblPr>
      <w:tblGrid>
        <w:gridCol w:w="3822"/>
        <w:gridCol w:w="6493"/>
      </w:tblGrid>
      <w:tr w:rsidR="00504278" w:rsidRPr="00B53986" w14:paraId="2F89A87E" w14:textId="77777777" w:rsidTr="001378E4">
        <w:trPr>
          <w:trHeight w:val="386"/>
          <w:ins w:id="523" w:author="Neeshu Bhadauriya" w:date="2021-12-03T00:19:00Z"/>
        </w:trPr>
        <w:tc>
          <w:tcPr>
            <w:tcW w:w="382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0389C8D" w14:textId="77777777" w:rsidR="00504278" w:rsidRPr="00B53986" w:rsidRDefault="00504278" w:rsidP="001378E4">
            <w:pPr>
              <w:spacing w:after="0" w:line="240" w:lineRule="auto"/>
              <w:rPr>
                <w:ins w:id="524" w:author="Neeshu Bhadauriya" w:date="2021-12-03T00:19:00Z"/>
                <w:rFonts w:ascii="Calibri" w:eastAsia="Times New Roman" w:hAnsi="Calibri" w:cs="Calibri"/>
                <w:b/>
                <w:bCs/>
                <w:color w:val="000000"/>
                <w:lang w:eastAsia="en-IN"/>
              </w:rPr>
            </w:pPr>
            <w:ins w:id="525" w:author="Neeshu Bhadauriya" w:date="2021-12-03T00:19:00Z">
              <w:r w:rsidRPr="00B53986">
                <w:rPr>
                  <w:rFonts w:ascii="Calibri" w:eastAsia="Times New Roman" w:hAnsi="Calibri" w:cs="Calibri"/>
                  <w:b/>
                  <w:bCs/>
                  <w:color w:val="000000"/>
                  <w:lang w:eastAsia="en-IN"/>
                </w:rPr>
                <w:t>Product Name</w:t>
              </w:r>
            </w:ins>
          </w:p>
        </w:tc>
        <w:tc>
          <w:tcPr>
            <w:tcW w:w="6493" w:type="dxa"/>
            <w:tcBorders>
              <w:top w:val="single" w:sz="8" w:space="0" w:color="auto"/>
              <w:left w:val="nil"/>
              <w:bottom w:val="single" w:sz="4" w:space="0" w:color="auto"/>
              <w:right w:val="single" w:sz="8" w:space="0" w:color="auto"/>
            </w:tcBorders>
            <w:shd w:val="clear" w:color="auto" w:fill="auto"/>
            <w:noWrap/>
            <w:vAlign w:val="center"/>
            <w:hideMark/>
          </w:tcPr>
          <w:p w14:paraId="26DAB620" w14:textId="77777777" w:rsidR="00504278" w:rsidRPr="00B53986" w:rsidRDefault="00504278" w:rsidP="001378E4">
            <w:pPr>
              <w:spacing w:after="0" w:line="240" w:lineRule="auto"/>
              <w:rPr>
                <w:ins w:id="526" w:author="Neeshu Bhadauriya" w:date="2021-12-03T00:19:00Z"/>
                <w:rFonts w:ascii="Calibri" w:eastAsia="Times New Roman" w:hAnsi="Calibri" w:cs="Calibri"/>
                <w:color w:val="000000"/>
                <w:lang w:eastAsia="en-IN"/>
              </w:rPr>
            </w:pPr>
            <w:r>
              <w:rPr>
                <w:rFonts w:ascii="Calibri" w:eastAsia="Times New Roman" w:hAnsi="Calibri" w:cs="Calibri"/>
                <w:color w:val="000000"/>
                <w:lang w:eastAsia="en-IN"/>
              </w:rPr>
              <w:t>Styrene Monomers</w:t>
            </w:r>
          </w:p>
        </w:tc>
      </w:tr>
      <w:tr w:rsidR="00504278" w:rsidRPr="00B53986" w14:paraId="70573BED" w14:textId="77777777" w:rsidTr="001378E4">
        <w:trPr>
          <w:trHeight w:val="405"/>
          <w:ins w:id="527" w:author="Neeshu Bhadauriya" w:date="2021-12-03T00:19:00Z"/>
        </w:trPr>
        <w:tc>
          <w:tcPr>
            <w:tcW w:w="3822" w:type="dxa"/>
            <w:tcBorders>
              <w:top w:val="nil"/>
              <w:left w:val="single" w:sz="8" w:space="0" w:color="auto"/>
              <w:bottom w:val="single" w:sz="8" w:space="0" w:color="auto"/>
              <w:right w:val="single" w:sz="8" w:space="0" w:color="auto"/>
            </w:tcBorders>
            <w:shd w:val="clear" w:color="auto" w:fill="auto"/>
            <w:noWrap/>
            <w:vAlign w:val="center"/>
            <w:hideMark/>
          </w:tcPr>
          <w:p w14:paraId="4F11AC76" w14:textId="77777777" w:rsidR="00504278" w:rsidRPr="00B53986" w:rsidRDefault="00504278" w:rsidP="001378E4">
            <w:pPr>
              <w:spacing w:after="0" w:line="240" w:lineRule="auto"/>
              <w:rPr>
                <w:ins w:id="528" w:author="Neeshu Bhadauriya" w:date="2021-12-03T00:19:00Z"/>
                <w:rFonts w:ascii="Calibri" w:eastAsia="Times New Roman" w:hAnsi="Calibri" w:cs="Calibri"/>
                <w:b/>
                <w:bCs/>
                <w:color w:val="000000"/>
                <w:lang w:eastAsia="en-IN"/>
              </w:rPr>
            </w:pPr>
            <w:ins w:id="529" w:author="Neeshu Bhadauriya" w:date="2021-12-03T00:19:00Z">
              <w:r w:rsidRPr="00B53986">
                <w:rPr>
                  <w:rFonts w:ascii="Calibri" w:eastAsia="Times New Roman" w:hAnsi="Calibri" w:cs="Calibri"/>
                  <w:b/>
                  <w:bCs/>
                  <w:color w:val="000000"/>
                  <w:lang w:eastAsia="en-IN"/>
                </w:rPr>
                <w:t>CAS-No</w:t>
              </w:r>
            </w:ins>
          </w:p>
        </w:tc>
        <w:tc>
          <w:tcPr>
            <w:tcW w:w="6493" w:type="dxa"/>
            <w:tcBorders>
              <w:top w:val="nil"/>
              <w:left w:val="nil"/>
              <w:bottom w:val="single" w:sz="8" w:space="0" w:color="auto"/>
              <w:right w:val="single" w:sz="8" w:space="0" w:color="auto"/>
            </w:tcBorders>
            <w:shd w:val="clear" w:color="auto" w:fill="auto"/>
            <w:noWrap/>
            <w:vAlign w:val="center"/>
            <w:hideMark/>
          </w:tcPr>
          <w:p w14:paraId="7411F7AA" w14:textId="77777777" w:rsidR="00504278" w:rsidRPr="00B53986" w:rsidRDefault="00504278" w:rsidP="001378E4">
            <w:pPr>
              <w:spacing w:after="0" w:line="240" w:lineRule="auto"/>
              <w:rPr>
                <w:ins w:id="530" w:author="Neeshu Bhadauriya" w:date="2021-12-03T00:19:00Z"/>
                <w:rFonts w:ascii="Calibri" w:eastAsia="Times New Roman" w:hAnsi="Calibri" w:cs="Calibri"/>
                <w:color w:val="000000"/>
                <w:lang w:eastAsia="en-IN"/>
              </w:rPr>
            </w:pPr>
            <w:r w:rsidRPr="00330EB1">
              <w:rPr>
                <w:rFonts w:ascii="Calibri" w:eastAsia="Times New Roman" w:hAnsi="Calibri" w:cs="Calibri"/>
                <w:color w:val="000000"/>
                <w:lang w:eastAsia="en-IN"/>
              </w:rPr>
              <w:t>100-42-5</w:t>
            </w:r>
          </w:p>
        </w:tc>
      </w:tr>
    </w:tbl>
    <w:p w14:paraId="5DA2E703" w14:textId="77777777" w:rsidR="00504278" w:rsidRDefault="00504278" w:rsidP="00504278">
      <w:pPr>
        <w:spacing w:line="240" w:lineRule="auto"/>
        <w:rPr>
          <w:ins w:id="531" w:author="Neeshu Bhadauriya" w:date="2021-12-03T00:19:00Z"/>
        </w:rPr>
      </w:pPr>
      <w:ins w:id="532" w:author="Neeshu Bhadauriya" w:date="2021-12-03T00:19:00Z">
        <w:r>
          <w:rPr>
            <w:noProof/>
          </w:rPr>
          <mc:AlternateContent>
            <mc:Choice Requires="wps">
              <w:drawing>
                <wp:anchor distT="0" distB="0" distL="0" distR="0" simplePos="0" relativeHeight="253030400" behindDoc="1" locked="0" layoutInCell="1" allowOverlap="1" wp14:anchorId="425BD4C0" wp14:editId="57FD96A0">
                  <wp:simplePos x="0" y="0"/>
                  <wp:positionH relativeFrom="page">
                    <wp:posOffset>440690</wp:posOffset>
                  </wp:positionH>
                  <wp:positionV relativeFrom="paragraph">
                    <wp:posOffset>302895</wp:posOffset>
                  </wp:positionV>
                  <wp:extent cx="6612255" cy="224155"/>
                  <wp:effectExtent l="0" t="0" r="0" b="0"/>
                  <wp:wrapTopAndBottom/>
                  <wp:docPr id="267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37FAA873" w14:textId="77777777" w:rsidR="00504278" w:rsidRPr="0073147E" w:rsidRDefault="00504278" w:rsidP="00504278">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D4C0" id="_x0000_s1301" type="#_x0000_t202" style="position:absolute;margin-left:34.7pt;margin-top:23.85pt;width:520.65pt;height:17.65pt;z-index:-25028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" fillcolor="#bfbfbf" strokeweight=".26425mm">
                  <v:textbox inset="0,0,0,0">
                    <w:txbxContent>
                      <w:p w14:paraId="37FAA873" w14:textId="77777777" w:rsidR="00504278" w:rsidRPr="0073147E" w:rsidRDefault="00504278" w:rsidP="00504278">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4D8537EE" w14:textId="77777777" w:rsidR="00504278" w:rsidRDefault="00504278" w:rsidP="00504278">
      <w:pPr>
        <w:spacing w:line="240" w:lineRule="auto"/>
        <w:rPr>
          <w:ins w:id="533" w:author="Neeshu Bhadauriya" w:date="2021-12-03T00:19:00Z"/>
        </w:rPr>
      </w:pPr>
    </w:p>
    <w:p w14:paraId="0ABF7723" w14:textId="77777777" w:rsidR="00504278" w:rsidRPr="00B53986" w:rsidRDefault="00504278" w:rsidP="00504278">
      <w:pPr>
        <w:spacing w:line="240" w:lineRule="auto"/>
        <w:rPr>
          <w:ins w:id="534" w:author="Neeshu Bhadauriya" w:date="2021-12-03T00:19:00Z"/>
          <w:rFonts w:ascii="Arial" w:hAnsi="Arial" w:cs="Arial"/>
          <w:b/>
          <w:bCs/>
          <w:sz w:val="24"/>
          <w:szCs w:val="24"/>
          <w:u w:val="single"/>
        </w:rPr>
      </w:pPr>
      <w:ins w:id="535" w:author="Neeshu Bhadauriya" w:date="2021-12-03T00:19:00Z">
        <w:r w:rsidRPr="00B53986">
          <w:rPr>
            <w:rFonts w:ascii="Arial" w:hAnsi="Arial" w:cs="Arial"/>
            <w:b/>
            <w:bCs/>
            <w:sz w:val="24"/>
            <w:szCs w:val="24"/>
            <w:u w:val="single"/>
          </w:rPr>
          <w:t>Classification</w:t>
        </w:r>
      </w:ins>
    </w:p>
    <w:p w14:paraId="6E4A2CBD" w14:textId="77777777" w:rsidR="00504278" w:rsidRPr="00330EB1" w:rsidRDefault="00504278" w:rsidP="00504278">
      <w:pPr>
        <w:spacing w:line="240" w:lineRule="auto"/>
      </w:pPr>
      <w:r w:rsidRPr="00330EB1">
        <w:rPr>
          <w:b/>
          <w:bCs/>
        </w:rPr>
        <w:t>GHS Classification</w:t>
      </w:r>
    </w:p>
    <w:tbl>
      <w:tblPr>
        <w:tblW w:w="9957" w:type="dxa"/>
        <w:tblLook w:val="0420" w:firstRow="1" w:lastRow="0" w:firstColumn="0" w:lastColumn="0" w:noHBand="0" w:noVBand="1"/>
      </w:tblPr>
      <w:tblGrid>
        <w:gridCol w:w="5523"/>
        <w:gridCol w:w="4434"/>
      </w:tblGrid>
      <w:tr w:rsidR="00504278" w:rsidRPr="00330EB1" w14:paraId="68878457" w14:textId="77777777" w:rsidTr="00F86264">
        <w:trPr>
          <w:trHeight w:val="314"/>
        </w:trPr>
        <w:tc>
          <w:tcPr>
            <w:tcW w:w="5523"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EA34340"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Flammable liquids</w:t>
            </w:r>
          </w:p>
        </w:tc>
        <w:tc>
          <w:tcPr>
            <w:tcW w:w="4434" w:type="dxa"/>
            <w:tcBorders>
              <w:top w:val="single" w:sz="8" w:space="0" w:color="auto"/>
              <w:left w:val="nil"/>
              <w:bottom w:val="single" w:sz="4" w:space="0" w:color="auto"/>
              <w:right w:val="single" w:sz="8" w:space="0" w:color="auto"/>
            </w:tcBorders>
            <w:shd w:val="clear" w:color="auto" w:fill="auto"/>
            <w:vAlign w:val="center"/>
            <w:hideMark/>
          </w:tcPr>
          <w:p w14:paraId="4857BA01"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3</w:t>
            </w:r>
          </w:p>
        </w:tc>
      </w:tr>
      <w:tr w:rsidR="00504278" w:rsidRPr="00330EB1" w14:paraId="59C1C11A"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31ECDE7D"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Aspiration hazard</w:t>
            </w:r>
          </w:p>
        </w:tc>
        <w:tc>
          <w:tcPr>
            <w:tcW w:w="4434" w:type="dxa"/>
            <w:tcBorders>
              <w:top w:val="nil"/>
              <w:left w:val="nil"/>
              <w:bottom w:val="single" w:sz="4" w:space="0" w:color="auto"/>
              <w:right w:val="single" w:sz="8" w:space="0" w:color="auto"/>
            </w:tcBorders>
            <w:shd w:val="clear" w:color="auto" w:fill="auto"/>
            <w:vAlign w:val="center"/>
            <w:hideMark/>
          </w:tcPr>
          <w:p w14:paraId="672035ED"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w:t>
            </w:r>
          </w:p>
        </w:tc>
      </w:tr>
      <w:tr w:rsidR="00504278" w:rsidRPr="00330EB1" w14:paraId="7ADFB2D2"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7919F3E2"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Skin irritation</w:t>
            </w:r>
          </w:p>
        </w:tc>
        <w:tc>
          <w:tcPr>
            <w:tcW w:w="4434" w:type="dxa"/>
            <w:tcBorders>
              <w:top w:val="nil"/>
              <w:left w:val="nil"/>
              <w:bottom w:val="single" w:sz="4" w:space="0" w:color="auto"/>
              <w:right w:val="single" w:sz="8" w:space="0" w:color="auto"/>
            </w:tcBorders>
            <w:shd w:val="clear" w:color="auto" w:fill="auto"/>
            <w:vAlign w:val="center"/>
            <w:hideMark/>
          </w:tcPr>
          <w:p w14:paraId="73AE2573"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2</w:t>
            </w:r>
          </w:p>
        </w:tc>
      </w:tr>
      <w:tr w:rsidR="00504278" w:rsidRPr="00330EB1" w14:paraId="421A6E28"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72DC20D7"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Eye irritation</w:t>
            </w:r>
          </w:p>
        </w:tc>
        <w:tc>
          <w:tcPr>
            <w:tcW w:w="4434" w:type="dxa"/>
            <w:tcBorders>
              <w:top w:val="nil"/>
              <w:left w:val="nil"/>
              <w:bottom w:val="single" w:sz="4" w:space="0" w:color="auto"/>
              <w:right w:val="single" w:sz="8" w:space="0" w:color="auto"/>
            </w:tcBorders>
            <w:shd w:val="clear" w:color="auto" w:fill="auto"/>
            <w:vAlign w:val="center"/>
            <w:hideMark/>
          </w:tcPr>
          <w:p w14:paraId="01E4D05F"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2A</w:t>
            </w:r>
          </w:p>
        </w:tc>
      </w:tr>
      <w:tr w:rsidR="00504278" w:rsidRPr="00330EB1" w14:paraId="20B64B95"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0B00BD5E"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Acute toxicity (Inhalation)</w:t>
            </w:r>
          </w:p>
        </w:tc>
        <w:tc>
          <w:tcPr>
            <w:tcW w:w="4434" w:type="dxa"/>
            <w:tcBorders>
              <w:top w:val="nil"/>
              <w:left w:val="nil"/>
              <w:bottom w:val="single" w:sz="4" w:space="0" w:color="auto"/>
              <w:right w:val="single" w:sz="8" w:space="0" w:color="auto"/>
            </w:tcBorders>
            <w:shd w:val="clear" w:color="auto" w:fill="auto"/>
            <w:vAlign w:val="center"/>
            <w:hideMark/>
          </w:tcPr>
          <w:p w14:paraId="366D788B"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4</w:t>
            </w:r>
          </w:p>
        </w:tc>
      </w:tr>
      <w:tr w:rsidR="00504278" w:rsidRPr="00330EB1" w14:paraId="486FB979"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0C7E59DD"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Specific target organ toxicity </w:t>
            </w:r>
            <w:proofErr w:type="gramStart"/>
            <w:r w:rsidRPr="00330EB1">
              <w:rPr>
                <w:rFonts w:ascii="Arial" w:eastAsia="Times New Roman" w:hAnsi="Arial" w:cs="Arial"/>
                <w:color w:val="000000"/>
                <w:sz w:val="20"/>
                <w:szCs w:val="20"/>
                <w:lang w:eastAsia="en-IN"/>
              </w:rPr>
              <w:t>-  single</w:t>
            </w:r>
            <w:proofErr w:type="gramEnd"/>
            <w:r w:rsidRPr="00330EB1">
              <w:rPr>
                <w:rFonts w:ascii="Arial" w:eastAsia="Times New Roman" w:hAnsi="Arial" w:cs="Arial"/>
                <w:color w:val="000000"/>
                <w:sz w:val="20"/>
                <w:szCs w:val="20"/>
                <w:lang w:eastAsia="en-IN"/>
              </w:rPr>
              <w:t xml:space="preserve"> exposure</w:t>
            </w:r>
          </w:p>
        </w:tc>
        <w:tc>
          <w:tcPr>
            <w:tcW w:w="4434" w:type="dxa"/>
            <w:tcBorders>
              <w:top w:val="nil"/>
              <w:left w:val="nil"/>
              <w:bottom w:val="single" w:sz="4" w:space="0" w:color="auto"/>
              <w:right w:val="single" w:sz="8" w:space="0" w:color="auto"/>
            </w:tcBorders>
            <w:shd w:val="clear" w:color="auto" w:fill="auto"/>
            <w:vAlign w:val="center"/>
            <w:hideMark/>
          </w:tcPr>
          <w:p w14:paraId="664A38BE"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3 (Respiratory Tract)</w:t>
            </w:r>
          </w:p>
        </w:tc>
      </w:tr>
      <w:tr w:rsidR="00504278" w:rsidRPr="00330EB1" w14:paraId="31205175"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012B38BE"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Specific target organ toxicity </w:t>
            </w:r>
            <w:proofErr w:type="gramStart"/>
            <w:r w:rsidRPr="00330EB1">
              <w:rPr>
                <w:rFonts w:ascii="Arial" w:eastAsia="Times New Roman" w:hAnsi="Arial" w:cs="Arial"/>
                <w:color w:val="000000"/>
                <w:sz w:val="20"/>
                <w:szCs w:val="20"/>
                <w:lang w:eastAsia="en-IN"/>
              </w:rPr>
              <w:t>-  repeated</w:t>
            </w:r>
            <w:proofErr w:type="gramEnd"/>
            <w:r w:rsidRPr="00330EB1">
              <w:rPr>
                <w:rFonts w:ascii="Arial" w:eastAsia="Times New Roman" w:hAnsi="Arial" w:cs="Arial"/>
                <w:color w:val="000000"/>
                <w:sz w:val="20"/>
                <w:szCs w:val="20"/>
                <w:lang w:eastAsia="en-IN"/>
              </w:rPr>
              <w:t xml:space="preserve"> exposure</w:t>
            </w:r>
          </w:p>
        </w:tc>
        <w:tc>
          <w:tcPr>
            <w:tcW w:w="4434" w:type="dxa"/>
            <w:tcBorders>
              <w:top w:val="nil"/>
              <w:left w:val="nil"/>
              <w:bottom w:val="single" w:sz="4" w:space="0" w:color="auto"/>
              <w:right w:val="single" w:sz="8" w:space="0" w:color="auto"/>
            </w:tcBorders>
            <w:shd w:val="clear" w:color="auto" w:fill="auto"/>
            <w:vAlign w:val="center"/>
            <w:hideMark/>
          </w:tcPr>
          <w:p w14:paraId="722C8612"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 (Auditory system)</w:t>
            </w:r>
          </w:p>
        </w:tc>
      </w:tr>
      <w:tr w:rsidR="00504278" w:rsidRPr="00330EB1" w14:paraId="5FCFC2FF"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3FE1D0B1"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Short-term (acute) </w:t>
            </w:r>
            <w:proofErr w:type="gramStart"/>
            <w:r w:rsidRPr="00330EB1">
              <w:rPr>
                <w:rFonts w:ascii="Arial" w:eastAsia="Times New Roman" w:hAnsi="Arial" w:cs="Arial"/>
                <w:color w:val="000000"/>
                <w:sz w:val="20"/>
                <w:szCs w:val="20"/>
                <w:lang w:eastAsia="en-IN"/>
              </w:rPr>
              <w:t>aquatic  hazard</w:t>
            </w:r>
            <w:proofErr w:type="gramEnd"/>
          </w:p>
        </w:tc>
        <w:tc>
          <w:tcPr>
            <w:tcW w:w="4434" w:type="dxa"/>
            <w:tcBorders>
              <w:top w:val="nil"/>
              <w:left w:val="nil"/>
              <w:bottom w:val="single" w:sz="4" w:space="0" w:color="auto"/>
              <w:right w:val="single" w:sz="8" w:space="0" w:color="auto"/>
            </w:tcBorders>
            <w:shd w:val="clear" w:color="auto" w:fill="auto"/>
            <w:vAlign w:val="center"/>
            <w:hideMark/>
          </w:tcPr>
          <w:p w14:paraId="550FF250"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2</w:t>
            </w:r>
          </w:p>
        </w:tc>
      </w:tr>
      <w:tr w:rsidR="00504278" w:rsidRPr="00330EB1" w14:paraId="32AE3DCA" w14:textId="77777777" w:rsidTr="00F86264">
        <w:trPr>
          <w:trHeight w:val="330"/>
        </w:trPr>
        <w:tc>
          <w:tcPr>
            <w:tcW w:w="5523" w:type="dxa"/>
            <w:tcBorders>
              <w:top w:val="nil"/>
              <w:left w:val="single" w:sz="8" w:space="0" w:color="auto"/>
              <w:bottom w:val="single" w:sz="8" w:space="0" w:color="auto"/>
              <w:right w:val="single" w:sz="4" w:space="0" w:color="auto"/>
            </w:tcBorders>
            <w:shd w:val="clear" w:color="auto" w:fill="auto"/>
            <w:vAlign w:val="center"/>
            <w:hideMark/>
          </w:tcPr>
          <w:p w14:paraId="4078ABF8" w14:textId="77777777" w:rsidR="00504278" w:rsidRPr="00330EB1" w:rsidRDefault="00504278"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Long-term (chronic) </w:t>
            </w:r>
            <w:proofErr w:type="gramStart"/>
            <w:r w:rsidRPr="00330EB1">
              <w:rPr>
                <w:rFonts w:ascii="Arial" w:eastAsia="Times New Roman" w:hAnsi="Arial" w:cs="Arial"/>
                <w:color w:val="000000"/>
                <w:sz w:val="20"/>
                <w:szCs w:val="20"/>
                <w:lang w:eastAsia="en-IN"/>
              </w:rPr>
              <w:t>aquatic  hazard</w:t>
            </w:r>
            <w:proofErr w:type="gramEnd"/>
          </w:p>
        </w:tc>
        <w:tc>
          <w:tcPr>
            <w:tcW w:w="4434" w:type="dxa"/>
            <w:tcBorders>
              <w:top w:val="nil"/>
              <w:left w:val="nil"/>
              <w:bottom w:val="single" w:sz="8" w:space="0" w:color="auto"/>
              <w:right w:val="single" w:sz="8" w:space="0" w:color="auto"/>
            </w:tcBorders>
            <w:shd w:val="clear" w:color="auto" w:fill="auto"/>
            <w:vAlign w:val="center"/>
            <w:hideMark/>
          </w:tcPr>
          <w:p w14:paraId="706A222E" w14:textId="77777777" w:rsidR="00504278" w:rsidRPr="00330EB1" w:rsidRDefault="00504278"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3</w:t>
            </w:r>
          </w:p>
        </w:tc>
      </w:tr>
    </w:tbl>
    <w:p w14:paraId="61854A9E" w14:textId="77777777" w:rsidR="00504278" w:rsidRDefault="00504278" w:rsidP="00504278">
      <w:pPr>
        <w:spacing w:line="240" w:lineRule="auto"/>
        <w:rPr>
          <w:ins w:id="536" w:author="Neeshu Bhadauriya" w:date="2021-12-03T00:19:00Z"/>
        </w:rPr>
      </w:pPr>
      <w:ins w:id="537" w:author="Neeshu Bhadauriya" w:date="2021-12-03T00:19:00Z">
        <w:r>
          <w:rPr>
            <w:noProof/>
          </w:rPr>
          <mc:AlternateContent>
            <mc:Choice Requires="wps">
              <w:drawing>
                <wp:anchor distT="0" distB="0" distL="0" distR="0" simplePos="0" relativeHeight="253031424" behindDoc="1" locked="0" layoutInCell="1" allowOverlap="1" wp14:anchorId="36885FE7" wp14:editId="28D3EA59">
                  <wp:simplePos x="0" y="0"/>
                  <wp:positionH relativeFrom="page">
                    <wp:posOffset>570865</wp:posOffset>
                  </wp:positionH>
                  <wp:positionV relativeFrom="paragraph">
                    <wp:posOffset>351155</wp:posOffset>
                  </wp:positionV>
                  <wp:extent cx="6478905" cy="271780"/>
                  <wp:effectExtent l="0" t="0" r="17145" b="13970"/>
                  <wp:wrapTopAndBottom/>
                  <wp:docPr id="26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261D2244" w14:textId="77777777" w:rsidR="00504278" w:rsidRPr="00B53986" w:rsidRDefault="00504278" w:rsidP="00504278">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85FE7" id="_x0000_s1302" type="#_x0000_t202" style="position:absolute;margin-left:44.95pt;margin-top:27.65pt;width:510.15pt;height:21.4pt;z-index:-25028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" fillcolor="#bfbfbf" strokeweight=".26425mm">
                  <v:textbox inset="0,0,0,0">
                    <w:txbxContent>
                      <w:p w14:paraId="261D2244" w14:textId="77777777" w:rsidR="00504278" w:rsidRPr="00B53986" w:rsidRDefault="00504278" w:rsidP="00504278">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518C803D" w14:textId="77777777" w:rsidR="00504278" w:rsidRDefault="00504278" w:rsidP="00504278">
      <w:pPr>
        <w:spacing w:line="240" w:lineRule="auto"/>
        <w:rPr>
          <w:ins w:id="538" w:author="Neeshu Bhadauriya" w:date="2021-12-03T00:19:00Z"/>
        </w:rPr>
      </w:pPr>
    </w:p>
    <w:tbl>
      <w:tblPr>
        <w:tblW w:w="10102" w:type="dxa"/>
        <w:tblLook w:val="0420" w:firstRow="1" w:lastRow="0" w:firstColumn="0" w:lastColumn="0" w:noHBand="0" w:noVBand="1"/>
      </w:tblPr>
      <w:tblGrid>
        <w:gridCol w:w="5051"/>
        <w:gridCol w:w="5051"/>
      </w:tblGrid>
      <w:tr w:rsidR="00504278" w:rsidRPr="008914B7" w14:paraId="2DEE200B" w14:textId="77777777" w:rsidTr="00F86264">
        <w:trPr>
          <w:trHeight w:val="188"/>
        </w:trPr>
        <w:tc>
          <w:tcPr>
            <w:tcW w:w="5051"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6209322"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Appearance</w:t>
            </w:r>
          </w:p>
        </w:tc>
        <w:tc>
          <w:tcPr>
            <w:tcW w:w="5051" w:type="dxa"/>
            <w:tcBorders>
              <w:top w:val="single" w:sz="8" w:space="0" w:color="auto"/>
              <w:left w:val="nil"/>
              <w:bottom w:val="single" w:sz="4" w:space="0" w:color="auto"/>
              <w:right w:val="single" w:sz="8" w:space="0" w:color="auto"/>
            </w:tcBorders>
            <w:shd w:val="clear" w:color="auto" w:fill="auto"/>
            <w:vAlign w:val="center"/>
            <w:hideMark/>
          </w:tcPr>
          <w:p w14:paraId="7AB93333"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Oily liquid.</w:t>
            </w:r>
          </w:p>
        </w:tc>
      </w:tr>
      <w:tr w:rsidR="00504278" w:rsidRPr="008914B7" w14:paraId="08E4B884"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3500ADB"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Colour</w:t>
            </w:r>
          </w:p>
        </w:tc>
        <w:tc>
          <w:tcPr>
            <w:tcW w:w="5051" w:type="dxa"/>
            <w:tcBorders>
              <w:top w:val="nil"/>
              <w:left w:val="nil"/>
              <w:bottom w:val="single" w:sz="4" w:space="0" w:color="auto"/>
              <w:right w:val="single" w:sz="8" w:space="0" w:color="auto"/>
            </w:tcBorders>
            <w:shd w:val="clear" w:color="auto" w:fill="auto"/>
            <w:vAlign w:val="center"/>
            <w:hideMark/>
          </w:tcPr>
          <w:p w14:paraId="50BD4AA0"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Colourless to yellowish</w:t>
            </w:r>
          </w:p>
        </w:tc>
      </w:tr>
      <w:tr w:rsidR="00504278" w:rsidRPr="008914B7" w14:paraId="2F856852"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49875201"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Odour</w:t>
            </w:r>
          </w:p>
        </w:tc>
        <w:tc>
          <w:tcPr>
            <w:tcW w:w="5051" w:type="dxa"/>
            <w:tcBorders>
              <w:top w:val="nil"/>
              <w:left w:val="nil"/>
              <w:bottom w:val="single" w:sz="4" w:space="0" w:color="auto"/>
              <w:right w:val="single" w:sz="8" w:space="0" w:color="auto"/>
            </w:tcBorders>
            <w:shd w:val="clear" w:color="auto" w:fill="auto"/>
            <w:vAlign w:val="center"/>
            <w:hideMark/>
          </w:tcPr>
          <w:p w14:paraId="6761D716"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Aromatic hydrocarbon</w:t>
            </w:r>
          </w:p>
        </w:tc>
      </w:tr>
      <w:tr w:rsidR="00504278" w:rsidRPr="008914B7" w14:paraId="1416029F"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BFFD8E6"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Odour Threshold</w:t>
            </w:r>
          </w:p>
        </w:tc>
        <w:tc>
          <w:tcPr>
            <w:tcW w:w="5051" w:type="dxa"/>
            <w:tcBorders>
              <w:top w:val="nil"/>
              <w:left w:val="nil"/>
              <w:bottom w:val="single" w:sz="4" w:space="0" w:color="auto"/>
              <w:right w:val="single" w:sz="8" w:space="0" w:color="auto"/>
            </w:tcBorders>
            <w:shd w:val="clear" w:color="auto" w:fill="auto"/>
            <w:vAlign w:val="center"/>
            <w:hideMark/>
          </w:tcPr>
          <w:p w14:paraId="1130B17F"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0.1 ppm</w:t>
            </w:r>
          </w:p>
        </w:tc>
      </w:tr>
      <w:tr w:rsidR="00504278" w:rsidRPr="008914B7" w14:paraId="5EE3FE72"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B6F4B0E"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pH</w:t>
            </w:r>
          </w:p>
        </w:tc>
        <w:tc>
          <w:tcPr>
            <w:tcW w:w="5051" w:type="dxa"/>
            <w:tcBorders>
              <w:top w:val="nil"/>
              <w:left w:val="nil"/>
              <w:bottom w:val="single" w:sz="4" w:space="0" w:color="auto"/>
              <w:right w:val="single" w:sz="8" w:space="0" w:color="auto"/>
            </w:tcBorders>
            <w:shd w:val="clear" w:color="auto" w:fill="auto"/>
            <w:vAlign w:val="center"/>
            <w:hideMark/>
          </w:tcPr>
          <w:p w14:paraId="679F21E3"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Not applicable</w:t>
            </w:r>
          </w:p>
        </w:tc>
      </w:tr>
      <w:tr w:rsidR="00504278" w:rsidRPr="008914B7" w14:paraId="280E635F"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6BA5345A"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Melting / freezing point</w:t>
            </w:r>
          </w:p>
        </w:tc>
        <w:tc>
          <w:tcPr>
            <w:tcW w:w="5051" w:type="dxa"/>
            <w:tcBorders>
              <w:top w:val="nil"/>
              <w:left w:val="nil"/>
              <w:bottom w:val="single" w:sz="4" w:space="0" w:color="auto"/>
              <w:right w:val="single" w:sz="8" w:space="0" w:color="auto"/>
            </w:tcBorders>
            <w:shd w:val="clear" w:color="auto" w:fill="auto"/>
            <w:vAlign w:val="center"/>
            <w:hideMark/>
          </w:tcPr>
          <w:p w14:paraId="3BD651D6"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-31 °C / -24 °F</w:t>
            </w:r>
          </w:p>
        </w:tc>
      </w:tr>
      <w:tr w:rsidR="00504278" w:rsidRPr="008914B7" w14:paraId="2D657BB6"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4B070B2D"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Boiling point</w:t>
            </w:r>
          </w:p>
        </w:tc>
        <w:tc>
          <w:tcPr>
            <w:tcW w:w="5051" w:type="dxa"/>
            <w:tcBorders>
              <w:top w:val="nil"/>
              <w:left w:val="nil"/>
              <w:bottom w:val="single" w:sz="4" w:space="0" w:color="auto"/>
              <w:right w:val="single" w:sz="8" w:space="0" w:color="auto"/>
            </w:tcBorders>
            <w:shd w:val="clear" w:color="auto" w:fill="auto"/>
            <w:vAlign w:val="center"/>
            <w:hideMark/>
          </w:tcPr>
          <w:p w14:paraId="6844AB1E"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145 °C / 293 °F</w:t>
            </w:r>
          </w:p>
        </w:tc>
      </w:tr>
      <w:tr w:rsidR="00504278" w:rsidRPr="008914B7" w14:paraId="3A47D50A"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947B87B"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lastRenderedPageBreak/>
              <w:t>Flash point</w:t>
            </w:r>
          </w:p>
        </w:tc>
        <w:tc>
          <w:tcPr>
            <w:tcW w:w="5051" w:type="dxa"/>
            <w:tcBorders>
              <w:top w:val="nil"/>
              <w:left w:val="nil"/>
              <w:bottom w:val="single" w:sz="4" w:space="0" w:color="auto"/>
              <w:right w:val="single" w:sz="8" w:space="0" w:color="auto"/>
            </w:tcBorders>
            <w:shd w:val="clear" w:color="auto" w:fill="auto"/>
            <w:vAlign w:val="center"/>
            <w:hideMark/>
          </w:tcPr>
          <w:p w14:paraId="3F7D0579"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32 °C / 90 °F</w:t>
            </w:r>
          </w:p>
        </w:tc>
      </w:tr>
      <w:tr w:rsidR="00504278" w:rsidRPr="008914B7" w14:paraId="588211F6" w14:textId="77777777" w:rsidTr="00F86264">
        <w:trPr>
          <w:trHeight w:val="188"/>
        </w:trPr>
        <w:tc>
          <w:tcPr>
            <w:tcW w:w="5051" w:type="dxa"/>
            <w:vMerge w:val="restart"/>
            <w:tcBorders>
              <w:top w:val="nil"/>
              <w:left w:val="single" w:sz="8" w:space="0" w:color="auto"/>
              <w:bottom w:val="single" w:sz="4" w:space="0" w:color="auto"/>
              <w:right w:val="single" w:sz="4" w:space="0" w:color="auto"/>
            </w:tcBorders>
            <w:shd w:val="clear" w:color="auto" w:fill="auto"/>
            <w:vAlign w:val="center"/>
            <w:hideMark/>
          </w:tcPr>
          <w:p w14:paraId="70C4B18D"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Evaporation rate</w:t>
            </w:r>
          </w:p>
        </w:tc>
        <w:tc>
          <w:tcPr>
            <w:tcW w:w="5051" w:type="dxa"/>
            <w:tcBorders>
              <w:top w:val="nil"/>
              <w:left w:val="nil"/>
              <w:bottom w:val="single" w:sz="4" w:space="0" w:color="auto"/>
              <w:right w:val="single" w:sz="8" w:space="0" w:color="auto"/>
            </w:tcBorders>
            <w:shd w:val="clear" w:color="auto" w:fill="auto"/>
            <w:vAlign w:val="center"/>
            <w:hideMark/>
          </w:tcPr>
          <w:p w14:paraId="44DC7505" w14:textId="77777777" w:rsidR="00504278" w:rsidRPr="008914B7" w:rsidRDefault="00504278" w:rsidP="00F8626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12.4</w:t>
            </w:r>
          </w:p>
        </w:tc>
      </w:tr>
      <w:tr w:rsidR="00504278" w:rsidRPr="008914B7" w14:paraId="0F6EA95D" w14:textId="77777777" w:rsidTr="00F86264">
        <w:trPr>
          <w:trHeight w:val="321"/>
        </w:trPr>
        <w:tc>
          <w:tcPr>
            <w:tcW w:w="5051" w:type="dxa"/>
            <w:vMerge/>
            <w:tcBorders>
              <w:top w:val="nil"/>
              <w:left w:val="single" w:sz="8" w:space="0" w:color="auto"/>
              <w:bottom w:val="single" w:sz="4" w:space="0" w:color="auto"/>
              <w:right w:val="single" w:sz="4" w:space="0" w:color="auto"/>
            </w:tcBorders>
            <w:vAlign w:val="center"/>
            <w:hideMark/>
          </w:tcPr>
          <w:p w14:paraId="10F7FFB5" w14:textId="77777777" w:rsidR="00504278" w:rsidRPr="008914B7" w:rsidRDefault="00504278" w:rsidP="001378E4">
            <w:pPr>
              <w:spacing w:after="0" w:line="240" w:lineRule="auto"/>
              <w:rPr>
                <w:rFonts w:ascii="Arial" w:eastAsia="Times New Roman" w:hAnsi="Arial" w:cs="Arial"/>
                <w:color w:val="000000"/>
                <w:sz w:val="20"/>
                <w:szCs w:val="20"/>
                <w:lang w:eastAsia="en-IN"/>
              </w:rPr>
            </w:pPr>
          </w:p>
        </w:tc>
        <w:tc>
          <w:tcPr>
            <w:tcW w:w="5051" w:type="dxa"/>
            <w:tcBorders>
              <w:top w:val="nil"/>
              <w:left w:val="nil"/>
              <w:bottom w:val="single" w:sz="4" w:space="0" w:color="auto"/>
              <w:right w:val="single" w:sz="8" w:space="0" w:color="auto"/>
            </w:tcBorders>
            <w:shd w:val="clear" w:color="auto" w:fill="auto"/>
            <w:vAlign w:val="center"/>
            <w:hideMark/>
          </w:tcPr>
          <w:p w14:paraId="15198777"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 xml:space="preserve">Method: ASTM D 3539, </w:t>
            </w:r>
            <w:proofErr w:type="spellStart"/>
            <w:r w:rsidRPr="008914B7">
              <w:rPr>
                <w:rFonts w:ascii="Arial" w:eastAsia="Times New Roman" w:hAnsi="Arial" w:cs="Arial"/>
                <w:color w:val="000000"/>
                <w:sz w:val="20"/>
                <w:szCs w:val="20"/>
                <w:lang w:eastAsia="en-IN"/>
              </w:rPr>
              <w:t>nBuAc</w:t>
            </w:r>
            <w:proofErr w:type="spellEnd"/>
            <w:r w:rsidRPr="008914B7">
              <w:rPr>
                <w:rFonts w:ascii="Arial" w:eastAsia="Times New Roman" w:hAnsi="Arial" w:cs="Arial"/>
                <w:color w:val="000000"/>
                <w:sz w:val="20"/>
                <w:szCs w:val="20"/>
                <w:lang w:eastAsia="en-IN"/>
              </w:rPr>
              <w:t>=1</w:t>
            </w:r>
          </w:p>
        </w:tc>
      </w:tr>
      <w:tr w:rsidR="00504278" w:rsidRPr="008914B7" w14:paraId="7A1110BB"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364130D"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Flammability (solid, gas)</w:t>
            </w:r>
          </w:p>
        </w:tc>
        <w:tc>
          <w:tcPr>
            <w:tcW w:w="5051" w:type="dxa"/>
            <w:tcBorders>
              <w:top w:val="nil"/>
              <w:left w:val="nil"/>
              <w:bottom w:val="single" w:sz="4" w:space="0" w:color="auto"/>
              <w:right w:val="single" w:sz="8" w:space="0" w:color="auto"/>
            </w:tcBorders>
            <w:shd w:val="clear" w:color="auto" w:fill="auto"/>
            <w:vAlign w:val="center"/>
            <w:hideMark/>
          </w:tcPr>
          <w:p w14:paraId="513BB163"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Data not available</w:t>
            </w:r>
          </w:p>
        </w:tc>
      </w:tr>
      <w:tr w:rsidR="00504278" w:rsidRPr="008914B7" w14:paraId="711871A2"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7BBBDA1B"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Upper explosion limit</w:t>
            </w:r>
          </w:p>
        </w:tc>
        <w:tc>
          <w:tcPr>
            <w:tcW w:w="5051" w:type="dxa"/>
            <w:tcBorders>
              <w:top w:val="nil"/>
              <w:left w:val="nil"/>
              <w:bottom w:val="single" w:sz="4" w:space="0" w:color="auto"/>
              <w:right w:val="single" w:sz="8" w:space="0" w:color="auto"/>
            </w:tcBorders>
            <w:shd w:val="clear" w:color="auto" w:fill="auto"/>
            <w:vAlign w:val="center"/>
            <w:hideMark/>
          </w:tcPr>
          <w:p w14:paraId="70AB2788"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6.1 %(V)</w:t>
            </w:r>
          </w:p>
        </w:tc>
      </w:tr>
      <w:tr w:rsidR="00504278" w:rsidRPr="008914B7" w14:paraId="390E5B6A"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51CC3CFA"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Lower explosion limit</w:t>
            </w:r>
          </w:p>
        </w:tc>
        <w:tc>
          <w:tcPr>
            <w:tcW w:w="5051" w:type="dxa"/>
            <w:tcBorders>
              <w:top w:val="nil"/>
              <w:left w:val="nil"/>
              <w:bottom w:val="single" w:sz="4" w:space="0" w:color="auto"/>
              <w:right w:val="single" w:sz="8" w:space="0" w:color="auto"/>
            </w:tcBorders>
            <w:shd w:val="clear" w:color="auto" w:fill="auto"/>
            <w:vAlign w:val="center"/>
            <w:hideMark/>
          </w:tcPr>
          <w:p w14:paraId="234C16AB"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1.1 %(V)</w:t>
            </w:r>
          </w:p>
        </w:tc>
      </w:tr>
      <w:tr w:rsidR="00504278" w:rsidRPr="008914B7" w14:paraId="405C6627"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76D5BB4F"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Vapour pressure</w:t>
            </w:r>
          </w:p>
        </w:tc>
        <w:tc>
          <w:tcPr>
            <w:tcW w:w="5051" w:type="dxa"/>
            <w:tcBorders>
              <w:top w:val="nil"/>
              <w:left w:val="nil"/>
              <w:bottom w:val="single" w:sz="4" w:space="0" w:color="auto"/>
              <w:right w:val="single" w:sz="8" w:space="0" w:color="auto"/>
            </w:tcBorders>
            <w:shd w:val="clear" w:color="auto" w:fill="auto"/>
            <w:vAlign w:val="center"/>
            <w:hideMark/>
          </w:tcPr>
          <w:p w14:paraId="007FC2AF"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670 Pa (20 °C / 68 °F)</w:t>
            </w:r>
          </w:p>
        </w:tc>
      </w:tr>
      <w:tr w:rsidR="00504278" w:rsidRPr="008914B7" w14:paraId="2E5870A3"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33C7B0F3"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Relative vapour density</w:t>
            </w:r>
          </w:p>
        </w:tc>
        <w:tc>
          <w:tcPr>
            <w:tcW w:w="5051" w:type="dxa"/>
            <w:tcBorders>
              <w:top w:val="nil"/>
              <w:left w:val="nil"/>
              <w:bottom w:val="single" w:sz="4" w:space="0" w:color="auto"/>
              <w:right w:val="single" w:sz="8" w:space="0" w:color="auto"/>
            </w:tcBorders>
            <w:shd w:val="clear" w:color="auto" w:fill="auto"/>
            <w:vAlign w:val="center"/>
            <w:hideMark/>
          </w:tcPr>
          <w:p w14:paraId="0EDC23DC" w14:textId="77777777" w:rsidR="00504278" w:rsidRPr="008914B7" w:rsidRDefault="00504278" w:rsidP="00F8626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3.6</w:t>
            </w:r>
          </w:p>
        </w:tc>
      </w:tr>
      <w:tr w:rsidR="00504278" w:rsidRPr="008914B7" w14:paraId="1F7C5E1F"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11E5DC28"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Relative density</w:t>
            </w:r>
          </w:p>
        </w:tc>
        <w:tc>
          <w:tcPr>
            <w:tcW w:w="5051" w:type="dxa"/>
            <w:tcBorders>
              <w:top w:val="nil"/>
              <w:left w:val="nil"/>
              <w:bottom w:val="single" w:sz="4" w:space="0" w:color="auto"/>
              <w:right w:val="single" w:sz="8" w:space="0" w:color="auto"/>
            </w:tcBorders>
            <w:shd w:val="clear" w:color="auto" w:fill="auto"/>
            <w:vAlign w:val="center"/>
            <w:hideMark/>
          </w:tcPr>
          <w:p w14:paraId="3A3BB430"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Data not available</w:t>
            </w:r>
          </w:p>
        </w:tc>
      </w:tr>
      <w:tr w:rsidR="00504278" w:rsidRPr="008914B7" w14:paraId="42CC218E" w14:textId="77777777" w:rsidTr="00F86264">
        <w:trPr>
          <w:trHeight w:val="482"/>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01338616"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Density</w:t>
            </w:r>
          </w:p>
        </w:tc>
        <w:tc>
          <w:tcPr>
            <w:tcW w:w="5051" w:type="dxa"/>
            <w:tcBorders>
              <w:top w:val="nil"/>
              <w:left w:val="nil"/>
              <w:bottom w:val="single" w:sz="4" w:space="0" w:color="auto"/>
              <w:right w:val="single" w:sz="8" w:space="0" w:color="auto"/>
            </w:tcBorders>
            <w:shd w:val="clear" w:color="auto" w:fill="auto"/>
            <w:vAlign w:val="center"/>
            <w:hideMark/>
          </w:tcPr>
          <w:p w14:paraId="30AB9DA9"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906 kg/m3 (20 °C / 68 °F)</w:t>
            </w:r>
          </w:p>
        </w:tc>
      </w:tr>
      <w:tr w:rsidR="00504278" w:rsidRPr="008914B7" w14:paraId="42EDC117"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C301CAA"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Water solubility</w:t>
            </w:r>
          </w:p>
        </w:tc>
        <w:tc>
          <w:tcPr>
            <w:tcW w:w="5051" w:type="dxa"/>
            <w:tcBorders>
              <w:top w:val="nil"/>
              <w:left w:val="nil"/>
              <w:bottom w:val="single" w:sz="4" w:space="0" w:color="auto"/>
              <w:right w:val="single" w:sz="8" w:space="0" w:color="auto"/>
            </w:tcBorders>
            <w:shd w:val="clear" w:color="auto" w:fill="auto"/>
            <w:vAlign w:val="center"/>
            <w:hideMark/>
          </w:tcPr>
          <w:p w14:paraId="4CC88045"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0.29 kg/m3 (20 °C / 68 °F)</w:t>
            </w:r>
          </w:p>
        </w:tc>
      </w:tr>
      <w:tr w:rsidR="00504278" w:rsidRPr="008914B7" w14:paraId="4EA29BEE" w14:textId="77777777" w:rsidTr="00F86264">
        <w:trPr>
          <w:trHeight w:val="321"/>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36156A05"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Partition coefficient: n-octanol/water</w:t>
            </w:r>
          </w:p>
        </w:tc>
        <w:tc>
          <w:tcPr>
            <w:tcW w:w="5051" w:type="dxa"/>
            <w:tcBorders>
              <w:top w:val="nil"/>
              <w:left w:val="nil"/>
              <w:bottom w:val="single" w:sz="4" w:space="0" w:color="auto"/>
              <w:right w:val="single" w:sz="8" w:space="0" w:color="auto"/>
            </w:tcBorders>
            <w:shd w:val="clear" w:color="auto" w:fill="auto"/>
            <w:vAlign w:val="center"/>
            <w:hideMark/>
          </w:tcPr>
          <w:p w14:paraId="6E911369"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log Pow: 2.96Method: Literature data.</w:t>
            </w:r>
          </w:p>
        </w:tc>
      </w:tr>
      <w:tr w:rsidR="00504278" w:rsidRPr="008914B7" w14:paraId="76CFF043"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4F44CBCE"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Auto-ignition temperature</w:t>
            </w:r>
          </w:p>
        </w:tc>
        <w:tc>
          <w:tcPr>
            <w:tcW w:w="5051" w:type="dxa"/>
            <w:tcBorders>
              <w:top w:val="nil"/>
              <w:left w:val="nil"/>
              <w:bottom w:val="single" w:sz="4" w:space="0" w:color="auto"/>
              <w:right w:val="single" w:sz="8" w:space="0" w:color="auto"/>
            </w:tcBorders>
            <w:shd w:val="clear" w:color="auto" w:fill="auto"/>
            <w:vAlign w:val="center"/>
            <w:hideMark/>
          </w:tcPr>
          <w:p w14:paraId="1D4B8F94"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490 °C / 914 °F</w:t>
            </w:r>
          </w:p>
        </w:tc>
      </w:tr>
      <w:tr w:rsidR="00504278" w:rsidRPr="008914B7" w14:paraId="2EA3FCA6"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2412FD4" w14:textId="77777777" w:rsidR="00504278" w:rsidRPr="008914B7" w:rsidRDefault="00504278"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Auto-ignition temperature</w:t>
            </w:r>
          </w:p>
        </w:tc>
        <w:tc>
          <w:tcPr>
            <w:tcW w:w="5051" w:type="dxa"/>
            <w:tcBorders>
              <w:top w:val="nil"/>
              <w:left w:val="nil"/>
              <w:bottom w:val="single" w:sz="4" w:space="0" w:color="auto"/>
              <w:right w:val="single" w:sz="8" w:space="0" w:color="auto"/>
            </w:tcBorders>
            <w:shd w:val="clear" w:color="auto" w:fill="auto"/>
            <w:vAlign w:val="center"/>
            <w:hideMark/>
          </w:tcPr>
          <w:p w14:paraId="39D4AAAA" w14:textId="77777777" w:rsidR="00504278" w:rsidRPr="008914B7" w:rsidRDefault="00504278" w:rsidP="001378E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490 °C / 914 °F</w:t>
            </w:r>
          </w:p>
        </w:tc>
      </w:tr>
      <w:tr w:rsidR="00504278" w:rsidRPr="008914B7" w14:paraId="1F17DC12" w14:textId="77777777" w:rsidTr="00F86264">
        <w:trPr>
          <w:trHeight w:val="198"/>
        </w:trPr>
        <w:tc>
          <w:tcPr>
            <w:tcW w:w="5051" w:type="dxa"/>
            <w:tcBorders>
              <w:top w:val="nil"/>
              <w:left w:val="single" w:sz="8" w:space="0" w:color="auto"/>
              <w:bottom w:val="single" w:sz="8" w:space="0" w:color="auto"/>
              <w:right w:val="single" w:sz="4" w:space="0" w:color="auto"/>
            </w:tcBorders>
            <w:shd w:val="clear" w:color="auto" w:fill="auto"/>
            <w:noWrap/>
            <w:vAlign w:val="bottom"/>
            <w:hideMark/>
          </w:tcPr>
          <w:p w14:paraId="64202B51" w14:textId="77777777" w:rsidR="00504278" w:rsidRPr="008914B7" w:rsidRDefault="00504278" w:rsidP="001378E4">
            <w:pPr>
              <w:spacing w:after="0" w:line="240" w:lineRule="auto"/>
              <w:rPr>
                <w:rFonts w:ascii="Calibri" w:eastAsia="Times New Roman" w:hAnsi="Calibri" w:cs="Calibri"/>
                <w:color w:val="000000"/>
                <w:lang w:eastAsia="en-IN"/>
              </w:rPr>
            </w:pPr>
            <w:r w:rsidRPr="008914B7">
              <w:rPr>
                <w:rFonts w:ascii="Calibri" w:eastAsia="Times New Roman" w:hAnsi="Calibri" w:cs="Calibri"/>
                <w:color w:val="000000"/>
                <w:lang w:eastAsia="en-IN"/>
              </w:rPr>
              <w:t>Decomposition temperature</w:t>
            </w:r>
          </w:p>
        </w:tc>
        <w:tc>
          <w:tcPr>
            <w:tcW w:w="5051" w:type="dxa"/>
            <w:tcBorders>
              <w:top w:val="nil"/>
              <w:left w:val="nil"/>
              <w:bottom w:val="single" w:sz="8" w:space="0" w:color="auto"/>
              <w:right w:val="single" w:sz="8" w:space="0" w:color="auto"/>
            </w:tcBorders>
            <w:shd w:val="clear" w:color="auto" w:fill="auto"/>
            <w:noWrap/>
            <w:vAlign w:val="bottom"/>
            <w:hideMark/>
          </w:tcPr>
          <w:p w14:paraId="412AB96A" w14:textId="77777777" w:rsidR="00504278" w:rsidRPr="008914B7" w:rsidRDefault="00504278" w:rsidP="001378E4">
            <w:pPr>
              <w:spacing w:after="0" w:line="240" w:lineRule="auto"/>
              <w:rPr>
                <w:rFonts w:ascii="Calibri" w:eastAsia="Times New Roman" w:hAnsi="Calibri" w:cs="Calibri"/>
                <w:color w:val="000000"/>
                <w:lang w:eastAsia="en-IN"/>
              </w:rPr>
            </w:pPr>
            <w:r w:rsidRPr="008914B7">
              <w:rPr>
                <w:rFonts w:ascii="Calibri" w:eastAsia="Times New Roman" w:hAnsi="Calibri" w:cs="Calibri"/>
                <w:color w:val="000000"/>
                <w:lang w:eastAsia="en-IN"/>
              </w:rPr>
              <w:t>Data not available</w:t>
            </w:r>
          </w:p>
        </w:tc>
      </w:tr>
    </w:tbl>
    <w:p w14:paraId="716259BB" w14:textId="77777777" w:rsidR="00504278" w:rsidRDefault="00504278" w:rsidP="00504278">
      <w:pPr>
        <w:spacing w:line="240" w:lineRule="auto"/>
        <w:rPr>
          <w:ins w:id="539" w:author="Neeshu Bhadauriya" w:date="2021-12-03T00:19:00Z"/>
        </w:rPr>
      </w:pPr>
      <w:ins w:id="540" w:author="Neeshu Bhadauriya" w:date="2021-12-03T00:19:00Z">
        <w:r>
          <w:rPr>
            <w:noProof/>
          </w:rPr>
          <mc:AlternateContent>
            <mc:Choice Requires="wps">
              <w:drawing>
                <wp:anchor distT="0" distB="0" distL="0" distR="0" simplePos="0" relativeHeight="253032448" behindDoc="1" locked="0" layoutInCell="1" allowOverlap="1" wp14:anchorId="64D23278" wp14:editId="6EE71323">
                  <wp:simplePos x="0" y="0"/>
                  <wp:positionH relativeFrom="page">
                    <wp:posOffset>657225</wp:posOffset>
                  </wp:positionH>
                  <wp:positionV relativeFrom="paragraph">
                    <wp:posOffset>440690</wp:posOffset>
                  </wp:positionV>
                  <wp:extent cx="6402705" cy="224155"/>
                  <wp:effectExtent l="0" t="0" r="17145" b="23495"/>
                  <wp:wrapTopAndBottom/>
                  <wp:docPr id="2672" name="Text Box 2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46B8400D" w14:textId="77777777" w:rsidR="00504278" w:rsidRPr="00B64FE2" w:rsidRDefault="00504278" w:rsidP="00504278">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23278" id="Text Box 2672" o:spid="_x0000_s1303" type="#_x0000_t202" style="position:absolute;margin-left:51.75pt;margin-top:34.7pt;width:504.15pt;height:17.65pt;z-index:-25028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" fillcolor="#bfbfbf" strokeweight=".26425mm">
                  <v:textbox inset="0,0,0,0">
                    <w:txbxContent>
                      <w:p w14:paraId="46B8400D" w14:textId="77777777" w:rsidR="00504278" w:rsidRPr="00B64FE2" w:rsidRDefault="00504278" w:rsidP="00504278">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51947CD" w14:textId="77777777" w:rsidR="00504278" w:rsidRDefault="00504278" w:rsidP="00504278">
      <w:pPr>
        <w:spacing w:line="240" w:lineRule="auto"/>
        <w:rPr>
          <w:ins w:id="541" w:author="Neeshu Bhadauriya" w:date="2021-12-03T00:19:00Z"/>
        </w:rPr>
      </w:pPr>
    </w:p>
    <w:p w14:paraId="15E480D5" w14:textId="77777777" w:rsidR="00504278" w:rsidRDefault="00504278" w:rsidP="00504278">
      <w:pPr>
        <w:spacing w:line="240" w:lineRule="auto"/>
        <w:rPr>
          <w:ins w:id="542" w:author="Neeshu Bhadauriya" w:date="2021-12-03T00:19:00Z"/>
        </w:rPr>
      </w:pPr>
    </w:p>
    <w:tbl>
      <w:tblPr>
        <w:tblW w:w="10253" w:type="dxa"/>
        <w:tblLook w:val="04A0" w:firstRow="1" w:lastRow="0" w:firstColumn="1" w:lastColumn="0" w:noHBand="0" w:noVBand="1"/>
      </w:tblPr>
      <w:tblGrid>
        <w:gridCol w:w="1237"/>
        <w:gridCol w:w="9174"/>
      </w:tblGrid>
      <w:tr w:rsidR="00504278" w:rsidRPr="00B64FE2" w14:paraId="0E4E438F" w14:textId="77777777" w:rsidTr="001378E4">
        <w:trPr>
          <w:trHeight w:val="1069"/>
          <w:ins w:id="543" w:author="Neeshu Bhadauriya" w:date="2021-12-03T00:19:00Z"/>
        </w:trPr>
        <w:tc>
          <w:tcPr>
            <w:tcW w:w="1079" w:type="dxa"/>
            <w:tcBorders>
              <w:top w:val="single" w:sz="8" w:space="0" w:color="auto"/>
              <w:left w:val="single" w:sz="8" w:space="0" w:color="auto"/>
              <w:bottom w:val="single" w:sz="4" w:space="0" w:color="auto"/>
              <w:right w:val="single" w:sz="4" w:space="0" w:color="auto"/>
            </w:tcBorders>
            <w:shd w:val="clear" w:color="auto" w:fill="auto"/>
            <w:noWrap/>
            <w:hideMark/>
          </w:tcPr>
          <w:p w14:paraId="7A2F1A6E" w14:textId="77777777" w:rsidR="00504278" w:rsidRDefault="00504278" w:rsidP="001378E4">
            <w:pPr>
              <w:spacing w:after="0" w:line="240" w:lineRule="auto"/>
              <w:jc w:val="both"/>
              <w:rPr>
                <w:ins w:id="544" w:author="Neeshu Bhadauriya" w:date="2021-12-03T00:19:00Z"/>
                <w:rFonts w:ascii="Arial" w:eastAsia="Times New Roman" w:hAnsi="Arial MT" w:cs="Arial MT"/>
                <w:b/>
                <w:bCs/>
                <w:color w:val="000000"/>
                <w:sz w:val="18"/>
                <w:szCs w:val="18"/>
                <w:lang w:val="en-US" w:eastAsia="en-IN"/>
              </w:rPr>
            </w:pPr>
            <w:ins w:id="545" w:author="Neeshu Bhadauriya" w:date="2021-12-03T00:19:00Z">
              <w:r w:rsidRPr="00A031D5">
                <w:rPr>
                  <w:rFonts w:ascii="Arial" w:eastAsia="Times New Roman" w:hAnsi="Arial MT" w:cs="Arial MT"/>
                  <w:b/>
                  <w:bCs/>
                  <w:color w:val="000000"/>
                  <w:sz w:val="18"/>
                  <w:szCs w:val="18"/>
                  <w:lang w:val="en-US" w:eastAsia="en-IN"/>
                </w:rPr>
                <w:t>Usage precautions</w:t>
              </w:r>
            </w:ins>
          </w:p>
          <w:p w14:paraId="7C15F0DB" w14:textId="77777777" w:rsidR="00504278" w:rsidRDefault="00504278" w:rsidP="001378E4">
            <w:pPr>
              <w:rPr>
                <w:ins w:id="546" w:author="Neeshu Bhadauriya" w:date="2021-12-03T00:19:00Z"/>
                <w:rFonts w:ascii="Arial" w:eastAsia="Times New Roman" w:hAnsi="Arial MT" w:cs="Arial MT"/>
                <w:b/>
                <w:bCs/>
                <w:color w:val="000000"/>
                <w:sz w:val="18"/>
                <w:szCs w:val="18"/>
                <w:lang w:val="en-US" w:eastAsia="en-IN"/>
              </w:rPr>
            </w:pPr>
          </w:p>
          <w:p w14:paraId="70C60E59" w14:textId="77777777" w:rsidR="00504278" w:rsidRPr="00B64FE2" w:rsidRDefault="00504278" w:rsidP="001378E4">
            <w:pPr>
              <w:rPr>
                <w:ins w:id="547" w:author="Neeshu Bhadauriya" w:date="2021-12-03T00:19:00Z"/>
                <w:rFonts w:ascii="Arial" w:eastAsia="Times New Roman" w:hAnsi="Arial" w:cs="Arial"/>
                <w:sz w:val="18"/>
                <w:szCs w:val="18"/>
                <w:lang w:eastAsia="en-IN"/>
              </w:rPr>
            </w:pPr>
          </w:p>
        </w:tc>
        <w:tc>
          <w:tcPr>
            <w:tcW w:w="9174" w:type="dxa"/>
            <w:tcBorders>
              <w:top w:val="single" w:sz="8" w:space="0" w:color="auto"/>
              <w:left w:val="nil"/>
              <w:bottom w:val="single" w:sz="4" w:space="0" w:color="auto"/>
              <w:right w:val="single" w:sz="8" w:space="0" w:color="auto"/>
            </w:tcBorders>
            <w:shd w:val="clear" w:color="auto" w:fill="auto"/>
            <w:hideMark/>
          </w:tcPr>
          <w:p w14:paraId="792151DB" w14:textId="77777777" w:rsidR="00504278" w:rsidRPr="00B64FE2" w:rsidRDefault="00504278" w:rsidP="001378E4">
            <w:pPr>
              <w:spacing w:after="0" w:line="240" w:lineRule="auto"/>
              <w:jc w:val="both"/>
              <w:rPr>
                <w:ins w:id="548" w:author="Neeshu Bhadauriya" w:date="2021-12-03T00:19:00Z"/>
                <w:rFonts w:ascii="Arial" w:eastAsia="Times New Roman" w:hAnsi="Arial" w:cs="Arial"/>
                <w:color w:val="000000"/>
                <w:sz w:val="18"/>
                <w:szCs w:val="18"/>
                <w:lang w:eastAsia="en-IN"/>
              </w:rPr>
            </w:pPr>
            <w:r w:rsidRPr="00F053E2">
              <w:rPr>
                <w:rFonts w:ascii="Arial" w:eastAsia="Times New Roman" w:hAnsi="Arial" w:cs="Arial"/>
                <w:color w:val="000000"/>
                <w:sz w:val="18"/>
                <w:szCs w:val="18"/>
                <w:lang w:eastAsia="en-IN"/>
              </w:rPr>
              <w:t>Wear personal protective equipment/face protection. Ensure adequate ventilation. Do not</w:t>
            </w:r>
            <w:r>
              <w:rPr>
                <w:rFonts w:ascii="Arial" w:eastAsia="Times New Roman" w:hAnsi="Arial" w:cs="Arial"/>
                <w:color w:val="000000"/>
                <w:sz w:val="18"/>
                <w:szCs w:val="18"/>
                <w:lang w:eastAsia="en-IN"/>
              </w:rPr>
              <w:t xml:space="preserve"> </w:t>
            </w:r>
            <w:r w:rsidRPr="00F053E2">
              <w:rPr>
                <w:rFonts w:ascii="Arial" w:eastAsia="Times New Roman" w:hAnsi="Arial" w:cs="Arial"/>
                <w:color w:val="000000"/>
                <w:sz w:val="18"/>
                <w:szCs w:val="18"/>
                <w:lang w:eastAsia="en-IN"/>
              </w:rPr>
              <w:t>get in eyes, on skin, or on clothing. Avoid ingestion and inhalation. Keep away from open</w:t>
            </w:r>
            <w:r>
              <w:rPr>
                <w:rFonts w:ascii="Arial" w:eastAsia="Times New Roman" w:hAnsi="Arial" w:cs="Arial"/>
                <w:color w:val="000000"/>
                <w:sz w:val="18"/>
                <w:szCs w:val="18"/>
                <w:lang w:eastAsia="en-IN"/>
              </w:rPr>
              <w:t xml:space="preserve"> </w:t>
            </w:r>
            <w:r w:rsidRPr="00F053E2">
              <w:rPr>
                <w:rFonts w:ascii="Arial" w:eastAsia="Times New Roman" w:hAnsi="Arial" w:cs="Arial"/>
                <w:color w:val="000000"/>
                <w:sz w:val="18"/>
                <w:szCs w:val="18"/>
                <w:lang w:eastAsia="en-IN"/>
              </w:rPr>
              <w:t xml:space="preserve">flames, hot </w:t>
            </w:r>
            <w:proofErr w:type="gramStart"/>
            <w:r w:rsidRPr="00F053E2">
              <w:rPr>
                <w:rFonts w:ascii="Arial" w:eastAsia="Times New Roman" w:hAnsi="Arial" w:cs="Arial"/>
                <w:color w:val="000000"/>
                <w:sz w:val="18"/>
                <w:szCs w:val="18"/>
                <w:lang w:eastAsia="en-IN"/>
              </w:rPr>
              <w:t>surfaces</w:t>
            </w:r>
            <w:proofErr w:type="gramEnd"/>
            <w:r w:rsidRPr="00F053E2">
              <w:rPr>
                <w:rFonts w:ascii="Arial" w:eastAsia="Times New Roman" w:hAnsi="Arial" w:cs="Arial"/>
                <w:color w:val="000000"/>
                <w:sz w:val="18"/>
                <w:szCs w:val="18"/>
                <w:lang w:eastAsia="en-IN"/>
              </w:rPr>
              <w:t xml:space="preserve"> and sources of ignition. Use only non-sparking tools. Take</w:t>
            </w:r>
            <w:r>
              <w:rPr>
                <w:rFonts w:ascii="Arial" w:eastAsia="Times New Roman" w:hAnsi="Arial" w:cs="Arial"/>
                <w:color w:val="000000"/>
                <w:sz w:val="18"/>
                <w:szCs w:val="18"/>
                <w:lang w:eastAsia="en-IN"/>
              </w:rPr>
              <w:t xml:space="preserve"> </w:t>
            </w:r>
            <w:r w:rsidRPr="00F053E2">
              <w:rPr>
                <w:rFonts w:ascii="Arial" w:eastAsia="Times New Roman" w:hAnsi="Arial" w:cs="Arial"/>
                <w:color w:val="000000"/>
                <w:sz w:val="18"/>
                <w:szCs w:val="18"/>
                <w:lang w:eastAsia="en-IN"/>
              </w:rPr>
              <w:t>precautionary measures against static discharges.</w:t>
            </w:r>
          </w:p>
        </w:tc>
      </w:tr>
      <w:tr w:rsidR="00504278" w:rsidRPr="00B64FE2" w14:paraId="5ED0446D" w14:textId="77777777" w:rsidTr="001378E4">
        <w:trPr>
          <w:trHeight w:val="852"/>
          <w:ins w:id="549" w:author="Neeshu Bhadauriya" w:date="2021-12-03T00:19:00Z"/>
        </w:trPr>
        <w:tc>
          <w:tcPr>
            <w:tcW w:w="1079" w:type="dxa"/>
            <w:tcBorders>
              <w:top w:val="nil"/>
              <w:left w:val="single" w:sz="8" w:space="0" w:color="auto"/>
              <w:bottom w:val="single" w:sz="8" w:space="0" w:color="auto"/>
              <w:right w:val="single" w:sz="4" w:space="0" w:color="auto"/>
            </w:tcBorders>
            <w:shd w:val="clear" w:color="auto" w:fill="auto"/>
            <w:noWrap/>
            <w:hideMark/>
          </w:tcPr>
          <w:p w14:paraId="6B82884F" w14:textId="77777777" w:rsidR="00504278" w:rsidRPr="00B64FE2" w:rsidRDefault="00504278" w:rsidP="001378E4">
            <w:pPr>
              <w:spacing w:after="0" w:line="240" w:lineRule="auto"/>
              <w:jc w:val="both"/>
              <w:rPr>
                <w:ins w:id="550" w:author="Neeshu Bhadauriya" w:date="2021-12-03T00:19:00Z"/>
                <w:rFonts w:ascii="Arial" w:eastAsia="Times New Roman" w:hAnsi="Arial" w:cs="Arial"/>
                <w:b/>
                <w:bCs/>
                <w:color w:val="000000"/>
                <w:sz w:val="18"/>
                <w:szCs w:val="18"/>
                <w:lang w:eastAsia="en-IN"/>
              </w:rPr>
            </w:pPr>
            <w:ins w:id="551" w:author="Neeshu Bhadauriya" w:date="2021-12-03T00:19:00Z">
              <w:r w:rsidRPr="00B64FE2">
                <w:rPr>
                  <w:rFonts w:ascii="Arial" w:eastAsia="Times New Roman" w:hAnsi="Arial" w:cs="Arial"/>
                  <w:b/>
                  <w:bCs/>
                  <w:color w:val="000000"/>
                  <w:sz w:val="18"/>
                  <w:szCs w:val="18"/>
                  <w:lang w:val="en-US" w:eastAsia="en-IN"/>
                </w:rPr>
                <w:t>Storage</w:t>
              </w:r>
            </w:ins>
          </w:p>
        </w:tc>
        <w:tc>
          <w:tcPr>
            <w:tcW w:w="9174" w:type="dxa"/>
            <w:tcBorders>
              <w:top w:val="nil"/>
              <w:left w:val="nil"/>
              <w:bottom w:val="single" w:sz="8" w:space="0" w:color="auto"/>
              <w:right w:val="single" w:sz="8" w:space="0" w:color="auto"/>
            </w:tcBorders>
            <w:shd w:val="clear" w:color="auto" w:fill="auto"/>
            <w:noWrap/>
            <w:hideMark/>
          </w:tcPr>
          <w:p w14:paraId="09B423DB" w14:textId="77777777" w:rsidR="00504278" w:rsidRPr="00B64FE2" w:rsidRDefault="00504278" w:rsidP="001378E4">
            <w:pPr>
              <w:spacing w:after="0" w:line="240" w:lineRule="auto"/>
              <w:jc w:val="both"/>
              <w:rPr>
                <w:ins w:id="552" w:author="Neeshu Bhadauriya" w:date="2021-12-03T00:19:00Z"/>
                <w:rFonts w:ascii="Arial" w:eastAsia="Times New Roman" w:hAnsi="Arial" w:cs="Arial"/>
                <w:color w:val="000000"/>
                <w:sz w:val="18"/>
                <w:szCs w:val="18"/>
                <w:lang w:eastAsia="en-IN"/>
              </w:rPr>
            </w:pPr>
            <w:r w:rsidRPr="00F053E2">
              <w:rPr>
                <w:rFonts w:ascii="Arial" w:eastAsia="Times New Roman" w:hAnsi="Arial" w:cs="Arial"/>
                <w:color w:val="000000"/>
                <w:sz w:val="18"/>
                <w:szCs w:val="18"/>
                <w:lang w:eastAsia="en-IN"/>
              </w:rPr>
              <w:t xml:space="preserve">Keep refrigerated. Keep containers tightly closed in a dry, </w:t>
            </w:r>
            <w:proofErr w:type="gramStart"/>
            <w:r w:rsidRPr="00F053E2">
              <w:rPr>
                <w:rFonts w:ascii="Arial" w:eastAsia="Times New Roman" w:hAnsi="Arial" w:cs="Arial"/>
                <w:color w:val="000000"/>
                <w:sz w:val="18"/>
                <w:szCs w:val="18"/>
                <w:lang w:eastAsia="en-IN"/>
              </w:rPr>
              <w:t>cool</w:t>
            </w:r>
            <w:proofErr w:type="gramEnd"/>
            <w:r w:rsidRPr="00F053E2">
              <w:rPr>
                <w:rFonts w:ascii="Arial" w:eastAsia="Times New Roman" w:hAnsi="Arial" w:cs="Arial"/>
                <w:color w:val="000000"/>
                <w:sz w:val="18"/>
                <w:szCs w:val="18"/>
                <w:lang w:eastAsia="en-IN"/>
              </w:rPr>
              <w:t xml:space="preserve"> and well-ventilated place. Keep away from heat, </w:t>
            </w:r>
            <w:proofErr w:type="gramStart"/>
            <w:r w:rsidRPr="00F053E2">
              <w:rPr>
                <w:rFonts w:ascii="Arial" w:eastAsia="Times New Roman" w:hAnsi="Arial" w:cs="Arial"/>
                <w:color w:val="000000"/>
                <w:sz w:val="18"/>
                <w:szCs w:val="18"/>
                <w:lang w:eastAsia="en-IN"/>
              </w:rPr>
              <w:t>sparks</w:t>
            </w:r>
            <w:proofErr w:type="gramEnd"/>
            <w:r w:rsidRPr="00F053E2">
              <w:rPr>
                <w:rFonts w:ascii="Arial" w:eastAsia="Times New Roman" w:hAnsi="Arial" w:cs="Arial"/>
                <w:color w:val="000000"/>
                <w:sz w:val="18"/>
                <w:szCs w:val="18"/>
                <w:lang w:eastAsia="en-IN"/>
              </w:rPr>
              <w:t xml:space="preserve"> and flame.</w:t>
            </w:r>
          </w:p>
        </w:tc>
      </w:tr>
    </w:tbl>
    <w:p w14:paraId="76DDE874" w14:textId="77777777" w:rsidR="00504278" w:rsidDel="00AA50E5" w:rsidRDefault="00504278" w:rsidP="00504278">
      <w:pPr>
        <w:spacing w:line="360" w:lineRule="auto"/>
        <w:rPr>
          <w:del w:id="553" w:author="Ritu Kamra" w:date="2021-11-25T16:22:00Z"/>
          <w:rFonts w:ascii="Arial" w:hAnsi="Arial" w:cs="Arial"/>
          <w:b/>
          <w:bCs/>
          <w:sz w:val="24"/>
          <w:szCs w:val="24"/>
        </w:rPr>
      </w:pPr>
    </w:p>
    <w:p w14:paraId="3A2BA8B2" w14:textId="77777777" w:rsidR="00504278" w:rsidRDefault="00504278" w:rsidP="00504278">
      <w:pPr>
        <w:spacing w:line="360" w:lineRule="auto"/>
        <w:rPr>
          <w:ins w:id="554" w:author="Neeshu Bhadauriya" w:date="2021-12-03T00:21:00Z"/>
          <w:rFonts w:ascii="Arial" w:hAnsi="Arial" w:cs="Arial"/>
          <w:b/>
          <w:bCs/>
          <w:sz w:val="24"/>
          <w:szCs w:val="24"/>
        </w:rPr>
      </w:pPr>
    </w:p>
    <w:p w14:paraId="2B7EE90F" w14:textId="77777777" w:rsidR="001C1BF9" w:rsidRPr="007014D5" w:rsidRDefault="001C1BF9" w:rsidP="001C1BF9">
      <w:pPr>
        <w:pStyle w:val="Title"/>
        <w:tabs>
          <w:tab w:val="left" w:pos="2552"/>
        </w:tabs>
        <w:rPr>
          <w:ins w:id="555" w:author="Neeshu Bhadauriya" w:date="2021-12-03T00:19:00Z"/>
          <w:b/>
          <w:bCs/>
          <w:spacing w:val="-3"/>
          <w:sz w:val="22"/>
          <w:szCs w:val="22"/>
          <w:u w:val="single"/>
          <w:rPrChange w:id="556" w:author="Neeshu Bhadauriya" w:date="2021-12-03T01:57:00Z">
            <w:rPr>
              <w:ins w:id="557" w:author="Neeshu Bhadauriya" w:date="2021-12-03T00:19:00Z"/>
              <w:sz w:val="36"/>
              <w:szCs w:val="36"/>
              <w:u w:val="single"/>
            </w:rPr>
          </w:rPrChange>
        </w:rPr>
      </w:pPr>
      <w:ins w:id="558" w:author="Neeshu Bhadauriya" w:date="2021-12-03T00:19:00Z">
        <w:r w:rsidRPr="007014D5">
          <w:rPr>
            <w:b/>
            <w:bCs/>
            <w:spacing w:val="-3"/>
            <w:sz w:val="22"/>
            <w:szCs w:val="22"/>
            <w:u w:val="single"/>
            <w:rPrChange w:id="559" w:author="Neeshu Bhadauriya" w:date="2021-12-03T01:57:00Z">
              <w:rPr>
                <w:sz w:val="36"/>
                <w:szCs w:val="36"/>
                <w:u w:val="single"/>
              </w:rPr>
            </w:rPrChange>
          </w:rPr>
          <w:t>SAFETY</w:t>
        </w:r>
        <w:r w:rsidRPr="007014D5">
          <w:rPr>
            <w:b/>
            <w:bCs/>
            <w:spacing w:val="-3"/>
            <w:sz w:val="22"/>
            <w:szCs w:val="22"/>
            <w:u w:val="single"/>
            <w:rPrChange w:id="560" w:author="Neeshu Bhadauriya" w:date="2021-12-03T01:57:00Z">
              <w:rPr>
                <w:spacing w:val="-3"/>
                <w:sz w:val="36"/>
                <w:szCs w:val="36"/>
                <w:u w:val="single"/>
              </w:rPr>
            </w:rPrChange>
          </w:rPr>
          <w:t xml:space="preserve"> </w:t>
        </w:r>
        <w:r w:rsidRPr="007014D5">
          <w:rPr>
            <w:b/>
            <w:bCs/>
            <w:spacing w:val="-3"/>
            <w:sz w:val="22"/>
            <w:szCs w:val="22"/>
            <w:u w:val="single"/>
            <w:rPrChange w:id="561" w:author="Neeshu Bhadauriya" w:date="2021-12-03T01:57:00Z">
              <w:rPr>
                <w:sz w:val="36"/>
                <w:szCs w:val="36"/>
                <w:u w:val="single"/>
              </w:rPr>
            </w:rPrChange>
          </w:rPr>
          <w:t>DATA</w:t>
        </w:r>
        <w:r w:rsidRPr="007014D5">
          <w:rPr>
            <w:b/>
            <w:bCs/>
            <w:spacing w:val="-3"/>
            <w:sz w:val="22"/>
            <w:szCs w:val="22"/>
            <w:u w:val="single"/>
            <w:rPrChange w:id="562" w:author="Neeshu Bhadauriya" w:date="2021-12-03T01:57:00Z">
              <w:rPr>
                <w:spacing w:val="-2"/>
                <w:sz w:val="36"/>
                <w:szCs w:val="36"/>
                <w:u w:val="single"/>
              </w:rPr>
            </w:rPrChange>
          </w:rPr>
          <w:t xml:space="preserve"> </w:t>
        </w:r>
        <w:r w:rsidRPr="007014D5">
          <w:rPr>
            <w:b/>
            <w:bCs/>
            <w:spacing w:val="-3"/>
            <w:sz w:val="22"/>
            <w:szCs w:val="22"/>
            <w:u w:val="single"/>
            <w:rPrChange w:id="563" w:author="Neeshu Bhadauriya" w:date="2021-12-03T01:57:00Z">
              <w:rPr>
                <w:sz w:val="36"/>
                <w:szCs w:val="36"/>
                <w:u w:val="single"/>
              </w:rPr>
            </w:rPrChange>
          </w:rPr>
          <w:t xml:space="preserve">SHEET </w:t>
        </w:r>
        <w:r w:rsidRPr="007014D5">
          <w:rPr>
            <w:b/>
            <w:bCs/>
            <w:spacing w:val="-3"/>
            <w:sz w:val="22"/>
            <w:szCs w:val="22"/>
            <w:u w:val="single"/>
            <w:rPrChange w:id="564" w:author="Neeshu Bhadauriya" w:date="2021-12-03T01:57:00Z">
              <w:rPr>
                <w:sz w:val="36"/>
                <w:szCs w:val="36"/>
              </w:rPr>
            </w:rPrChange>
          </w:rPr>
          <w:t>(</w:t>
        </w:r>
      </w:ins>
      <w:r>
        <w:rPr>
          <w:b/>
          <w:bCs/>
          <w:spacing w:val="-3"/>
          <w:sz w:val="22"/>
          <w:szCs w:val="22"/>
          <w:u w:val="single"/>
        </w:rPr>
        <w:t>Maleic Anhydride</w:t>
      </w:r>
      <w:ins w:id="565" w:author="Neeshu Bhadauriya" w:date="2021-12-03T00:19:00Z">
        <w:r w:rsidRPr="007014D5">
          <w:rPr>
            <w:b/>
            <w:bCs/>
            <w:spacing w:val="-3"/>
            <w:sz w:val="22"/>
            <w:szCs w:val="22"/>
            <w:u w:val="single"/>
            <w:rPrChange w:id="566" w:author="Neeshu Bhadauriya" w:date="2021-12-03T01:57:00Z">
              <w:rPr>
                <w:sz w:val="36"/>
                <w:szCs w:val="36"/>
              </w:rPr>
            </w:rPrChange>
          </w:rPr>
          <w:t>)</w:t>
        </w:r>
      </w:ins>
    </w:p>
    <w:p w14:paraId="3EBFA3D7" w14:textId="77777777" w:rsidR="001C1BF9" w:rsidRDefault="001C1BF9" w:rsidP="001C1BF9">
      <w:pPr>
        <w:rPr>
          <w:ins w:id="567" w:author="Neeshu Bhadauriya" w:date="2021-12-03T00:19:00Z"/>
        </w:rPr>
      </w:pPr>
      <w:ins w:id="568" w:author="Neeshu Bhadauriya" w:date="2021-12-03T00:19:00Z">
        <w:r>
          <w:rPr>
            <w:noProof/>
          </w:rPr>
          <mc:AlternateContent>
            <mc:Choice Requires="wps">
              <w:drawing>
                <wp:anchor distT="0" distB="0" distL="0" distR="0" simplePos="0" relativeHeight="253034496" behindDoc="1" locked="0" layoutInCell="1" allowOverlap="1" wp14:anchorId="49E1BD5B" wp14:editId="742A36C1">
                  <wp:simplePos x="0" y="0"/>
                  <wp:positionH relativeFrom="page">
                    <wp:posOffset>438150</wp:posOffset>
                  </wp:positionH>
                  <wp:positionV relativeFrom="paragraph">
                    <wp:posOffset>113665</wp:posOffset>
                  </wp:positionV>
                  <wp:extent cx="6612255" cy="224155"/>
                  <wp:effectExtent l="0" t="0" r="0" b="0"/>
                  <wp:wrapTopAndBottom/>
                  <wp:docPr id="216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193A008" w14:textId="77777777" w:rsidR="001C1BF9" w:rsidRPr="0073147E" w:rsidRDefault="001C1BF9" w:rsidP="001C1BF9">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1BD5B" id="_x0000_s1304" type="#_x0000_t202" style="position:absolute;margin-left:34.5pt;margin-top:8.95pt;width:520.65pt;height:17.65pt;z-index:-25028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" fillcolor="#bfbfbf" strokeweight=".26425mm">
                  <v:textbox inset="0,0,0,0">
                    <w:txbxContent>
                      <w:p w14:paraId="7193A008" w14:textId="77777777" w:rsidR="001C1BF9" w:rsidRPr="0073147E" w:rsidRDefault="001C1BF9" w:rsidP="001C1BF9">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58FD3C35" w14:textId="77777777" w:rsidR="001C1BF9" w:rsidRPr="00B53986" w:rsidRDefault="001C1BF9" w:rsidP="001C1BF9">
      <w:pPr>
        <w:spacing w:line="240" w:lineRule="auto"/>
        <w:rPr>
          <w:ins w:id="569" w:author="Neeshu Bhadauriya" w:date="2021-12-03T00:19:00Z"/>
          <w:rFonts w:ascii="Arial" w:hAnsi="Arial" w:cs="Arial"/>
          <w:b/>
          <w:bCs/>
          <w:sz w:val="24"/>
          <w:szCs w:val="24"/>
          <w:u w:val="single"/>
        </w:rPr>
      </w:pPr>
      <w:ins w:id="570" w:author="Neeshu Bhadauriya" w:date="2021-12-03T00:19:00Z">
        <w:r w:rsidRPr="00B53986">
          <w:rPr>
            <w:rFonts w:ascii="Arial" w:hAnsi="Arial" w:cs="Arial"/>
            <w:b/>
            <w:bCs/>
            <w:sz w:val="24"/>
            <w:szCs w:val="24"/>
            <w:u w:val="single"/>
          </w:rPr>
          <w:t>Product identifier</w:t>
        </w:r>
      </w:ins>
    </w:p>
    <w:tbl>
      <w:tblPr>
        <w:tblW w:w="9784" w:type="dxa"/>
        <w:tblLook w:val="04A0" w:firstRow="1" w:lastRow="0" w:firstColumn="1" w:lastColumn="0" w:noHBand="0" w:noVBand="1"/>
      </w:tblPr>
      <w:tblGrid>
        <w:gridCol w:w="3625"/>
        <w:gridCol w:w="6159"/>
      </w:tblGrid>
      <w:tr w:rsidR="001C1BF9" w:rsidRPr="00C4555E" w14:paraId="3AE575DB" w14:textId="77777777" w:rsidTr="001378E4">
        <w:trPr>
          <w:trHeight w:val="392"/>
          <w:ins w:id="571" w:author="Neeshu Bhadauriya" w:date="2021-12-03T00:19:00Z"/>
        </w:trPr>
        <w:tc>
          <w:tcPr>
            <w:tcW w:w="36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5FB9393" w14:textId="77777777" w:rsidR="001C1BF9" w:rsidRPr="00C4555E" w:rsidRDefault="001C1BF9" w:rsidP="001378E4">
            <w:pPr>
              <w:spacing w:after="0" w:line="240" w:lineRule="auto"/>
              <w:rPr>
                <w:ins w:id="572" w:author="Neeshu Bhadauriya" w:date="2021-12-03T00:19:00Z"/>
                <w:rFonts w:ascii="Arial" w:eastAsia="Times New Roman" w:hAnsi="Arial" w:cs="Arial"/>
                <w:b/>
                <w:bCs/>
                <w:color w:val="000000"/>
                <w:lang w:eastAsia="en-IN"/>
              </w:rPr>
            </w:pPr>
            <w:ins w:id="573" w:author="Neeshu Bhadauriya" w:date="2021-12-03T00:19:00Z">
              <w:r w:rsidRPr="00C4555E">
                <w:rPr>
                  <w:rFonts w:ascii="Arial" w:eastAsia="Times New Roman" w:hAnsi="Arial" w:cs="Arial"/>
                  <w:b/>
                  <w:bCs/>
                  <w:color w:val="000000"/>
                  <w:lang w:eastAsia="en-IN"/>
                </w:rPr>
                <w:t>Product Name</w:t>
              </w:r>
            </w:ins>
          </w:p>
        </w:tc>
        <w:tc>
          <w:tcPr>
            <w:tcW w:w="6159" w:type="dxa"/>
            <w:tcBorders>
              <w:top w:val="single" w:sz="8" w:space="0" w:color="auto"/>
              <w:left w:val="nil"/>
              <w:bottom w:val="single" w:sz="4" w:space="0" w:color="auto"/>
              <w:right w:val="single" w:sz="8" w:space="0" w:color="auto"/>
            </w:tcBorders>
            <w:shd w:val="clear" w:color="auto" w:fill="auto"/>
            <w:noWrap/>
            <w:vAlign w:val="center"/>
            <w:hideMark/>
          </w:tcPr>
          <w:p w14:paraId="1F592B79" w14:textId="77777777" w:rsidR="001C1BF9" w:rsidRPr="00C4555E" w:rsidRDefault="001C1BF9" w:rsidP="001378E4">
            <w:pPr>
              <w:spacing w:after="0" w:line="240" w:lineRule="auto"/>
              <w:rPr>
                <w:ins w:id="574" w:author="Neeshu Bhadauriya" w:date="2021-12-03T00:19:00Z"/>
                <w:rFonts w:ascii="Arial" w:eastAsia="Times New Roman" w:hAnsi="Arial" w:cs="Arial"/>
                <w:color w:val="000000"/>
                <w:lang w:eastAsia="en-IN"/>
              </w:rPr>
            </w:pPr>
            <w:r w:rsidRPr="00C4555E">
              <w:rPr>
                <w:rFonts w:ascii="Arial" w:eastAsia="Times New Roman" w:hAnsi="Arial" w:cs="Arial"/>
                <w:color w:val="000000"/>
                <w:lang w:eastAsia="en-IN"/>
              </w:rPr>
              <w:t>Maleic Anhydride, 99% (pellets)</w:t>
            </w:r>
          </w:p>
        </w:tc>
      </w:tr>
      <w:tr w:rsidR="001C1BF9" w:rsidRPr="00C4555E" w14:paraId="29C62D9F" w14:textId="77777777" w:rsidTr="001378E4">
        <w:trPr>
          <w:trHeight w:val="411"/>
          <w:ins w:id="575" w:author="Neeshu Bhadauriya" w:date="2021-12-03T00:19:00Z"/>
        </w:trPr>
        <w:tc>
          <w:tcPr>
            <w:tcW w:w="3625" w:type="dxa"/>
            <w:tcBorders>
              <w:top w:val="nil"/>
              <w:left w:val="single" w:sz="8" w:space="0" w:color="auto"/>
              <w:bottom w:val="single" w:sz="8" w:space="0" w:color="auto"/>
              <w:right w:val="single" w:sz="8" w:space="0" w:color="auto"/>
            </w:tcBorders>
            <w:shd w:val="clear" w:color="auto" w:fill="auto"/>
            <w:noWrap/>
            <w:vAlign w:val="center"/>
            <w:hideMark/>
          </w:tcPr>
          <w:p w14:paraId="0FE7358B" w14:textId="77777777" w:rsidR="001C1BF9" w:rsidRPr="00C4555E" w:rsidRDefault="001C1BF9" w:rsidP="001378E4">
            <w:pPr>
              <w:spacing w:after="0" w:line="240" w:lineRule="auto"/>
              <w:rPr>
                <w:ins w:id="576" w:author="Neeshu Bhadauriya" w:date="2021-12-03T00:19:00Z"/>
                <w:rFonts w:ascii="Arial" w:eastAsia="Times New Roman" w:hAnsi="Arial" w:cs="Arial"/>
                <w:b/>
                <w:bCs/>
                <w:color w:val="000000"/>
                <w:lang w:eastAsia="en-IN"/>
              </w:rPr>
            </w:pPr>
            <w:ins w:id="577" w:author="Neeshu Bhadauriya" w:date="2021-12-03T00:19:00Z">
              <w:r w:rsidRPr="00C4555E">
                <w:rPr>
                  <w:rFonts w:ascii="Arial" w:eastAsia="Times New Roman" w:hAnsi="Arial" w:cs="Arial"/>
                  <w:b/>
                  <w:bCs/>
                  <w:color w:val="000000"/>
                  <w:lang w:eastAsia="en-IN"/>
                </w:rPr>
                <w:t>CAS-No</w:t>
              </w:r>
            </w:ins>
          </w:p>
        </w:tc>
        <w:tc>
          <w:tcPr>
            <w:tcW w:w="6159" w:type="dxa"/>
            <w:tcBorders>
              <w:top w:val="nil"/>
              <w:left w:val="nil"/>
              <w:bottom w:val="single" w:sz="8" w:space="0" w:color="auto"/>
              <w:right w:val="single" w:sz="8" w:space="0" w:color="auto"/>
            </w:tcBorders>
            <w:shd w:val="clear" w:color="auto" w:fill="auto"/>
            <w:noWrap/>
            <w:vAlign w:val="center"/>
            <w:hideMark/>
          </w:tcPr>
          <w:p w14:paraId="33FDC6F3" w14:textId="77777777" w:rsidR="001C1BF9" w:rsidRPr="00C4555E" w:rsidRDefault="001C1BF9" w:rsidP="001378E4">
            <w:pPr>
              <w:spacing w:after="0" w:line="240" w:lineRule="auto"/>
              <w:rPr>
                <w:ins w:id="578" w:author="Neeshu Bhadauriya" w:date="2021-12-03T00:19:00Z"/>
                <w:rFonts w:ascii="Arial" w:eastAsia="Times New Roman" w:hAnsi="Arial" w:cs="Arial"/>
                <w:color w:val="000000"/>
                <w:lang w:eastAsia="en-IN"/>
              </w:rPr>
            </w:pPr>
            <w:r w:rsidRPr="00C4555E">
              <w:rPr>
                <w:rFonts w:ascii="Arial" w:hAnsi="Arial" w:cs="Arial"/>
                <w:color w:val="000000"/>
                <w:sz w:val="18"/>
                <w:szCs w:val="18"/>
              </w:rPr>
              <w:t>108-31-6</w:t>
            </w:r>
          </w:p>
        </w:tc>
      </w:tr>
    </w:tbl>
    <w:p w14:paraId="32D10255" w14:textId="77777777" w:rsidR="001C1BF9" w:rsidRDefault="001C1BF9" w:rsidP="001C1BF9">
      <w:pPr>
        <w:spacing w:line="240" w:lineRule="auto"/>
        <w:rPr>
          <w:ins w:id="579" w:author="Neeshu Bhadauriya" w:date="2021-12-03T00:19:00Z"/>
        </w:rPr>
      </w:pPr>
      <w:ins w:id="580" w:author="Neeshu Bhadauriya" w:date="2021-12-03T00:19:00Z">
        <w:r>
          <w:rPr>
            <w:noProof/>
          </w:rPr>
          <mc:AlternateContent>
            <mc:Choice Requires="wps">
              <w:drawing>
                <wp:anchor distT="0" distB="0" distL="0" distR="0" simplePos="0" relativeHeight="253035520" behindDoc="1" locked="0" layoutInCell="1" allowOverlap="1" wp14:anchorId="12837D22" wp14:editId="59642DEF">
                  <wp:simplePos x="0" y="0"/>
                  <wp:positionH relativeFrom="page">
                    <wp:posOffset>440690</wp:posOffset>
                  </wp:positionH>
                  <wp:positionV relativeFrom="paragraph">
                    <wp:posOffset>302895</wp:posOffset>
                  </wp:positionV>
                  <wp:extent cx="6612255" cy="224155"/>
                  <wp:effectExtent l="0" t="0" r="0" b="0"/>
                  <wp:wrapTopAndBottom/>
                  <wp:docPr id="21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476F48C5" w14:textId="77777777" w:rsidR="001C1BF9" w:rsidRPr="0073147E" w:rsidRDefault="001C1BF9" w:rsidP="001C1BF9">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37D22" id="_x0000_s1305" type="#_x0000_t202" style="position:absolute;margin-left:34.7pt;margin-top:23.85pt;width:520.65pt;height:17.65pt;z-index:-25028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" fillcolor="#bfbfbf" strokeweight=".26425mm">
                  <v:textbox inset="0,0,0,0">
                    <w:txbxContent>
                      <w:p w14:paraId="476F48C5" w14:textId="77777777" w:rsidR="001C1BF9" w:rsidRPr="0073147E" w:rsidRDefault="001C1BF9" w:rsidP="001C1BF9">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17533AFE" w14:textId="77777777" w:rsidR="001C1BF9" w:rsidRDefault="001C1BF9" w:rsidP="001C1BF9">
      <w:pPr>
        <w:spacing w:line="240" w:lineRule="auto"/>
        <w:rPr>
          <w:ins w:id="581" w:author="Neeshu Bhadauriya" w:date="2021-12-03T00:19:00Z"/>
        </w:rPr>
      </w:pPr>
    </w:p>
    <w:p w14:paraId="6F0ADA04" w14:textId="77777777" w:rsidR="001C1BF9" w:rsidRPr="00B53986" w:rsidRDefault="001C1BF9" w:rsidP="001C1BF9">
      <w:pPr>
        <w:spacing w:line="240" w:lineRule="auto"/>
        <w:rPr>
          <w:ins w:id="582" w:author="Neeshu Bhadauriya" w:date="2021-12-03T00:19:00Z"/>
          <w:rFonts w:ascii="Arial" w:hAnsi="Arial" w:cs="Arial"/>
          <w:b/>
          <w:bCs/>
          <w:sz w:val="24"/>
          <w:szCs w:val="24"/>
          <w:u w:val="single"/>
        </w:rPr>
      </w:pPr>
      <w:ins w:id="583" w:author="Neeshu Bhadauriya" w:date="2021-12-03T00:19:00Z">
        <w:r w:rsidRPr="00B53986">
          <w:rPr>
            <w:rFonts w:ascii="Arial" w:hAnsi="Arial" w:cs="Arial"/>
            <w:b/>
            <w:bCs/>
            <w:sz w:val="24"/>
            <w:szCs w:val="24"/>
            <w:u w:val="single"/>
          </w:rPr>
          <w:t>Classification</w:t>
        </w:r>
      </w:ins>
    </w:p>
    <w:p w14:paraId="0E5AD10E" w14:textId="77777777" w:rsidR="001C1BF9" w:rsidRPr="00330EB1" w:rsidRDefault="001C1BF9" w:rsidP="001C1BF9">
      <w:pPr>
        <w:spacing w:line="240" w:lineRule="auto"/>
      </w:pPr>
      <w:r w:rsidRPr="00330EB1">
        <w:rPr>
          <w:b/>
          <w:bCs/>
        </w:rPr>
        <w:t>GHS Classification</w:t>
      </w:r>
    </w:p>
    <w:tbl>
      <w:tblPr>
        <w:tblW w:w="9700" w:type="dxa"/>
        <w:tblLook w:val="0420" w:firstRow="1" w:lastRow="0" w:firstColumn="0" w:lastColumn="0" w:noHBand="0" w:noVBand="1"/>
      </w:tblPr>
      <w:tblGrid>
        <w:gridCol w:w="5380"/>
        <w:gridCol w:w="4320"/>
      </w:tblGrid>
      <w:tr w:rsidR="001C1BF9" w:rsidRPr="00330EB1" w14:paraId="24436E60" w14:textId="77777777" w:rsidTr="001378E4">
        <w:trPr>
          <w:trHeight w:val="300"/>
        </w:trPr>
        <w:tc>
          <w:tcPr>
            <w:tcW w:w="538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D12B477" w14:textId="77777777" w:rsidR="001C1BF9" w:rsidRPr="00330EB1" w:rsidRDefault="001C1BF9" w:rsidP="001378E4">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Acute toxicity</w:t>
            </w:r>
          </w:p>
        </w:tc>
        <w:tc>
          <w:tcPr>
            <w:tcW w:w="4320" w:type="dxa"/>
            <w:tcBorders>
              <w:top w:val="single" w:sz="8" w:space="0" w:color="auto"/>
              <w:left w:val="nil"/>
              <w:bottom w:val="single" w:sz="4" w:space="0" w:color="auto"/>
              <w:right w:val="single" w:sz="8" w:space="0" w:color="auto"/>
            </w:tcBorders>
            <w:shd w:val="clear" w:color="auto" w:fill="auto"/>
            <w:vAlign w:val="center"/>
            <w:hideMark/>
          </w:tcPr>
          <w:p w14:paraId="61A223C7" w14:textId="77777777" w:rsidR="001C1BF9" w:rsidRPr="00330EB1" w:rsidRDefault="001C1BF9" w:rsidP="001378E4">
            <w:pPr>
              <w:spacing w:after="0" w:line="240" w:lineRule="auto"/>
              <w:rPr>
                <w:rFonts w:ascii="Arial" w:eastAsia="Times New Roman" w:hAnsi="Arial" w:cs="Arial"/>
                <w:color w:val="000000"/>
                <w:sz w:val="20"/>
                <w:szCs w:val="20"/>
                <w:lang w:eastAsia="en-IN"/>
              </w:rPr>
            </w:pPr>
            <w:r>
              <w:t>Category 4</w:t>
            </w:r>
          </w:p>
        </w:tc>
      </w:tr>
      <w:tr w:rsidR="001C1BF9" w:rsidRPr="00330EB1" w14:paraId="6CADB9AD"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49EE0DA0" w14:textId="77777777" w:rsidR="001C1BF9" w:rsidRPr="00330EB1" w:rsidRDefault="001C1BF9" w:rsidP="001378E4">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Skin corrosion</w:t>
            </w:r>
          </w:p>
        </w:tc>
        <w:tc>
          <w:tcPr>
            <w:tcW w:w="4320" w:type="dxa"/>
            <w:tcBorders>
              <w:top w:val="nil"/>
              <w:left w:val="nil"/>
              <w:bottom w:val="single" w:sz="4" w:space="0" w:color="auto"/>
              <w:right w:val="single" w:sz="8" w:space="0" w:color="auto"/>
            </w:tcBorders>
            <w:shd w:val="clear" w:color="auto" w:fill="auto"/>
            <w:vAlign w:val="center"/>
            <w:hideMark/>
          </w:tcPr>
          <w:p w14:paraId="4C8D882B" w14:textId="77777777" w:rsidR="001C1BF9" w:rsidRPr="00330EB1" w:rsidRDefault="001C1BF9"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w:t>
            </w:r>
            <w:r>
              <w:rPr>
                <w:rFonts w:ascii="Arial" w:eastAsia="Times New Roman" w:hAnsi="Arial" w:cs="Arial"/>
                <w:color w:val="000000"/>
                <w:sz w:val="20"/>
                <w:szCs w:val="20"/>
                <w:lang w:eastAsia="en-IN"/>
              </w:rPr>
              <w:t>B</w:t>
            </w:r>
          </w:p>
        </w:tc>
      </w:tr>
      <w:tr w:rsidR="001C1BF9" w:rsidRPr="00330EB1" w14:paraId="2DC8CD9B"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5FB91CCE" w14:textId="77777777" w:rsidR="001C1BF9" w:rsidRPr="00330EB1" w:rsidRDefault="001C1BF9" w:rsidP="001378E4">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lastRenderedPageBreak/>
              <w:t>Respiratory sensitisation</w:t>
            </w:r>
          </w:p>
        </w:tc>
        <w:tc>
          <w:tcPr>
            <w:tcW w:w="4320" w:type="dxa"/>
            <w:tcBorders>
              <w:top w:val="nil"/>
              <w:left w:val="nil"/>
              <w:bottom w:val="single" w:sz="4" w:space="0" w:color="auto"/>
              <w:right w:val="single" w:sz="8" w:space="0" w:color="auto"/>
            </w:tcBorders>
            <w:shd w:val="clear" w:color="auto" w:fill="auto"/>
            <w:vAlign w:val="center"/>
            <w:hideMark/>
          </w:tcPr>
          <w:p w14:paraId="5B92E785" w14:textId="77777777" w:rsidR="001C1BF9" w:rsidRPr="00330EB1" w:rsidRDefault="001C1BF9"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1</w:t>
            </w:r>
          </w:p>
        </w:tc>
      </w:tr>
      <w:tr w:rsidR="001C1BF9" w:rsidRPr="00330EB1" w14:paraId="1D4292F6"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0B84898E" w14:textId="77777777" w:rsidR="001C1BF9" w:rsidRPr="00330EB1" w:rsidRDefault="001C1BF9" w:rsidP="001378E4">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Skin sensitisation</w:t>
            </w:r>
          </w:p>
        </w:tc>
        <w:tc>
          <w:tcPr>
            <w:tcW w:w="4320" w:type="dxa"/>
            <w:tcBorders>
              <w:top w:val="nil"/>
              <w:left w:val="nil"/>
              <w:bottom w:val="single" w:sz="4" w:space="0" w:color="auto"/>
              <w:right w:val="single" w:sz="8" w:space="0" w:color="auto"/>
            </w:tcBorders>
            <w:shd w:val="clear" w:color="auto" w:fill="auto"/>
            <w:vAlign w:val="center"/>
            <w:hideMark/>
          </w:tcPr>
          <w:p w14:paraId="769DC2AE" w14:textId="77777777" w:rsidR="001C1BF9" w:rsidRPr="00330EB1" w:rsidRDefault="001C1BF9"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1</w:t>
            </w:r>
          </w:p>
        </w:tc>
      </w:tr>
      <w:tr w:rsidR="001C1BF9" w:rsidRPr="00330EB1" w14:paraId="4FA86791"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1E0CA3B0" w14:textId="77777777" w:rsidR="001C1BF9" w:rsidRPr="00330EB1" w:rsidRDefault="001C1BF9" w:rsidP="001378E4">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Specific target organ toxicity - repeated exposure</w:t>
            </w:r>
          </w:p>
        </w:tc>
        <w:tc>
          <w:tcPr>
            <w:tcW w:w="4320" w:type="dxa"/>
            <w:tcBorders>
              <w:top w:val="nil"/>
              <w:left w:val="nil"/>
              <w:bottom w:val="single" w:sz="4" w:space="0" w:color="auto"/>
              <w:right w:val="single" w:sz="8" w:space="0" w:color="auto"/>
            </w:tcBorders>
            <w:shd w:val="clear" w:color="auto" w:fill="auto"/>
            <w:vAlign w:val="center"/>
            <w:hideMark/>
          </w:tcPr>
          <w:p w14:paraId="65F052E1" w14:textId="77777777" w:rsidR="001C1BF9" w:rsidRPr="00330EB1" w:rsidRDefault="001C1BF9"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 (</w:t>
            </w:r>
            <w:r w:rsidRPr="006F436E">
              <w:rPr>
                <w:rFonts w:ascii="Arial" w:eastAsia="Times New Roman" w:hAnsi="Arial" w:cs="Arial"/>
                <w:color w:val="000000"/>
                <w:sz w:val="20"/>
                <w:szCs w:val="20"/>
                <w:lang w:eastAsia="en-IN"/>
              </w:rPr>
              <w:t>Respiratory</w:t>
            </w:r>
            <w:r w:rsidRPr="00330EB1">
              <w:rPr>
                <w:rFonts w:ascii="Arial" w:eastAsia="Times New Roman" w:hAnsi="Arial" w:cs="Arial"/>
                <w:color w:val="000000"/>
                <w:sz w:val="20"/>
                <w:szCs w:val="20"/>
                <w:lang w:eastAsia="en-IN"/>
              </w:rPr>
              <w:t xml:space="preserve"> system)</w:t>
            </w:r>
          </w:p>
        </w:tc>
      </w:tr>
    </w:tbl>
    <w:p w14:paraId="0A99F9C0" w14:textId="77777777" w:rsidR="001C1BF9" w:rsidRDefault="001C1BF9" w:rsidP="001C1BF9">
      <w:pPr>
        <w:spacing w:line="240" w:lineRule="auto"/>
        <w:rPr>
          <w:ins w:id="584" w:author="Neeshu Bhadauriya" w:date="2021-12-03T00:19:00Z"/>
        </w:rPr>
      </w:pPr>
      <w:ins w:id="585" w:author="Neeshu Bhadauriya" w:date="2021-12-03T00:19:00Z">
        <w:r>
          <w:rPr>
            <w:noProof/>
          </w:rPr>
          <mc:AlternateContent>
            <mc:Choice Requires="wps">
              <w:drawing>
                <wp:anchor distT="0" distB="0" distL="0" distR="0" simplePos="0" relativeHeight="253036544" behindDoc="1" locked="0" layoutInCell="1" allowOverlap="1" wp14:anchorId="73430695" wp14:editId="6D607D62">
                  <wp:simplePos x="0" y="0"/>
                  <wp:positionH relativeFrom="page">
                    <wp:posOffset>570865</wp:posOffset>
                  </wp:positionH>
                  <wp:positionV relativeFrom="paragraph">
                    <wp:posOffset>351155</wp:posOffset>
                  </wp:positionV>
                  <wp:extent cx="6478905" cy="271780"/>
                  <wp:effectExtent l="0" t="0" r="17145" b="13970"/>
                  <wp:wrapTopAndBottom/>
                  <wp:docPr id="216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13477CC5" w14:textId="77777777" w:rsidR="001C1BF9" w:rsidRPr="00B53986" w:rsidRDefault="001C1BF9" w:rsidP="001C1BF9">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30695" id="_x0000_s1306" type="#_x0000_t202" style="position:absolute;margin-left:44.95pt;margin-top:27.65pt;width:510.15pt;height:21.4pt;z-index:-25027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" fillcolor="#bfbfbf" strokeweight=".26425mm">
                  <v:textbox inset="0,0,0,0">
                    <w:txbxContent>
                      <w:p w14:paraId="13477CC5" w14:textId="77777777" w:rsidR="001C1BF9" w:rsidRPr="00B53986" w:rsidRDefault="001C1BF9" w:rsidP="001C1BF9">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500EE695" w14:textId="77777777" w:rsidR="001C1BF9" w:rsidRDefault="001C1BF9" w:rsidP="001C1BF9">
      <w:pPr>
        <w:spacing w:line="240" w:lineRule="auto"/>
        <w:rPr>
          <w:ins w:id="586" w:author="Neeshu Bhadauriya" w:date="2021-12-03T00:19:00Z"/>
        </w:rPr>
      </w:pPr>
    </w:p>
    <w:tbl>
      <w:tblPr>
        <w:tblW w:w="9736" w:type="dxa"/>
        <w:tblLook w:val="0420" w:firstRow="1" w:lastRow="0" w:firstColumn="0" w:lastColumn="0" w:noHBand="0" w:noVBand="1"/>
      </w:tblPr>
      <w:tblGrid>
        <w:gridCol w:w="4868"/>
        <w:gridCol w:w="4868"/>
      </w:tblGrid>
      <w:tr w:rsidR="001C1BF9" w:rsidRPr="008914B7" w14:paraId="51FB3E0D" w14:textId="77777777" w:rsidTr="001378E4">
        <w:trPr>
          <w:trHeight w:val="192"/>
        </w:trPr>
        <w:tc>
          <w:tcPr>
            <w:tcW w:w="4868"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6B0C5EE" w14:textId="77777777" w:rsidR="001C1BF9" w:rsidRPr="008914B7" w:rsidRDefault="001C1BF9"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Appearance</w:t>
            </w:r>
          </w:p>
        </w:tc>
        <w:tc>
          <w:tcPr>
            <w:tcW w:w="4868" w:type="dxa"/>
            <w:tcBorders>
              <w:top w:val="single" w:sz="8" w:space="0" w:color="auto"/>
              <w:left w:val="nil"/>
              <w:bottom w:val="single" w:sz="4" w:space="0" w:color="auto"/>
              <w:right w:val="single" w:sz="8" w:space="0" w:color="auto"/>
            </w:tcBorders>
            <w:shd w:val="clear" w:color="auto" w:fill="auto"/>
            <w:vAlign w:val="center"/>
            <w:hideMark/>
          </w:tcPr>
          <w:p w14:paraId="26A63991" w14:textId="77777777" w:rsidR="001C1BF9" w:rsidRPr="008914B7" w:rsidRDefault="001C1BF9" w:rsidP="001378E4">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Form: solid</w:t>
            </w:r>
            <w:r>
              <w:rPr>
                <w:rFonts w:ascii="Arial" w:eastAsia="Times New Roman" w:hAnsi="Arial" w:cs="Arial"/>
                <w:color w:val="000000"/>
                <w:sz w:val="20"/>
                <w:szCs w:val="20"/>
                <w:lang w:eastAsia="en-IN"/>
              </w:rPr>
              <w:t xml:space="preserve">, </w:t>
            </w:r>
            <w:r w:rsidRPr="00433896">
              <w:rPr>
                <w:rFonts w:ascii="Arial" w:eastAsia="Times New Roman" w:hAnsi="Arial" w:cs="Arial"/>
                <w:color w:val="000000"/>
                <w:sz w:val="20"/>
                <w:szCs w:val="20"/>
                <w:lang w:eastAsia="en-IN"/>
              </w:rPr>
              <w:t>Colour: white</w:t>
            </w:r>
          </w:p>
        </w:tc>
      </w:tr>
      <w:tr w:rsidR="001C1BF9" w:rsidRPr="008914B7" w14:paraId="056EB803" w14:textId="77777777" w:rsidTr="001378E4">
        <w:trPr>
          <w:trHeight w:val="192"/>
        </w:trPr>
        <w:tc>
          <w:tcPr>
            <w:tcW w:w="4868" w:type="dxa"/>
            <w:tcBorders>
              <w:top w:val="nil"/>
              <w:left w:val="single" w:sz="8" w:space="0" w:color="auto"/>
              <w:bottom w:val="single" w:sz="4" w:space="0" w:color="auto"/>
              <w:right w:val="single" w:sz="4" w:space="0" w:color="auto"/>
            </w:tcBorders>
            <w:shd w:val="clear" w:color="auto" w:fill="auto"/>
            <w:vAlign w:val="center"/>
            <w:hideMark/>
          </w:tcPr>
          <w:p w14:paraId="2E88526A" w14:textId="77777777" w:rsidR="001C1BF9" w:rsidRPr="008914B7" w:rsidRDefault="001C1BF9" w:rsidP="001378E4">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Melting / freezing point</w:t>
            </w:r>
          </w:p>
        </w:tc>
        <w:tc>
          <w:tcPr>
            <w:tcW w:w="4868" w:type="dxa"/>
            <w:tcBorders>
              <w:top w:val="nil"/>
              <w:left w:val="nil"/>
              <w:bottom w:val="single" w:sz="4" w:space="0" w:color="auto"/>
              <w:right w:val="single" w:sz="8" w:space="0" w:color="auto"/>
            </w:tcBorders>
            <w:shd w:val="clear" w:color="auto" w:fill="auto"/>
            <w:vAlign w:val="center"/>
            <w:hideMark/>
          </w:tcPr>
          <w:p w14:paraId="3ECE703E" w14:textId="77777777" w:rsidR="001C1BF9" w:rsidRDefault="001C1BF9" w:rsidP="001378E4">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Melting point/range: 52 - 54 °C</w:t>
            </w:r>
          </w:p>
          <w:p w14:paraId="10B4DC29" w14:textId="77777777" w:rsidR="001C1BF9" w:rsidRPr="008914B7" w:rsidRDefault="001C1BF9" w:rsidP="001378E4">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Melting point/range: 51 - 56 °C - lit.</w:t>
            </w:r>
          </w:p>
        </w:tc>
      </w:tr>
      <w:tr w:rsidR="001C1BF9" w:rsidRPr="008914B7" w14:paraId="28DE9800" w14:textId="77777777" w:rsidTr="001378E4">
        <w:trPr>
          <w:trHeight w:val="192"/>
        </w:trPr>
        <w:tc>
          <w:tcPr>
            <w:tcW w:w="4868" w:type="dxa"/>
            <w:tcBorders>
              <w:top w:val="nil"/>
              <w:left w:val="single" w:sz="8" w:space="0" w:color="auto"/>
              <w:bottom w:val="single" w:sz="4" w:space="0" w:color="auto"/>
              <w:right w:val="single" w:sz="4" w:space="0" w:color="auto"/>
            </w:tcBorders>
            <w:shd w:val="clear" w:color="auto" w:fill="auto"/>
            <w:vAlign w:val="center"/>
            <w:hideMark/>
          </w:tcPr>
          <w:p w14:paraId="0395F787" w14:textId="77777777" w:rsidR="001C1BF9" w:rsidRPr="008914B7" w:rsidRDefault="001C1BF9" w:rsidP="001378E4">
            <w:pPr>
              <w:spacing w:after="0" w:line="240" w:lineRule="auto"/>
              <w:ind w:firstLineChars="100" w:firstLine="20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Initial </w:t>
            </w:r>
            <w:r w:rsidRPr="008914B7">
              <w:rPr>
                <w:rFonts w:ascii="Arial" w:eastAsia="Times New Roman" w:hAnsi="Arial" w:cs="Arial"/>
                <w:color w:val="000000"/>
                <w:sz w:val="20"/>
                <w:szCs w:val="20"/>
                <w:lang w:eastAsia="en-IN"/>
              </w:rPr>
              <w:t>Boiling point</w:t>
            </w:r>
            <w:r>
              <w:rPr>
                <w:rFonts w:ascii="Arial" w:eastAsia="Times New Roman" w:hAnsi="Arial" w:cs="Arial"/>
                <w:color w:val="000000"/>
                <w:sz w:val="20"/>
                <w:szCs w:val="20"/>
                <w:lang w:eastAsia="en-IN"/>
              </w:rPr>
              <w:t xml:space="preserve"> and Boiling Range</w:t>
            </w:r>
          </w:p>
        </w:tc>
        <w:tc>
          <w:tcPr>
            <w:tcW w:w="4868" w:type="dxa"/>
            <w:tcBorders>
              <w:top w:val="nil"/>
              <w:left w:val="nil"/>
              <w:bottom w:val="single" w:sz="4" w:space="0" w:color="auto"/>
              <w:right w:val="single" w:sz="8" w:space="0" w:color="auto"/>
            </w:tcBorders>
            <w:shd w:val="clear" w:color="auto" w:fill="auto"/>
            <w:vAlign w:val="center"/>
            <w:hideMark/>
          </w:tcPr>
          <w:p w14:paraId="2B459E81" w14:textId="77777777" w:rsidR="001C1BF9" w:rsidRPr="008914B7" w:rsidRDefault="001C1BF9" w:rsidP="001378E4">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200 °C - lit.</w:t>
            </w:r>
          </w:p>
        </w:tc>
      </w:tr>
      <w:tr w:rsidR="001C1BF9" w:rsidRPr="008914B7" w14:paraId="182C8C1D" w14:textId="77777777" w:rsidTr="001378E4">
        <w:trPr>
          <w:trHeight w:val="192"/>
        </w:trPr>
        <w:tc>
          <w:tcPr>
            <w:tcW w:w="4868" w:type="dxa"/>
            <w:tcBorders>
              <w:top w:val="nil"/>
              <w:left w:val="single" w:sz="8" w:space="0" w:color="auto"/>
              <w:bottom w:val="single" w:sz="4" w:space="0" w:color="auto"/>
              <w:right w:val="single" w:sz="4" w:space="0" w:color="auto"/>
            </w:tcBorders>
            <w:shd w:val="clear" w:color="auto" w:fill="auto"/>
            <w:vAlign w:val="center"/>
          </w:tcPr>
          <w:p w14:paraId="7E7A095E" w14:textId="77777777" w:rsidR="001C1BF9" w:rsidRPr="008914B7" w:rsidRDefault="001C1BF9" w:rsidP="001378E4">
            <w:pPr>
              <w:spacing w:after="0" w:line="240" w:lineRule="auto"/>
              <w:ind w:firstLineChars="100" w:firstLine="200"/>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Vapour pressure</w:t>
            </w:r>
          </w:p>
        </w:tc>
        <w:tc>
          <w:tcPr>
            <w:tcW w:w="4868" w:type="dxa"/>
            <w:tcBorders>
              <w:top w:val="nil"/>
              <w:left w:val="nil"/>
              <w:bottom w:val="single" w:sz="4" w:space="0" w:color="auto"/>
              <w:right w:val="single" w:sz="8" w:space="0" w:color="auto"/>
            </w:tcBorders>
            <w:shd w:val="clear" w:color="auto" w:fill="auto"/>
            <w:vAlign w:val="center"/>
          </w:tcPr>
          <w:p w14:paraId="2AC66565" w14:textId="77777777" w:rsidR="001C1BF9" w:rsidRPr="008914B7" w:rsidRDefault="001C1BF9" w:rsidP="001378E4">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 xml:space="preserve">0,2 </w:t>
            </w:r>
            <w:proofErr w:type="spellStart"/>
            <w:r w:rsidRPr="00433896">
              <w:rPr>
                <w:rFonts w:ascii="Arial" w:eastAsia="Times New Roman" w:hAnsi="Arial" w:cs="Arial"/>
                <w:color w:val="000000"/>
                <w:sz w:val="20"/>
                <w:szCs w:val="20"/>
                <w:lang w:eastAsia="en-IN"/>
              </w:rPr>
              <w:t>hPa</w:t>
            </w:r>
            <w:proofErr w:type="spellEnd"/>
            <w:r w:rsidRPr="00433896">
              <w:rPr>
                <w:rFonts w:ascii="Arial" w:eastAsia="Times New Roman" w:hAnsi="Arial" w:cs="Arial"/>
                <w:color w:val="000000"/>
                <w:sz w:val="20"/>
                <w:szCs w:val="20"/>
                <w:lang w:eastAsia="en-IN"/>
              </w:rPr>
              <w:t xml:space="preserve"> at 22 °C - OECD Test Guideline 104</w:t>
            </w:r>
          </w:p>
        </w:tc>
      </w:tr>
      <w:tr w:rsidR="001C1BF9" w:rsidRPr="008914B7" w14:paraId="5EC324D3" w14:textId="77777777" w:rsidTr="001378E4">
        <w:trPr>
          <w:trHeight w:val="192"/>
        </w:trPr>
        <w:tc>
          <w:tcPr>
            <w:tcW w:w="4868" w:type="dxa"/>
            <w:tcBorders>
              <w:top w:val="nil"/>
              <w:left w:val="single" w:sz="8" w:space="0" w:color="auto"/>
              <w:bottom w:val="single" w:sz="4" w:space="0" w:color="auto"/>
              <w:right w:val="single" w:sz="4" w:space="0" w:color="auto"/>
            </w:tcBorders>
            <w:shd w:val="clear" w:color="auto" w:fill="auto"/>
            <w:vAlign w:val="center"/>
          </w:tcPr>
          <w:p w14:paraId="000805C3" w14:textId="77777777" w:rsidR="001C1BF9" w:rsidRPr="008914B7" w:rsidRDefault="001C1BF9" w:rsidP="001378E4">
            <w:pPr>
              <w:spacing w:after="0" w:line="240" w:lineRule="auto"/>
              <w:ind w:firstLineChars="100" w:firstLine="200"/>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Relative density</w:t>
            </w:r>
          </w:p>
        </w:tc>
        <w:tc>
          <w:tcPr>
            <w:tcW w:w="4868" w:type="dxa"/>
            <w:tcBorders>
              <w:top w:val="nil"/>
              <w:left w:val="nil"/>
              <w:bottom w:val="single" w:sz="4" w:space="0" w:color="auto"/>
              <w:right w:val="single" w:sz="8" w:space="0" w:color="auto"/>
            </w:tcBorders>
            <w:shd w:val="clear" w:color="auto" w:fill="auto"/>
            <w:vAlign w:val="center"/>
          </w:tcPr>
          <w:p w14:paraId="4ED1B96B" w14:textId="77777777" w:rsidR="001C1BF9" w:rsidRPr="008914B7" w:rsidRDefault="001C1BF9" w:rsidP="001378E4">
            <w:pPr>
              <w:spacing w:after="0" w:line="240" w:lineRule="auto"/>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1,48 g/cm3 at 20 °C -</w:t>
            </w:r>
          </w:p>
        </w:tc>
      </w:tr>
      <w:tr w:rsidR="001C1BF9" w:rsidRPr="008914B7" w14:paraId="3E1EE281" w14:textId="77777777" w:rsidTr="001378E4">
        <w:trPr>
          <w:trHeight w:val="192"/>
        </w:trPr>
        <w:tc>
          <w:tcPr>
            <w:tcW w:w="4868" w:type="dxa"/>
            <w:tcBorders>
              <w:top w:val="nil"/>
              <w:left w:val="single" w:sz="8" w:space="0" w:color="auto"/>
              <w:bottom w:val="single" w:sz="4" w:space="0" w:color="auto"/>
              <w:right w:val="single" w:sz="4" w:space="0" w:color="auto"/>
            </w:tcBorders>
            <w:vAlign w:val="center"/>
          </w:tcPr>
          <w:p w14:paraId="7F6889CA" w14:textId="77777777" w:rsidR="001C1BF9" w:rsidRPr="00C4555E" w:rsidRDefault="001C1BF9" w:rsidP="001378E4">
            <w:pPr>
              <w:spacing w:after="0" w:line="240" w:lineRule="auto"/>
              <w:ind w:firstLineChars="100" w:firstLine="200"/>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Partition coefficient:</w:t>
            </w:r>
          </w:p>
          <w:p w14:paraId="687B1419" w14:textId="77777777" w:rsidR="001C1BF9" w:rsidRPr="008914B7" w:rsidRDefault="001C1BF9" w:rsidP="001378E4">
            <w:pPr>
              <w:spacing w:after="0" w:line="240" w:lineRule="auto"/>
              <w:ind w:firstLineChars="100" w:firstLine="200"/>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n-octanol/water</w:t>
            </w:r>
          </w:p>
        </w:tc>
        <w:tc>
          <w:tcPr>
            <w:tcW w:w="4868" w:type="dxa"/>
            <w:tcBorders>
              <w:top w:val="nil"/>
              <w:left w:val="nil"/>
              <w:bottom w:val="single" w:sz="4" w:space="0" w:color="auto"/>
              <w:right w:val="single" w:sz="8" w:space="0" w:color="auto"/>
            </w:tcBorders>
            <w:shd w:val="clear" w:color="auto" w:fill="auto"/>
            <w:vAlign w:val="center"/>
          </w:tcPr>
          <w:p w14:paraId="54BEFDE3" w14:textId="77777777" w:rsidR="001C1BF9" w:rsidRPr="008914B7" w:rsidRDefault="001C1BF9" w:rsidP="001378E4">
            <w:pPr>
              <w:spacing w:after="0" w:line="240" w:lineRule="auto"/>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log Pow: -2,61 at 20 °C - OECD Test Guideline 107</w:t>
            </w:r>
          </w:p>
        </w:tc>
      </w:tr>
    </w:tbl>
    <w:p w14:paraId="41E43E10" w14:textId="77777777" w:rsidR="001C1BF9" w:rsidRDefault="001C1BF9" w:rsidP="001C1BF9">
      <w:pPr>
        <w:spacing w:line="240" w:lineRule="auto"/>
        <w:rPr>
          <w:ins w:id="587" w:author="Neeshu Bhadauriya" w:date="2021-12-03T00:19:00Z"/>
        </w:rPr>
      </w:pPr>
      <w:ins w:id="588" w:author="Neeshu Bhadauriya" w:date="2021-12-03T00:19:00Z">
        <w:r>
          <w:rPr>
            <w:noProof/>
          </w:rPr>
          <mc:AlternateContent>
            <mc:Choice Requires="wps">
              <w:drawing>
                <wp:anchor distT="0" distB="0" distL="0" distR="0" simplePos="0" relativeHeight="253037568" behindDoc="1" locked="0" layoutInCell="1" allowOverlap="1" wp14:anchorId="29B7112A" wp14:editId="6F1A35C5">
                  <wp:simplePos x="0" y="0"/>
                  <wp:positionH relativeFrom="page">
                    <wp:posOffset>657225</wp:posOffset>
                  </wp:positionH>
                  <wp:positionV relativeFrom="paragraph">
                    <wp:posOffset>440690</wp:posOffset>
                  </wp:positionV>
                  <wp:extent cx="6402705" cy="224155"/>
                  <wp:effectExtent l="0" t="0" r="17145" b="23495"/>
                  <wp:wrapTopAndBottom/>
                  <wp:docPr id="2163"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388A44D1" w14:textId="77777777" w:rsidR="001C1BF9" w:rsidRPr="00B64FE2" w:rsidRDefault="001C1BF9" w:rsidP="001C1BF9">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7112A" id="Text Box 2163" o:spid="_x0000_s1307" type="#_x0000_t202" style="position:absolute;margin-left:51.75pt;margin-top:34.7pt;width:504.15pt;height:17.65pt;z-index:-25027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" fillcolor="#bfbfbf" strokeweight=".26425mm">
                  <v:textbox inset="0,0,0,0">
                    <w:txbxContent>
                      <w:p w14:paraId="388A44D1" w14:textId="77777777" w:rsidR="001C1BF9" w:rsidRPr="00B64FE2" w:rsidRDefault="001C1BF9" w:rsidP="001C1BF9">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C2DC56D" w14:textId="77777777" w:rsidR="001C1BF9" w:rsidRDefault="001C1BF9" w:rsidP="001C1BF9">
      <w:pPr>
        <w:spacing w:line="240" w:lineRule="auto"/>
        <w:rPr>
          <w:ins w:id="589" w:author="Neeshu Bhadauriya" w:date="2021-12-03T00:19:00Z"/>
        </w:rPr>
      </w:pPr>
    </w:p>
    <w:p w14:paraId="32FBC9BB" w14:textId="77777777" w:rsidR="001C1BF9" w:rsidRDefault="001C1BF9" w:rsidP="001C1BF9">
      <w:pPr>
        <w:spacing w:line="240" w:lineRule="auto"/>
        <w:rPr>
          <w:ins w:id="590" w:author="Neeshu Bhadauriya" w:date="2021-12-03T00:19:00Z"/>
        </w:rPr>
      </w:pPr>
    </w:p>
    <w:tbl>
      <w:tblPr>
        <w:tblW w:w="10077" w:type="dxa"/>
        <w:tblLook w:val="04A0" w:firstRow="1" w:lastRow="0" w:firstColumn="1" w:lastColumn="0" w:noHBand="0" w:noVBand="1"/>
      </w:tblPr>
      <w:tblGrid>
        <w:gridCol w:w="1694"/>
        <w:gridCol w:w="8383"/>
      </w:tblGrid>
      <w:tr w:rsidR="001C1BF9" w:rsidRPr="00B64FE2" w14:paraId="47C068AC" w14:textId="77777777" w:rsidTr="00240B53">
        <w:trPr>
          <w:trHeight w:val="1046"/>
          <w:ins w:id="591" w:author="Neeshu Bhadauriya" w:date="2021-12-03T00:19:00Z"/>
        </w:trPr>
        <w:tc>
          <w:tcPr>
            <w:tcW w:w="1694" w:type="dxa"/>
            <w:tcBorders>
              <w:top w:val="single" w:sz="8" w:space="0" w:color="auto"/>
              <w:left w:val="single" w:sz="8" w:space="0" w:color="auto"/>
              <w:bottom w:val="single" w:sz="4" w:space="0" w:color="auto"/>
              <w:right w:val="single" w:sz="4" w:space="0" w:color="auto"/>
            </w:tcBorders>
            <w:shd w:val="clear" w:color="auto" w:fill="auto"/>
            <w:noWrap/>
            <w:hideMark/>
          </w:tcPr>
          <w:p w14:paraId="0076CA67" w14:textId="77777777" w:rsidR="001C1BF9" w:rsidRDefault="001C1BF9" w:rsidP="001378E4">
            <w:pPr>
              <w:rPr>
                <w:ins w:id="592" w:author="Neeshu Bhadauriya" w:date="2021-12-03T00:19:00Z"/>
                <w:rFonts w:ascii="Arial" w:eastAsia="Times New Roman" w:hAnsi="Arial MT" w:cs="Arial MT"/>
                <w:b/>
                <w:bCs/>
                <w:color w:val="000000"/>
                <w:sz w:val="18"/>
                <w:szCs w:val="18"/>
                <w:lang w:val="en-US" w:eastAsia="en-IN"/>
              </w:rPr>
            </w:pPr>
            <w:r w:rsidRPr="00C4555E">
              <w:rPr>
                <w:rFonts w:ascii="Arial" w:eastAsia="Times New Roman" w:hAnsi="Arial MT" w:cs="Arial MT"/>
                <w:b/>
                <w:bCs/>
                <w:color w:val="000000"/>
                <w:sz w:val="18"/>
                <w:szCs w:val="18"/>
                <w:lang w:val="en-US" w:eastAsia="en-IN"/>
              </w:rPr>
              <w:t>Precautions for safe handling</w:t>
            </w:r>
          </w:p>
          <w:p w14:paraId="683F7F1F" w14:textId="77777777" w:rsidR="001C1BF9" w:rsidRPr="00B64FE2" w:rsidRDefault="001C1BF9" w:rsidP="001378E4">
            <w:pPr>
              <w:rPr>
                <w:ins w:id="593" w:author="Neeshu Bhadauriya" w:date="2021-12-03T00:19:00Z"/>
                <w:rFonts w:ascii="Arial" w:eastAsia="Times New Roman" w:hAnsi="Arial" w:cs="Arial"/>
                <w:sz w:val="18"/>
                <w:szCs w:val="18"/>
                <w:lang w:eastAsia="en-IN"/>
              </w:rPr>
            </w:pPr>
          </w:p>
        </w:tc>
        <w:tc>
          <w:tcPr>
            <w:tcW w:w="8383" w:type="dxa"/>
            <w:tcBorders>
              <w:top w:val="single" w:sz="8" w:space="0" w:color="auto"/>
              <w:left w:val="nil"/>
              <w:bottom w:val="single" w:sz="4" w:space="0" w:color="auto"/>
              <w:right w:val="single" w:sz="8" w:space="0" w:color="auto"/>
            </w:tcBorders>
            <w:shd w:val="clear" w:color="auto" w:fill="auto"/>
            <w:hideMark/>
          </w:tcPr>
          <w:p w14:paraId="66FCC0D2" w14:textId="77777777" w:rsidR="001C1BF9" w:rsidRPr="00C4555E" w:rsidRDefault="001C1BF9" w:rsidP="001378E4">
            <w:pPr>
              <w:spacing w:after="0" w:line="240" w:lineRule="auto"/>
              <w:jc w:val="both"/>
              <w:rPr>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Avoid contact with skin and eyes. Avoid formation of dust and aerosols.</w:t>
            </w:r>
          </w:p>
          <w:p w14:paraId="097E2790" w14:textId="77777777" w:rsidR="001C1BF9" w:rsidRPr="00B64FE2" w:rsidRDefault="001C1BF9" w:rsidP="001378E4">
            <w:pPr>
              <w:spacing w:after="0" w:line="240" w:lineRule="auto"/>
              <w:jc w:val="both"/>
              <w:rPr>
                <w:ins w:id="594" w:author="Neeshu Bhadauriya" w:date="2021-12-03T00:19:00Z"/>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Provide appropriate exhaust ventilation at places where dust is formed</w:t>
            </w:r>
            <w:r w:rsidRPr="00F053E2">
              <w:rPr>
                <w:rFonts w:ascii="Arial" w:eastAsia="Times New Roman" w:hAnsi="Arial" w:cs="Arial"/>
                <w:color w:val="000000"/>
                <w:sz w:val="18"/>
                <w:szCs w:val="18"/>
                <w:lang w:eastAsia="en-IN"/>
              </w:rPr>
              <w:t>.</w:t>
            </w:r>
          </w:p>
        </w:tc>
      </w:tr>
      <w:tr w:rsidR="001C1BF9" w:rsidRPr="00B64FE2" w14:paraId="520FB8CC" w14:textId="77777777" w:rsidTr="00240B53">
        <w:trPr>
          <w:trHeight w:val="834"/>
          <w:ins w:id="595" w:author="Neeshu Bhadauriya" w:date="2021-12-03T00:19:00Z"/>
        </w:trPr>
        <w:tc>
          <w:tcPr>
            <w:tcW w:w="1694" w:type="dxa"/>
            <w:tcBorders>
              <w:top w:val="nil"/>
              <w:left w:val="single" w:sz="8" w:space="0" w:color="auto"/>
              <w:bottom w:val="single" w:sz="8" w:space="0" w:color="auto"/>
              <w:right w:val="single" w:sz="4" w:space="0" w:color="auto"/>
            </w:tcBorders>
            <w:shd w:val="clear" w:color="auto" w:fill="auto"/>
            <w:noWrap/>
            <w:hideMark/>
          </w:tcPr>
          <w:p w14:paraId="3B7C7284" w14:textId="77777777" w:rsidR="001C1BF9" w:rsidRPr="00B64FE2" w:rsidRDefault="001C1BF9" w:rsidP="001378E4">
            <w:pPr>
              <w:spacing w:after="0" w:line="240" w:lineRule="auto"/>
              <w:jc w:val="both"/>
              <w:rPr>
                <w:ins w:id="596" w:author="Neeshu Bhadauriya" w:date="2021-12-03T00:19:00Z"/>
                <w:rFonts w:ascii="Arial" w:eastAsia="Times New Roman" w:hAnsi="Arial" w:cs="Arial"/>
                <w:b/>
                <w:bCs/>
                <w:color w:val="000000"/>
                <w:sz w:val="18"/>
                <w:szCs w:val="18"/>
                <w:lang w:eastAsia="en-IN"/>
              </w:rPr>
            </w:pPr>
            <w:r w:rsidRPr="00C4555E">
              <w:rPr>
                <w:rFonts w:ascii="Arial" w:eastAsia="Times New Roman" w:hAnsi="Arial" w:cs="Arial"/>
                <w:b/>
                <w:bCs/>
                <w:color w:val="000000"/>
                <w:sz w:val="18"/>
                <w:szCs w:val="18"/>
                <w:lang w:val="en-US" w:eastAsia="en-IN"/>
              </w:rPr>
              <w:t>Conditions for safe storage, including any incompatibilities</w:t>
            </w:r>
          </w:p>
        </w:tc>
        <w:tc>
          <w:tcPr>
            <w:tcW w:w="8383" w:type="dxa"/>
            <w:tcBorders>
              <w:top w:val="nil"/>
              <w:left w:val="nil"/>
              <w:bottom w:val="single" w:sz="8" w:space="0" w:color="auto"/>
              <w:right w:val="single" w:sz="8" w:space="0" w:color="auto"/>
            </w:tcBorders>
            <w:shd w:val="clear" w:color="auto" w:fill="auto"/>
            <w:noWrap/>
            <w:hideMark/>
          </w:tcPr>
          <w:p w14:paraId="3041F83D" w14:textId="77777777" w:rsidR="001C1BF9" w:rsidRPr="00C4555E" w:rsidRDefault="001C1BF9" w:rsidP="001378E4">
            <w:pPr>
              <w:spacing w:after="0" w:line="240" w:lineRule="auto"/>
              <w:jc w:val="both"/>
              <w:rPr>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Keep container tightly closed in a dry and well-ventilated place. Store in cool place.</w:t>
            </w:r>
          </w:p>
          <w:p w14:paraId="6DDCFE2B" w14:textId="77777777" w:rsidR="001C1BF9" w:rsidRPr="00B64FE2" w:rsidRDefault="001C1BF9" w:rsidP="001378E4">
            <w:pPr>
              <w:spacing w:after="0" w:line="240" w:lineRule="auto"/>
              <w:jc w:val="both"/>
              <w:rPr>
                <w:ins w:id="597" w:author="Neeshu Bhadauriya" w:date="2021-12-03T00:19:00Z"/>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Moisture sensitive.</w:t>
            </w:r>
          </w:p>
        </w:tc>
      </w:tr>
    </w:tbl>
    <w:p w14:paraId="403149A5" w14:textId="77777777" w:rsidR="001C1BF9" w:rsidDel="00AA50E5" w:rsidRDefault="001C1BF9" w:rsidP="001C1BF9">
      <w:pPr>
        <w:spacing w:line="360" w:lineRule="auto"/>
        <w:rPr>
          <w:del w:id="598" w:author="Ritu Kamra" w:date="2021-11-25T16:22:00Z"/>
          <w:rFonts w:ascii="Arial" w:hAnsi="Arial" w:cs="Arial"/>
          <w:b/>
          <w:bCs/>
          <w:sz w:val="24"/>
          <w:szCs w:val="24"/>
        </w:rPr>
      </w:pPr>
    </w:p>
    <w:p w14:paraId="3DE3091F" w14:textId="77777777" w:rsidR="001C1BF9" w:rsidRDefault="001C1BF9" w:rsidP="001C1BF9">
      <w:pPr>
        <w:spacing w:line="360" w:lineRule="auto"/>
        <w:rPr>
          <w:ins w:id="599" w:author="Neeshu Bhadauriya" w:date="2021-12-03T00:21:00Z"/>
          <w:rFonts w:ascii="Arial" w:hAnsi="Arial" w:cs="Arial"/>
          <w:b/>
          <w:bCs/>
          <w:sz w:val="24"/>
          <w:szCs w:val="24"/>
        </w:rPr>
      </w:pPr>
    </w:p>
    <w:p w14:paraId="50452D35" w14:textId="77777777" w:rsidR="000821CD" w:rsidRPr="007014D5" w:rsidRDefault="000821CD" w:rsidP="000821CD">
      <w:pPr>
        <w:pStyle w:val="Title"/>
        <w:tabs>
          <w:tab w:val="left" w:pos="2552"/>
        </w:tabs>
        <w:rPr>
          <w:ins w:id="600" w:author="Neeshu Bhadauriya" w:date="2021-12-03T00:19:00Z"/>
          <w:b/>
          <w:bCs/>
          <w:spacing w:val="-3"/>
          <w:sz w:val="22"/>
          <w:szCs w:val="22"/>
          <w:u w:val="single"/>
          <w:rPrChange w:id="601" w:author="Neeshu Bhadauriya" w:date="2021-12-03T01:57:00Z">
            <w:rPr>
              <w:ins w:id="602" w:author="Neeshu Bhadauriya" w:date="2021-12-03T00:19:00Z"/>
              <w:sz w:val="36"/>
              <w:szCs w:val="36"/>
              <w:u w:val="single"/>
            </w:rPr>
          </w:rPrChange>
        </w:rPr>
      </w:pPr>
      <w:ins w:id="603" w:author="Neeshu Bhadauriya" w:date="2021-12-03T00:19:00Z">
        <w:r w:rsidRPr="007014D5">
          <w:rPr>
            <w:b/>
            <w:bCs/>
            <w:spacing w:val="-3"/>
            <w:sz w:val="22"/>
            <w:szCs w:val="22"/>
            <w:u w:val="single"/>
            <w:rPrChange w:id="604" w:author="Neeshu Bhadauriya" w:date="2021-12-03T01:57:00Z">
              <w:rPr>
                <w:sz w:val="36"/>
                <w:szCs w:val="36"/>
                <w:u w:val="single"/>
              </w:rPr>
            </w:rPrChange>
          </w:rPr>
          <w:t>SAFETY</w:t>
        </w:r>
        <w:r w:rsidRPr="007014D5">
          <w:rPr>
            <w:b/>
            <w:bCs/>
            <w:spacing w:val="-3"/>
            <w:sz w:val="22"/>
            <w:szCs w:val="22"/>
            <w:u w:val="single"/>
            <w:rPrChange w:id="605" w:author="Neeshu Bhadauriya" w:date="2021-12-03T01:57:00Z">
              <w:rPr>
                <w:spacing w:val="-3"/>
                <w:sz w:val="36"/>
                <w:szCs w:val="36"/>
                <w:u w:val="single"/>
              </w:rPr>
            </w:rPrChange>
          </w:rPr>
          <w:t xml:space="preserve"> </w:t>
        </w:r>
        <w:r w:rsidRPr="007014D5">
          <w:rPr>
            <w:b/>
            <w:bCs/>
            <w:spacing w:val="-3"/>
            <w:sz w:val="22"/>
            <w:szCs w:val="22"/>
            <w:u w:val="single"/>
            <w:rPrChange w:id="606" w:author="Neeshu Bhadauriya" w:date="2021-12-03T01:57:00Z">
              <w:rPr>
                <w:sz w:val="36"/>
                <w:szCs w:val="36"/>
                <w:u w:val="single"/>
              </w:rPr>
            </w:rPrChange>
          </w:rPr>
          <w:t>DATA</w:t>
        </w:r>
        <w:r w:rsidRPr="007014D5">
          <w:rPr>
            <w:b/>
            <w:bCs/>
            <w:spacing w:val="-3"/>
            <w:sz w:val="22"/>
            <w:szCs w:val="22"/>
            <w:u w:val="single"/>
            <w:rPrChange w:id="607" w:author="Neeshu Bhadauriya" w:date="2021-12-03T01:57:00Z">
              <w:rPr>
                <w:spacing w:val="-2"/>
                <w:sz w:val="36"/>
                <w:szCs w:val="36"/>
                <w:u w:val="single"/>
              </w:rPr>
            </w:rPrChange>
          </w:rPr>
          <w:t xml:space="preserve"> </w:t>
        </w:r>
        <w:r w:rsidRPr="007014D5">
          <w:rPr>
            <w:b/>
            <w:bCs/>
            <w:spacing w:val="-3"/>
            <w:sz w:val="22"/>
            <w:szCs w:val="22"/>
            <w:u w:val="single"/>
            <w:rPrChange w:id="608" w:author="Neeshu Bhadauriya" w:date="2021-12-03T01:57:00Z">
              <w:rPr>
                <w:sz w:val="36"/>
                <w:szCs w:val="36"/>
                <w:u w:val="single"/>
              </w:rPr>
            </w:rPrChange>
          </w:rPr>
          <w:t xml:space="preserve">SHEET </w:t>
        </w:r>
        <w:r w:rsidRPr="007014D5">
          <w:rPr>
            <w:b/>
            <w:bCs/>
            <w:spacing w:val="-3"/>
            <w:sz w:val="22"/>
            <w:szCs w:val="22"/>
            <w:u w:val="single"/>
            <w:rPrChange w:id="609" w:author="Neeshu Bhadauriya" w:date="2021-12-03T01:57:00Z">
              <w:rPr>
                <w:sz w:val="36"/>
                <w:szCs w:val="36"/>
              </w:rPr>
            </w:rPrChange>
          </w:rPr>
          <w:t>(</w:t>
        </w:r>
      </w:ins>
      <w:r w:rsidRPr="008936A2">
        <w:rPr>
          <w:b/>
          <w:bCs/>
          <w:spacing w:val="-3"/>
          <w:sz w:val="22"/>
          <w:szCs w:val="22"/>
          <w:u w:val="single"/>
        </w:rPr>
        <w:t>Methacrylic Acid</w:t>
      </w:r>
      <w:r>
        <w:rPr>
          <w:b/>
          <w:bCs/>
          <w:spacing w:val="-3"/>
          <w:sz w:val="22"/>
          <w:szCs w:val="22"/>
          <w:u w:val="single"/>
        </w:rPr>
        <w:t>)</w:t>
      </w:r>
    </w:p>
    <w:p w14:paraId="08E4352E" w14:textId="77777777" w:rsidR="000821CD" w:rsidRDefault="000821CD" w:rsidP="000821CD">
      <w:pPr>
        <w:rPr>
          <w:ins w:id="610" w:author="Neeshu Bhadauriya" w:date="2021-12-03T00:19:00Z"/>
        </w:rPr>
      </w:pPr>
      <w:ins w:id="611" w:author="Neeshu Bhadauriya" w:date="2021-12-03T00:19:00Z">
        <w:r>
          <w:rPr>
            <w:noProof/>
          </w:rPr>
          <mc:AlternateContent>
            <mc:Choice Requires="wps">
              <w:drawing>
                <wp:anchor distT="0" distB="0" distL="0" distR="0" simplePos="0" relativeHeight="253039616" behindDoc="1" locked="0" layoutInCell="1" allowOverlap="1" wp14:anchorId="0C09D918" wp14:editId="70DA217E">
                  <wp:simplePos x="0" y="0"/>
                  <wp:positionH relativeFrom="page">
                    <wp:posOffset>438150</wp:posOffset>
                  </wp:positionH>
                  <wp:positionV relativeFrom="paragraph">
                    <wp:posOffset>113665</wp:posOffset>
                  </wp:positionV>
                  <wp:extent cx="6612255" cy="224155"/>
                  <wp:effectExtent l="0" t="0" r="0" b="0"/>
                  <wp:wrapTopAndBottom/>
                  <wp:docPr id="216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CAE7347" w14:textId="77777777" w:rsidR="000821CD" w:rsidRPr="0073147E" w:rsidRDefault="000821CD" w:rsidP="000821CD">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9D918" id="_x0000_s1308" type="#_x0000_t202" style="position:absolute;margin-left:34.5pt;margin-top:8.95pt;width:520.65pt;height:17.65pt;z-index:-25027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" fillcolor="#bfbfbf" strokeweight=".26425mm">
                  <v:textbox inset="0,0,0,0">
                    <w:txbxContent>
                      <w:p w14:paraId="7CAE7347" w14:textId="77777777" w:rsidR="000821CD" w:rsidRPr="0073147E" w:rsidRDefault="000821CD" w:rsidP="000821CD">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35D8E0E8" w14:textId="77777777" w:rsidR="000821CD" w:rsidRPr="00B53986" w:rsidRDefault="000821CD" w:rsidP="000821CD">
      <w:pPr>
        <w:spacing w:line="240" w:lineRule="auto"/>
        <w:rPr>
          <w:ins w:id="612" w:author="Neeshu Bhadauriya" w:date="2021-12-03T00:19:00Z"/>
          <w:rFonts w:ascii="Arial" w:hAnsi="Arial" w:cs="Arial"/>
          <w:b/>
          <w:bCs/>
          <w:sz w:val="24"/>
          <w:szCs w:val="24"/>
          <w:u w:val="single"/>
        </w:rPr>
      </w:pPr>
      <w:ins w:id="613" w:author="Neeshu Bhadauriya" w:date="2021-12-03T00:19:00Z">
        <w:r w:rsidRPr="00B53986">
          <w:rPr>
            <w:rFonts w:ascii="Arial" w:hAnsi="Arial" w:cs="Arial"/>
            <w:b/>
            <w:bCs/>
            <w:sz w:val="24"/>
            <w:szCs w:val="24"/>
            <w:u w:val="single"/>
          </w:rPr>
          <w:t>Product identifier</w:t>
        </w:r>
      </w:ins>
    </w:p>
    <w:tbl>
      <w:tblPr>
        <w:tblW w:w="9784" w:type="dxa"/>
        <w:tblLook w:val="04A0" w:firstRow="1" w:lastRow="0" w:firstColumn="1" w:lastColumn="0" w:noHBand="0" w:noVBand="1"/>
      </w:tblPr>
      <w:tblGrid>
        <w:gridCol w:w="3625"/>
        <w:gridCol w:w="6159"/>
      </w:tblGrid>
      <w:tr w:rsidR="000821CD" w:rsidRPr="00C4555E" w14:paraId="635B3E6C" w14:textId="77777777" w:rsidTr="001378E4">
        <w:trPr>
          <w:trHeight w:val="392"/>
          <w:ins w:id="614" w:author="Neeshu Bhadauriya" w:date="2021-12-03T00:19:00Z"/>
        </w:trPr>
        <w:tc>
          <w:tcPr>
            <w:tcW w:w="36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C38EACA" w14:textId="77777777" w:rsidR="000821CD" w:rsidRPr="00C4555E" w:rsidRDefault="000821CD" w:rsidP="001378E4">
            <w:pPr>
              <w:spacing w:after="0" w:line="240" w:lineRule="auto"/>
              <w:rPr>
                <w:ins w:id="615" w:author="Neeshu Bhadauriya" w:date="2021-12-03T00:19:00Z"/>
                <w:rFonts w:ascii="Arial" w:eastAsia="Times New Roman" w:hAnsi="Arial" w:cs="Arial"/>
                <w:b/>
                <w:bCs/>
                <w:color w:val="000000"/>
                <w:lang w:eastAsia="en-IN"/>
              </w:rPr>
            </w:pPr>
            <w:ins w:id="616" w:author="Neeshu Bhadauriya" w:date="2021-12-03T00:19:00Z">
              <w:r w:rsidRPr="00C4555E">
                <w:rPr>
                  <w:rFonts w:ascii="Arial" w:eastAsia="Times New Roman" w:hAnsi="Arial" w:cs="Arial"/>
                  <w:b/>
                  <w:bCs/>
                  <w:color w:val="000000"/>
                  <w:lang w:eastAsia="en-IN"/>
                </w:rPr>
                <w:t>Product Name</w:t>
              </w:r>
            </w:ins>
          </w:p>
        </w:tc>
        <w:tc>
          <w:tcPr>
            <w:tcW w:w="6159" w:type="dxa"/>
            <w:tcBorders>
              <w:top w:val="single" w:sz="8" w:space="0" w:color="auto"/>
              <w:left w:val="nil"/>
              <w:bottom w:val="single" w:sz="4" w:space="0" w:color="auto"/>
              <w:right w:val="single" w:sz="8" w:space="0" w:color="auto"/>
            </w:tcBorders>
            <w:shd w:val="clear" w:color="auto" w:fill="auto"/>
            <w:noWrap/>
            <w:vAlign w:val="center"/>
            <w:hideMark/>
          </w:tcPr>
          <w:p w14:paraId="0E941E4E" w14:textId="77777777" w:rsidR="000821CD" w:rsidRPr="00C4555E" w:rsidRDefault="000821CD" w:rsidP="001378E4">
            <w:pPr>
              <w:spacing w:after="0" w:line="240" w:lineRule="auto"/>
              <w:rPr>
                <w:ins w:id="617" w:author="Neeshu Bhadauriya" w:date="2021-12-03T00:19:00Z"/>
                <w:rFonts w:ascii="Arial" w:eastAsia="Times New Roman" w:hAnsi="Arial" w:cs="Arial"/>
                <w:color w:val="000000"/>
                <w:lang w:eastAsia="en-IN"/>
              </w:rPr>
            </w:pPr>
            <w:r w:rsidRPr="008936A2">
              <w:rPr>
                <w:rFonts w:ascii="Arial" w:eastAsia="Times New Roman" w:hAnsi="Arial" w:cs="Arial"/>
                <w:color w:val="000000"/>
                <w:lang w:eastAsia="en-IN"/>
              </w:rPr>
              <w:t>Methacrylic Acid</w:t>
            </w:r>
          </w:p>
        </w:tc>
      </w:tr>
      <w:tr w:rsidR="000821CD" w:rsidRPr="00C4555E" w14:paraId="39C08DD8" w14:textId="77777777" w:rsidTr="001378E4">
        <w:trPr>
          <w:trHeight w:val="411"/>
          <w:ins w:id="618" w:author="Neeshu Bhadauriya" w:date="2021-12-03T00:19:00Z"/>
        </w:trPr>
        <w:tc>
          <w:tcPr>
            <w:tcW w:w="3625" w:type="dxa"/>
            <w:tcBorders>
              <w:top w:val="nil"/>
              <w:left w:val="single" w:sz="8" w:space="0" w:color="auto"/>
              <w:bottom w:val="single" w:sz="8" w:space="0" w:color="auto"/>
              <w:right w:val="single" w:sz="8" w:space="0" w:color="auto"/>
            </w:tcBorders>
            <w:shd w:val="clear" w:color="auto" w:fill="auto"/>
            <w:noWrap/>
            <w:vAlign w:val="center"/>
            <w:hideMark/>
          </w:tcPr>
          <w:p w14:paraId="3E7695E4" w14:textId="77777777" w:rsidR="000821CD" w:rsidRPr="00C4555E" w:rsidRDefault="000821CD" w:rsidP="001378E4">
            <w:pPr>
              <w:spacing w:after="0" w:line="240" w:lineRule="auto"/>
              <w:rPr>
                <w:ins w:id="619" w:author="Neeshu Bhadauriya" w:date="2021-12-03T00:19:00Z"/>
                <w:rFonts w:ascii="Arial" w:eastAsia="Times New Roman" w:hAnsi="Arial" w:cs="Arial"/>
                <w:b/>
                <w:bCs/>
                <w:color w:val="000000"/>
                <w:lang w:eastAsia="en-IN"/>
              </w:rPr>
            </w:pPr>
            <w:ins w:id="620" w:author="Neeshu Bhadauriya" w:date="2021-12-03T00:19:00Z">
              <w:r w:rsidRPr="00C4555E">
                <w:rPr>
                  <w:rFonts w:ascii="Arial" w:eastAsia="Times New Roman" w:hAnsi="Arial" w:cs="Arial"/>
                  <w:b/>
                  <w:bCs/>
                  <w:color w:val="000000"/>
                  <w:lang w:eastAsia="en-IN"/>
                </w:rPr>
                <w:t>CAS-No</w:t>
              </w:r>
            </w:ins>
          </w:p>
        </w:tc>
        <w:tc>
          <w:tcPr>
            <w:tcW w:w="6159" w:type="dxa"/>
            <w:tcBorders>
              <w:top w:val="nil"/>
              <w:left w:val="nil"/>
              <w:bottom w:val="single" w:sz="8" w:space="0" w:color="auto"/>
              <w:right w:val="single" w:sz="8" w:space="0" w:color="auto"/>
            </w:tcBorders>
            <w:shd w:val="clear" w:color="auto" w:fill="auto"/>
            <w:noWrap/>
            <w:vAlign w:val="center"/>
            <w:hideMark/>
          </w:tcPr>
          <w:p w14:paraId="666131CE" w14:textId="77777777" w:rsidR="000821CD" w:rsidRPr="00C4555E" w:rsidRDefault="000821CD" w:rsidP="001378E4">
            <w:pPr>
              <w:spacing w:after="0" w:line="240" w:lineRule="auto"/>
              <w:rPr>
                <w:ins w:id="621" w:author="Neeshu Bhadauriya" w:date="2021-12-03T00:19:00Z"/>
                <w:rFonts w:ascii="Arial" w:eastAsia="Times New Roman" w:hAnsi="Arial" w:cs="Arial"/>
                <w:color w:val="000000"/>
                <w:lang w:eastAsia="en-IN"/>
              </w:rPr>
            </w:pPr>
            <w:r w:rsidRPr="008936A2">
              <w:rPr>
                <w:rFonts w:ascii="Arial" w:hAnsi="Arial" w:cs="Arial"/>
                <w:color w:val="000000"/>
              </w:rPr>
              <w:t>79-41-4</w:t>
            </w:r>
          </w:p>
        </w:tc>
      </w:tr>
    </w:tbl>
    <w:p w14:paraId="2B0E616D" w14:textId="77777777" w:rsidR="000821CD" w:rsidRDefault="000821CD" w:rsidP="000821CD">
      <w:pPr>
        <w:spacing w:line="240" w:lineRule="auto"/>
        <w:rPr>
          <w:ins w:id="622" w:author="Neeshu Bhadauriya" w:date="2021-12-03T00:19:00Z"/>
        </w:rPr>
      </w:pPr>
      <w:ins w:id="623" w:author="Neeshu Bhadauriya" w:date="2021-12-03T00:19:00Z">
        <w:r>
          <w:rPr>
            <w:noProof/>
          </w:rPr>
          <mc:AlternateContent>
            <mc:Choice Requires="wps">
              <w:drawing>
                <wp:anchor distT="0" distB="0" distL="0" distR="0" simplePos="0" relativeHeight="253040640" behindDoc="1" locked="0" layoutInCell="1" allowOverlap="1" wp14:anchorId="7B43CC51" wp14:editId="73022ED7">
                  <wp:simplePos x="0" y="0"/>
                  <wp:positionH relativeFrom="page">
                    <wp:posOffset>440690</wp:posOffset>
                  </wp:positionH>
                  <wp:positionV relativeFrom="paragraph">
                    <wp:posOffset>302895</wp:posOffset>
                  </wp:positionV>
                  <wp:extent cx="6612255" cy="224155"/>
                  <wp:effectExtent l="0" t="0" r="0" b="0"/>
                  <wp:wrapTopAndBottom/>
                  <wp:docPr id="216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4B897423" w14:textId="77777777" w:rsidR="000821CD" w:rsidRPr="0073147E" w:rsidRDefault="000821CD" w:rsidP="000821CD">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3CC51" id="_x0000_s1309" type="#_x0000_t202" style="position:absolute;margin-left:34.7pt;margin-top:23.85pt;width:520.65pt;height:17.65pt;z-index:-25027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" fillcolor="#bfbfbf" strokeweight=".26425mm">
                  <v:textbox inset="0,0,0,0">
                    <w:txbxContent>
                      <w:p w14:paraId="4B897423" w14:textId="77777777" w:rsidR="000821CD" w:rsidRPr="0073147E" w:rsidRDefault="000821CD" w:rsidP="000821CD">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61BC50C9" w14:textId="77777777" w:rsidR="000821CD" w:rsidRDefault="000821CD" w:rsidP="000821CD">
      <w:pPr>
        <w:spacing w:line="240" w:lineRule="auto"/>
        <w:rPr>
          <w:ins w:id="624" w:author="Neeshu Bhadauriya" w:date="2021-12-03T00:19:00Z"/>
        </w:rPr>
      </w:pPr>
    </w:p>
    <w:p w14:paraId="10742615" w14:textId="77777777" w:rsidR="000821CD" w:rsidRPr="00B53986" w:rsidRDefault="000821CD" w:rsidP="000821CD">
      <w:pPr>
        <w:spacing w:line="240" w:lineRule="auto"/>
        <w:rPr>
          <w:ins w:id="625" w:author="Neeshu Bhadauriya" w:date="2021-12-03T00:19:00Z"/>
          <w:rFonts w:ascii="Arial" w:hAnsi="Arial" w:cs="Arial"/>
          <w:b/>
          <w:bCs/>
          <w:sz w:val="24"/>
          <w:szCs w:val="24"/>
          <w:u w:val="single"/>
        </w:rPr>
      </w:pPr>
      <w:ins w:id="626" w:author="Neeshu Bhadauriya" w:date="2021-12-03T00:19:00Z">
        <w:r w:rsidRPr="00B53986">
          <w:rPr>
            <w:rFonts w:ascii="Arial" w:hAnsi="Arial" w:cs="Arial"/>
            <w:b/>
            <w:bCs/>
            <w:sz w:val="24"/>
            <w:szCs w:val="24"/>
            <w:u w:val="single"/>
          </w:rPr>
          <w:t>Classification</w:t>
        </w:r>
      </w:ins>
    </w:p>
    <w:p w14:paraId="52E5BF28" w14:textId="77777777" w:rsidR="000821CD" w:rsidRPr="00330EB1" w:rsidRDefault="000821CD" w:rsidP="000821CD">
      <w:pPr>
        <w:spacing w:line="240" w:lineRule="auto"/>
      </w:pPr>
      <w:r w:rsidRPr="00330EB1">
        <w:rPr>
          <w:b/>
          <w:bCs/>
        </w:rPr>
        <w:t>GHS Classification</w:t>
      </w:r>
    </w:p>
    <w:tbl>
      <w:tblPr>
        <w:tblW w:w="9700" w:type="dxa"/>
        <w:tblLook w:val="0420" w:firstRow="1" w:lastRow="0" w:firstColumn="0" w:lastColumn="0" w:noHBand="0" w:noVBand="1"/>
      </w:tblPr>
      <w:tblGrid>
        <w:gridCol w:w="5380"/>
        <w:gridCol w:w="4320"/>
      </w:tblGrid>
      <w:tr w:rsidR="000821CD" w:rsidRPr="00330EB1" w14:paraId="01282838" w14:textId="77777777" w:rsidTr="001378E4">
        <w:trPr>
          <w:trHeight w:val="300"/>
        </w:trPr>
        <w:tc>
          <w:tcPr>
            <w:tcW w:w="538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2E33EF7" w14:textId="77777777" w:rsidR="000821CD" w:rsidRPr="00330EB1" w:rsidRDefault="000821CD" w:rsidP="001378E4">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Acute toxicity</w:t>
            </w:r>
            <w:r>
              <w:rPr>
                <w:rFonts w:ascii="Arial" w:eastAsia="Times New Roman" w:hAnsi="Arial" w:cs="Arial"/>
                <w:color w:val="000000"/>
                <w:sz w:val="20"/>
                <w:szCs w:val="20"/>
                <w:lang w:eastAsia="en-IN"/>
              </w:rPr>
              <w:t>(dermal)</w:t>
            </w:r>
          </w:p>
        </w:tc>
        <w:tc>
          <w:tcPr>
            <w:tcW w:w="4320" w:type="dxa"/>
            <w:tcBorders>
              <w:top w:val="single" w:sz="8" w:space="0" w:color="auto"/>
              <w:left w:val="nil"/>
              <w:bottom w:val="single" w:sz="4" w:space="0" w:color="auto"/>
              <w:right w:val="single" w:sz="8" w:space="0" w:color="auto"/>
            </w:tcBorders>
            <w:shd w:val="clear" w:color="auto" w:fill="auto"/>
            <w:vAlign w:val="center"/>
            <w:hideMark/>
          </w:tcPr>
          <w:p w14:paraId="72F376F9" w14:textId="77777777" w:rsidR="000821CD" w:rsidRPr="00330EB1" w:rsidRDefault="000821CD" w:rsidP="001378E4">
            <w:pPr>
              <w:spacing w:after="0" w:line="240" w:lineRule="auto"/>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Category 4</w:t>
            </w:r>
          </w:p>
        </w:tc>
      </w:tr>
      <w:tr w:rsidR="000821CD" w:rsidRPr="00330EB1" w14:paraId="7458B0E4"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7C9BA643" w14:textId="77777777" w:rsidR="000821CD" w:rsidRPr="00330EB1" w:rsidRDefault="000821CD" w:rsidP="001378E4">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lastRenderedPageBreak/>
              <w:t>Skin corrosion</w:t>
            </w:r>
          </w:p>
        </w:tc>
        <w:tc>
          <w:tcPr>
            <w:tcW w:w="4320" w:type="dxa"/>
            <w:tcBorders>
              <w:top w:val="nil"/>
              <w:left w:val="nil"/>
              <w:bottom w:val="single" w:sz="4" w:space="0" w:color="auto"/>
              <w:right w:val="single" w:sz="8" w:space="0" w:color="auto"/>
            </w:tcBorders>
            <w:shd w:val="clear" w:color="auto" w:fill="auto"/>
            <w:vAlign w:val="center"/>
            <w:hideMark/>
          </w:tcPr>
          <w:p w14:paraId="7A4641D6" w14:textId="77777777" w:rsidR="000821CD" w:rsidRPr="00330EB1" w:rsidRDefault="000821CD"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w:t>
            </w:r>
            <w:r>
              <w:rPr>
                <w:rFonts w:ascii="Arial" w:eastAsia="Times New Roman" w:hAnsi="Arial" w:cs="Arial"/>
                <w:color w:val="000000"/>
                <w:sz w:val="20"/>
                <w:szCs w:val="20"/>
                <w:lang w:eastAsia="en-IN"/>
              </w:rPr>
              <w:t>A</w:t>
            </w:r>
          </w:p>
        </w:tc>
      </w:tr>
      <w:tr w:rsidR="000821CD" w:rsidRPr="00330EB1" w14:paraId="704719F4"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0987084D" w14:textId="77777777" w:rsidR="000821CD" w:rsidRPr="00780CB3" w:rsidRDefault="000821CD" w:rsidP="001378E4">
            <w:pPr>
              <w:spacing w:after="0" w:line="240" w:lineRule="auto"/>
              <w:ind w:firstLineChars="100" w:firstLine="200"/>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Serious eye damage/eye</w:t>
            </w:r>
          </w:p>
          <w:p w14:paraId="1C5633FD" w14:textId="77777777" w:rsidR="000821CD" w:rsidRPr="00330EB1" w:rsidRDefault="000821CD" w:rsidP="001378E4">
            <w:pPr>
              <w:spacing w:after="0" w:line="240" w:lineRule="auto"/>
              <w:ind w:firstLineChars="100" w:firstLine="200"/>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irritation</w:t>
            </w:r>
          </w:p>
        </w:tc>
        <w:tc>
          <w:tcPr>
            <w:tcW w:w="4320" w:type="dxa"/>
            <w:tcBorders>
              <w:top w:val="nil"/>
              <w:left w:val="nil"/>
              <w:bottom w:val="single" w:sz="4" w:space="0" w:color="auto"/>
              <w:right w:val="single" w:sz="8" w:space="0" w:color="auto"/>
            </w:tcBorders>
            <w:shd w:val="clear" w:color="auto" w:fill="auto"/>
            <w:vAlign w:val="center"/>
            <w:hideMark/>
          </w:tcPr>
          <w:p w14:paraId="3215255C" w14:textId="77777777" w:rsidR="000821CD" w:rsidRPr="00330EB1" w:rsidRDefault="000821CD"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1</w:t>
            </w:r>
          </w:p>
        </w:tc>
      </w:tr>
      <w:tr w:rsidR="000821CD" w:rsidRPr="00330EB1" w14:paraId="614B8822" w14:textId="77777777" w:rsidTr="001378E4">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72BB962E" w14:textId="77777777" w:rsidR="000821CD" w:rsidRPr="00330EB1" w:rsidRDefault="000821CD" w:rsidP="001378E4">
            <w:pPr>
              <w:spacing w:after="0" w:line="240" w:lineRule="auto"/>
              <w:ind w:firstLineChars="100" w:firstLine="200"/>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Acute toxicity (oral)</w:t>
            </w:r>
          </w:p>
        </w:tc>
        <w:tc>
          <w:tcPr>
            <w:tcW w:w="4320" w:type="dxa"/>
            <w:tcBorders>
              <w:top w:val="nil"/>
              <w:left w:val="nil"/>
              <w:bottom w:val="single" w:sz="4" w:space="0" w:color="auto"/>
              <w:right w:val="single" w:sz="8" w:space="0" w:color="auto"/>
            </w:tcBorders>
            <w:shd w:val="clear" w:color="auto" w:fill="auto"/>
            <w:vAlign w:val="center"/>
            <w:hideMark/>
          </w:tcPr>
          <w:p w14:paraId="217D5C52" w14:textId="77777777" w:rsidR="000821CD" w:rsidRPr="00330EB1" w:rsidRDefault="000821CD" w:rsidP="001378E4">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4</w:t>
            </w:r>
          </w:p>
        </w:tc>
      </w:tr>
    </w:tbl>
    <w:p w14:paraId="29B27218" w14:textId="77777777" w:rsidR="000821CD" w:rsidRDefault="000821CD" w:rsidP="000821CD">
      <w:pPr>
        <w:spacing w:line="240" w:lineRule="auto"/>
        <w:rPr>
          <w:ins w:id="627" w:author="Neeshu Bhadauriya" w:date="2021-12-03T00:19:00Z"/>
        </w:rPr>
      </w:pPr>
      <w:ins w:id="628" w:author="Neeshu Bhadauriya" w:date="2021-12-03T00:19:00Z">
        <w:r>
          <w:rPr>
            <w:noProof/>
          </w:rPr>
          <mc:AlternateContent>
            <mc:Choice Requires="wps">
              <w:drawing>
                <wp:anchor distT="0" distB="0" distL="0" distR="0" simplePos="0" relativeHeight="253041664" behindDoc="1" locked="0" layoutInCell="1" allowOverlap="1" wp14:anchorId="35CBF234" wp14:editId="6C1797B8">
                  <wp:simplePos x="0" y="0"/>
                  <wp:positionH relativeFrom="page">
                    <wp:posOffset>570865</wp:posOffset>
                  </wp:positionH>
                  <wp:positionV relativeFrom="paragraph">
                    <wp:posOffset>351155</wp:posOffset>
                  </wp:positionV>
                  <wp:extent cx="6478905" cy="271780"/>
                  <wp:effectExtent l="0" t="0" r="17145" b="13970"/>
                  <wp:wrapTopAndBottom/>
                  <wp:docPr id="216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73393A9A" w14:textId="77777777" w:rsidR="000821CD" w:rsidRPr="00B53986" w:rsidRDefault="000821CD" w:rsidP="000821CD">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BF234" id="_x0000_s1310" type="#_x0000_t202" style="position:absolute;margin-left:44.95pt;margin-top:27.65pt;width:510.15pt;height:21.4pt;z-index:-25027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" fillcolor="#bfbfbf" strokeweight=".26425mm">
                  <v:textbox inset="0,0,0,0">
                    <w:txbxContent>
                      <w:p w14:paraId="73393A9A" w14:textId="77777777" w:rsidR="000821CD" w:rsidRPr="00B53986" w:rsidRDefault="000821CD" w:rsidP="000821CD">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3DCFD238" w14:textId="77777777" w:rsidR="000821CD" w:rsidRDefault="000821CD" w:rsidP="000821CD">
      <w:pPr>
        <w:spacing w:line="240" w:lineRule="auto"/>
        <w:rPr>
          <w:ins w:id="629" w:author="Neeshu Bhadauriya" w:date="2021-12-03T00:19:00Z"/>
        </w:rPr>
      </w:pPr>
    </w:p>
    <w:tbl>
      <w:tblP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5010"/>
        <w:gridCol w:w="5010"/>
      </w:tblGrid>
      <w:tr w:rsidR="000821CD" w:rsidRPr="008914B7" w14:paraId="2646066A" w14:textId="77777777" w:rsidTr="00F86264">
        <w:trPr>
          <w:trHeight w:val="213"/>
        </w:trPr>
        <w:tc>
          <w:tcPr>
            <w:tcW w:w="5010" w:type="dxa"/>
            <w:shd w:val="clear" w:color="auto" w:fill="auto"/>
            <w:vAlign w:val="center"/>
            <w:hideMark/>
          </w:tcPr>
          <w:p w14:paraId="68C07D77" w14:textId="77777777" w:rsidR="000821CD" w:rsidRPr="008914B7"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Physical state</w:t>
            </w:r>
          </w:p>
        </w:tc>
        <w:tc>
          <w:tcPr>
            <w:tcW w:w="5010" w:type="dxa"/>
            <w:shd w:val="clear" w:color="auto" w:fill="auto"/>
            <w:vAlign w:val="center"/>
            <w:hideMark/>
          </w:tcPr>
          <w:p w14:paraId="3B9A373E" w14:textId="77777777" w:rsidR="000821CD" w:rsidRPr="008914B7" w:rsidRDefault="000821CD" w:rsidP="001378E4">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Liquid</w:t>
            </w:r>
          </w:p>
        </w:tc>
      </w:tr>
      <w:tr w:rsidR="000821CD" w:rsidRPr="008914B7" w14:paraId="496F2CE5" w14:textId="77777777" w:rsidTr="00F86264">
        <w:trPr>
          <w:trHeight w:val="213"/>
        </w:trPr>
        <w:tc>
          <w:tcPr>
            <w:tcW w:w="5010" w:type="dxa"/>
            <w:shd w:val="clear" w:color="auto" w:fill="auto"/>
            <w:vAlign w:val="center"/>
            <w:hideMark/>
          </w:tcPr>
          <w:p w14:paraId="6770CF85" w14:textId="77777777" w:rsidR="000821CD" w:rsidRPr="008914B7"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Colour</w:t>
            </w:r>
          </w:p>
        </w:tc>
        <w:tc>
          <w:tcPr>
            <w:tcW w:w="5010" w:type="dxa"/>
            <w:shd w:val="clear" w:color="auto" w:fill="auto"/>
            <w:vAlign w:val="center"/>
            <w:hideMark/>
          </w:tcPr>
          <w:p w14:paraId="6DD6184D" w14:textId="77777777" w:rsidR="000821CD" w:rsidRPr="008914B7" w:rsidRDefault="000821CD" w:rsidP="001378E4">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 xml:space="preserve">Clear </w:t>
            </w:r>
            <w:proofErr w:type="spellStart"/>
            <w:r w:rsidRPr="00A14762">
              <w:rPr>
                <w:rFonts w:ascii="Arial" w:eastAsia="Times New Roman" w:hAnsi="Arial" w:cs="Arial"/>
                <w:color w:val="000000"/>
                <w:sz w:val="20"/>
                <w:szCs w:val="20"/>
                <w:lang w:eastAsia="en-IN"/>
              </w:rPr>
              <w:t>Colorless</w:t>
            </w:r>
            <w:proofErr w:type="spellEnd"/>
            <w:r w:rsidRPr="00A14762">
              <w:rPr>
                <w:rFonts w:ascii="Arial" w:eastAsia="Times New Roman" w:hAnsi="Arial" w:cs="Arial"/>
                <w:color w:val="000000"/>
                <w:sz w:val="20"/>
                <w:szCs w:val="20"/>
                <w:lang w:eastAsia="en-IN"/>
              </w:rPr>
              <w:t>.</w:t>
            </w:r>
          </w:p>
        </w:tc>
      </w:tr>
      <w:tr w:rsidR="000821CD" w:rsidRPr="008914B7" w14:paraId="1DC11EC9" w14:textId="77777777" w:rsidTr="00F86264">
        <w:trPr>
          <w:trHeight w:val="213"/>
        </w:trPr>
        <w:tc>
          <w:tcPr>
            <w:tcW w:w="5010" w:type="dxa"/>
            <w:shd w:val="clear" w:color="auto" w:fill="auto"/>
            <w:vAlign w:val="center"/>
            <w:hideMark/>
          </w:tcPr>
          <w:p w14:paraId="491A2ED3" w14:textId="77777777" w:rsidR="000821CD" w:rsidRPr="008914B7"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Odour</w:t>
            </w:r>
          </w:p>
        </w:tc>
        <w:tc>
          <w:tcPr>
            <w:tcW w:w="5010" w:type="dxa"/>
            <w:shd w:val="clear" w:color="auto" w:fill="auto"/>
            <w:vAlign w:val="center"/>
            <w:hideMark/>
          </w:tcPr>
          <w:p w14:paraId="0C832222" w14:textId="77777777" w:rsidR="000821CD" w:rsidRPr="008914B7" w:rsidRDefault="000821CD" w:rsidP="001378E4">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repulsive.</w:t>
            </w:r>
          </w:p>
        </w:tc>
      </w:tr>
      <w:tr w:rsidR="000821CD" w:rsidRPr="008914B7" w14:paraId="383725AE" w14:textId="77777777" w:rsidTr="00F86264">
        <w:trPr>
          <w:trHeight w:val="213"/>
        </w:trPr>
        <w:tc>
          <w:tcPr>
            <w:tcW w:w="5010" w:type="dxa"/>
            <w:shd w:val="clear" w:color="auto" w:fill="auto"/>
            <w:vAlign w:val="center"/>
          </w:tcPr>
          <w:p w14:paraId="14C6D3D9" w14:textId="77777777" w:rsidR="000821CD" w:rsidRPr="008914B7"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Melting point</w:t>
            </w:r>
          </w:p>
        </w:tc>
        <w:tc>
          <w:tcPr>
            <w:tcW w:w="5010" w:type="dxa"/>
            <w:shd w:val="clear" w:color="auto" w:fill="auto"/>
            <w:vAlign w:val="center"/>
          </w:tcPr>
          <w:p w14:paraId="2AB9E29B" w14:textId="77777777" w:rsidR="000821CD" w:rsidRPr="008914B7" w:rsidRDefault="000821CD" w:rsidP="001378E4">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12 - 16</w:t>
            </w:r>
          </w:p>
        </w:tc>
      </w:tr>
      <w:tr w:rsidR="000821CD" w:rsidRPr="008914B7" w14:paraId="67F16B6D" w14:textId="77777777" w:rsidTr="00F86264">
        <w:trPr>
          <w:trHeight w:val="213"/>
        </w:trPr>
        <w:tc>
          <w:tcPr>
            <w:tcW w:w="5010" w:type="dxa"/>
            <w:shd w:val="clear" w:color="auto" w:fill="auto"/>
            <w:vAlign w:val="center"/>
          </w:tcPr>
          <w:p w14:paraId="36AD6817" w14:textId="77777777" w:rsidR="000821CD" w:rsidRPr="008914B7"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Boiling point</w:t>
            </w:r>
          </w:p>
        </w:tc>
        <w:tc>
          <w:tcPr>
            <w:tcW w:w="5010" w:type="dxa"/>
            <w:shd w:val="clear" w:color="auto" w:fill="auto"/>
            <w:vAlign w:val="center"/>
          </w:tcPr>
          <w:p w14:paraId="357F1911" w14:textId="77777777" w:rsidR="000821CD" w:rsidRPr="008914B7" w:rsidRDefault="000821CD" w:rsidP="001378E4">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163 °C</w:t>
            </w:r>
          </w:p>
        </w:tc>
      </w:tr>
      <w:tr w:rsidR="000821CD" w:rsidRPr="008914B7" w14:paraId="6C4A9880" w14:textId="77777777" w:rsidTr="00F86264">
        <w:trPr>
          <w:trHeight w:val="213"/>
        </w:trPr>
        <w:tc>
          <w:tcPr>
            <w:tcW w:w="5010" w:type="dxa"/>
            <w:vAlign w:val="center"/>
          </w:tcPr>
          <w:p w14:paraId="33B33507" w14:textId="77777777" w:rsidR="000821CD" w:rsidRPr="008914B7"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Flash point</w:t>
            </w:r>
          </w:p>
        </w:tc>
        <w:tc>
          <w:tcPr>
            <w:tcW w:w="5010" w:type="dxa"/>
            <w:shd w:val="clear" w:color="auto" w:fill="auto"/>
            <w:vAlign w:val="center"/>
          </w:tcPr>
          <w:p w14:paraId="7D060DC1" w14:textId="77777777" w:rsidR="000821CD" w:rsidRPr="008914B7" w:rsidRDefault="000821CD" w:rsidP="001378E4">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77 °C</w:t>
            </w:r>
          </w:p>
        </w:tc>
      </w:tr>
      <w:tr w:rsidR="000821CD" w:rsidRPr="008914B7" w14:paraId="1E960B62" w14:textId="77777777" w:rsidTr="00F86264">
        <w:trPr>
          <w:trHeight w:val="213"/>
        </w:trPr>
        <w:tc>
          <w:tcPr>
            <w:tcW w:w="5010" w:type="dxa"/>
            <w:vAlign w:val="center"/>
          </w:tcPr>
          <w:p w14:paraId="04C95C37" w14:textId="77777777" w:rsidR="000821CD" w:rsidRPr="00A14762" w:rsidRDefault="000821CD" w:rsidP="001378E4">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Auto-ignition temperature</w:t>
            </w:r>
          </w:p>
        </w:tc>
        <w:tc>
          <w:tcPr>
            <w:tcW w:w="5010" w:type="dxa"/>
            <w:shd w:val="clear" w:color="auto" w:fill="auto"/>
            <w:vAlign w:val="center"/>
          </w:tcPr>
          <w:p w14:paraId="3BE36B3E" w14:textId="77777777" w:rsidR="000821CD" w:rsidRPr="00A14762" w:rsidRDefault="000821CD" w:rsidP="001378E4">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365 °C</w:t>
            </w:r>
          </w:p>
        </w:tc>
      </w:tr>
      <w:tr w:rsidR="000821CD" w:rsidRPr="008914B7" w14:paraId="24487A1D" w14:textId="77777777" w:rsidTr="00F86264">
        <w:trPr>
          <w:trHeight w:val="213"/>
        </w:trPr>
        <w:tc>
          <w:tcPr>
            <w:tcW w:w="5010" w:type="dxa"/>
            <w:vAlign w:val="center"/>
          </w:tcPr>
          <w:p w14:paraId="7D3F6A9E" w14:textId="77777777" w:rsidR="000821CD" w:rsidRPr="00A14762" w:rsidRDefault="000821CD" w:rsidP="001378E4">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Vapour pressure</w:t>
            </w:r>
          </w:p>
        </w:tc>
        <w:tc>
          <w:tcPr>
            <w:tcW w:w="5010" w:type="dxa"/>
            <w:shd w:val="clear" w:color="auto" w:fill="auto"/>
            <w:vAlign w:val="center"/>
          </w:tcPr>
          <w:p w14:paraId="04EA1C33" w14:textId="77777777" w:rsidR="000821CD" w:rsidRPr="007648FA" w:rsidRDefault="000821CD" w:rsidP="001378E4">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0.975 mm Hg (at 20°C)</w:t>
            </w:r>
          </w:p>
        </w:tc>
      </w:tr>
      <w:tr w:rsidR="000821CD" w:rsidRPr="008914B7" w14:paraId="58323CDA" w14:textId="77777777" w:rsidTr="00F86264">
        <w:trPr>
          <w:trHeight w:val="213"/>
        </w:trPr>
        <w:tc>
          <w:tcPr>
            <w:tcW w:w="5010" w:type="dxa"/>
            <w:vAlign w:val="center"/>
          </w:tcPr>
          <w:p w14:paraId="0B817D1C" w14:textId="77777777" w:rsidR="000821CD" w:rsidRPr="007648FA" w:rsidRDefault="000821CD" w:rsidP="001378E4">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Relative vapour density at 20 °C</w:t>
            </w:r>
          </w:p>
        </w:tc>
        <w:tc>
          <w:tcPr>
            <w:tcW w:w="5010" w:type="dxa"/>
            <w:shd w:val="clear" w:color="auto" w:fill="auto"/>
            <w:vAlign w:val="center"/>
          </w:tcPr>
          <w:p w14:paraId="01A95518" w14:textId="77777777" w:rsidR="000821CD" w:rsidRPr="007648FA" w:rsidRDefault="000821CD" w:rsidP="001378E4">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2.97</w:t>
            </w:r>
          </w:p>
        </w:tc>
      </w:tr>
      <w:tr w:rsidR="000821CD" w:rsidRPr="008914B7" w14:paraId="0DB2742C" w14:textId="77777777" w:rsidTr="00F86264">
        <w:trPr>
          <w:trHeight w:val="213"/>
        </w:trPr>
        <w:tc>
          <w:tcPr>
            <w:tcW w:w="5010" w:type="dxa"/>
            <w:vAlign w:val="center"/>
          </w:tcPr>
          <w:p w14:paraId="1A556DD0" w14:textId="77777777" w:rsidR="000821CD" w:rsidRPr="007648FA" w:rsidRDefault="000821CD" w:rsidP="001378E4">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Density</w:t>
            </w:r>
          </w:p>
        </w:tc>
        <w:tc>
          <w:tcPr>
            <w:tcW w:w="5010" w:type="dxa"/>
            <w:shd w:val="clear" w:color="auto" w:fill="auto"/>
            <w:vAlign w:val="center"/>
          </w:tcPr>
          <w:p w14:paraId="5A6271BE" w14:textId="77777777" w:rsidR="000821CD" w:rsidRPr="007648FA" w:rsidRDefault="000821CD" w:rsidP="001378E4">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1.015 g/cm³</w:t>
            </w:r>
          </w:p>
        </w:tc>
      </w:tr>
      <w:tr w:rsidR="000821CD" w:rsidRPr="008914B7" w14:paraId="527DA9DE" w14:textId="77777777" w:rsidTr="00F86264">
        <w:trPr>
          <w:trHeight w:val="213"/>
        </w:trPr>
        <w:tc>
          <w:tcPr>
            <w:tcW w:w="5010" w:type="dxa"/>
            <w:vAlign w:val="center"/>
          </w:tcPr>
          <w:p w14:paraId="121F6FEA" w14:textId="77777777" w:rsidR="000821CD" w:rsidRPr="007648FA" w:rsidRDefault="000821CD" w:rsidP="001378E4">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Solubility</w:t>
            </w:r>
          </w:p>
        </w:tc>
        <w:tc>
          <w:tcPr>
            <w:tcW w:w="5010" w:type="dxa"/>
            <w:shd w:val="clear" w:color="auto" w:fill="auto"/>
            <w:vAlign w:val="center"/>
          </w:tcPr>
          <w:p w14:paraId="5B1512C3" w14:textId="77777777" w:rsidR="000821CD" w:rsidRPr="007648FA" w:rsidRDefault="000821CD" w:rsidP="001378E4">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Water: Insoluble in water</w:t>
            </w:r>
          </w:p>
        </w:tc>
      </w:tr>
      <w:tr w:rsidR="000821CD" w:rsidRPr="008914B7" w14:paraId="24EA5EB0" w14:textId="77777777" w:rsidTr="00F86264">
        <w:trPr>
          <w:trHeight w:val="213"/>
        </w:trPr>
        <w:tc>
          <w:tcPr>
            <w:tcW w:w="5010" w:type="dxa"/>
            <w:vAlign w:val="center"/>
          </w:tcPr>
          <w:p w14:paraId="39EA7A1F" w14:textId="77777777" w:rsidR="000821CD" w:rsidRPr="007648FA" w:rsidRDefault="000821CD" w:rsidP="001378E4">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Explosive limits</w:t>
            </w:r>
          </w:p>
        </w:tc>
        <w:tc>
          <w:tcPr>
            <w:tcW w:w="5010" w:type="dxa"/>
            <w:shd w:val="clear" w:color="auto" w:fill="auto"/>
            <w:vAlign w:val="center"/>
          </w:tcPr>
          <w:p w14:paraId="735BD43F" w14:textId="77777777" w:rsidR="000821CD" w:rsidRPr="007648FA" w:rsidRDefault="000821CD" w:rsidP="001378E4">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0.016 - 0.081 vol %</w:t>
            </w:r>
          </w:p>
        </w:tc>
      </w:tr>
    </w:tbl>
    <w:p w14:paraId="4E3F4BB2" w14:textId="77777777" w:rsidR="000821CD" w:rsidRDefault="000821CD" w:rsidP="000821CD">
      <w:pPr>
        <w:spacing w:line="240" w:lineRule="auto"/>
        <w:rPr>
          <w:ins w:id="630" w:author="Neeshu Bhadauriya" w:date="2021-12-03T00:19:00Z"/>
        </w:rPr>
      </w:pPr>
      <w:ins w:id="631" w:author="Neeshu Bhadauriya" w:date="2021-12-03T00:19:00Z">
        <w:r>
          <w:rPr>
            <w:noProof/>
          </w:rPr>
          <mc:AlternateContent>
            <mc:Choice Requires="wps">
              <w:drawing>
                <wp:anchor distT="0" distB="0" distL="0" distR="0" simplePos="0" relativeHeight="253042688" behindDoc="1" locked="0" layoutInCell="1" allowOverlap="1" wp14:anchorId="60245E16" wp14:editId="6E3A4FBA">
                  <wp:simplePos x="0" y="0"/>
                  <wp:positionH relativeFrom="page">
                    <wp:posOffset>657225</wp:posOffset>
                  </wp:positionH>
                  <wp:positionV relativeFrom="paragraph">
                    <wp:posOffset>440690</wp:posOffset>
                  </wp:positionV>
                  <wp:extent cx="6402705" cy="224155"/>
                  <wp:effectExtent l="0" t="0" r="17145" b="23495"/>
                  <wp:wrapTopAndBottom/>
                  <wp:docPr id="2168"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758A289E" w14:textId="77777777" w:rsidR="000821CD" w:rsidRPr="00B64FE2" w:rsidRDefault="000821CD" w:rsidP="000821CD">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45E16" id="Text Box 2168" o:spid="_x0000_s1311" type="#_x0000_t202" style="position:absolute;margin-left:51.75pt;margin-top:34.7pt;width:504.15pt;height:17.65pt;z-index:-25027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" fillcolor="#bfbfbf" strokeweight=".26425mm">
                  <v:textbox inset="0,0,0,0">
                    <w:txbxContent>
                      <w:p w14:paraId="758A289E" w14:textId="77777777" w:rsidR="000821CD" w:rsidRPr="00B64FE2" w:rsidRDefault="000821CD" w:rsidP="000821CD">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D47C99F" w14:textId="77777777" w:rsidR="000821CD" w:rsidRDefault="000821CD" w:rsidP="000821CD">
      <w:pPr>
        <w:spacing w:line="240" w:lineRule="auto"/>
        <w:rPr>
          <w:ins w:id="632" w:author="Neeshu Bhadauriya" w:date="2021-12-03T00:19:00Z"/>
        </w:rPr>
      </w:pPr>
    </w:p>
    <w:p w14:paraId="760ED06B" w14:textId="77777777" w:rsidR="000821CD" w:rsidRDefault="000821CD" w:rsidP="000821CD">
      <w:pPr>
        <w:spacing w:line="240" w:lineRule="auto"/>
        <w:rPr>
          <w:ins w:id="633" w:author="Neeshu Bhadauriya" w:date="2021-12-03T00:19:00Z"/>
        </w:rPr>
      </w:pP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8527"/>
      </w:tblGrid>
      <w:tr w:rsidR="000821CD" w:rsidRPr="00B64FE2" w14:paraId="0BB591EA" w14:textId="77777777" w:rsidTr="00F86264">
        <w:trPr>
          <w:trHeight w:val="902"/>
          <w:ins w:id="634" w:author="Neeshu Bhadauriya" w:date="2021-12-03T00:19:00Z"/>
        </w:trPr>
        <w:tc>
          <w:tcPr>
            <w:tcW w:w="1521" w:type="dxa"/>
            <w:shd w:val="clear" w:color="auto" w:fill="auto"/>
            <w:noWrap/>
            <w:hideMark/>
          </w:tcPr>
          <w:p w14:paraId="315E9C39" w14:textId="77777777" w:rsidR="000821CD" w:rsidRDefault="000821CD" w:rsidP="001378E4">
            <w:pPr>
              <w:rPr>
                <w:ins w:id="635" w:author="Neeshu Bhadauriya" w:date="2021-12-03T00:19:00Z"/>
                <w:rFonts w:ascii="Arial" w:eastAsia="Times New Roman" w:hAnsi="Arial MT" w:cs="Arial MT"/>
                <w:b/>
                <w:bCs/>
                <w:color w:val="000000"/>
                <w:sz w:val="18"/>
                <w:szCs w:val="18"/>
                <w:lang w:val="en-US" w:eastAsia="en-IN"/>
              </w:rPr>
            </w:pPr>
            <w:r w:rsidRPr="00C4555E">
              <w:rPr>
                <w:rFonts w:ascii="Arial" w:eastAsia="Times New Roman" w:hAnsi="Arial MT" w:cs="Arial MT"/>
                <w:b/>
                <w:bCs/>
                <w:color w:val="000000"/>
                <w:sz w:val="18"/>
                <w:szCs w:val="18"/>
                <w:lang w:val="en-US" w:eastAsia="en-IN"/>
              </w:rPr>
              <w:t>Precautions for safe handling</w:t>
            </w:r>
          </w:p>
          <w:p w14:paraId="159BFA38" w14:textId="77777777" w:rsidR="000821CD" w:rsidRPr="00B64FE2" w:rsidRDefault="000821CD" w:rsidP="001378E4">
            <w:pPr>
              <w:rPr>
                <w:ins w:id="636" w:author="Neeshu Bhadauriya" w:date="2021-12-03T00:19:00Z"/>
                <w:rFonts w:ascii="Arial" w:eastAsia="Times New Roman" w:hAnsi="Arial" w:cs="Arial"/>
                <w:sz w:val="18"/>
                <w:szCs w:val="18"/>
                <w:lang w:eastAsia="en-IN"/>
              </w:rPr>
            </w:pPr>
          </w:p>
        </w:tc>
        <w:tc>
          <w:tcPr>
            <w:tcW w:w="8527" w:type="dxa"/>
            <w:shd w:val="clear" w:color="auto" w:fill="auto"/>
            <w:hideMark/>
          </w:tcPr>
          <w:p w14:paraId="1BDB0313" w14:textId="77777777" w:rsidR="000821CD" w:rsidRPr="00A14762" w:rsidRDefault="000821CD" w:rsidP="001378E4">
            <w:pPr>
              <w:spacing w:after="0" w:line="240" w:lineRule="auto"/>
              <w:jc w:val="both"/>
              <w:rPr>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Do not breathe dust/fume/gas/mist/vapours/spray. Avoid contact during</w:t>
            </w:r>
          </w:p>
          <w:p w14:paraId="3C11A361" w14:textId="77777777" w:rsidR="000821CD" w:rsidRPr="00B64FE2" w:rsidRDefault="000821CD" w:rsidP="001378E4">
            <w:pPr>
              <w:spacing w:after="0" w:line="240" w:lineRule="auto"/>
              <w:jc w:val="both"/>
              <w:rPr>
                <w:ins w:id="637" w:author="Neeshu Bhadauriya" w:date="2021-12-03T00:19:00Z"/>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pregnancy/while nursing.</w:t>
            </w:r>
          </w:p>
        </w:tc>
      </w:tr>
      <w:tr w:rsidR="000821CD" w:rsidRPr="00B64FE2" w14:paraId="7816B7E3" w14:textId="77777777" w:rsidTr="00F86264">
        <w:trPr>
          <w:trHeight w:val="719"/>
          <w:ins w:id="638" w:author="Neeshu Bhadauriya" w:date="2021-12-03T00:19:00Z"/>
        </w:trPr>
        <w:tc>
          <w:tcPr>
            <w:tcW w:w="1521" w:type="dxa"/>
            <w:shd w:val="clear" w:color="auto" w:fill="auto"/>
            <w:noWrap/>
            <w:hideMark/>
          </w:tcPr>
          <w:p w14:paraId="4FAB7109" w14:textId="77777777" w:rsidR="000821CD" w:rsidRPr="00B64FE2" w:rsidRDefault="000821CD" w:rsidP="001378E4">
            <w:pPr>
              <w:spacing w:after="0" w:line="240" w:lineRule="auto"/>
              <w:jc w:val="both"/>
              <w:rPr>
                <w:ins w:id="639" w:author="Neeshu Bhadauriya" w:date="2021-12-03T00:19:00Z"/>
                <w:rFonts w:ascii="Arial" w:eastAsia="Times New Roman" w:hAnsi="Arial" w:cs="Arial"/>
                <w:b/>
                <w:bCs/>
                <w:color w:val="000000"/>
                <w:sz w:val="18"/>
                <w:szCs w:val="18"/>
                <w:lang w:eastAsia="en-IN"/>
              </w:rPr>
            </w:pPr>
            <w:r w:rsidRPr="00A14762">
              <w:rPr>
                <w:rFonts w:ascii="Arial" w:eastAsia="Times New Roman" w:hAnsi="Arial" w:cs="Arial"/>
                <w:b/>
                <w:bCs/>
                <w:color w:val="000000"/>
                <w:sz w:val="18"/>
                <w:szCs w:val="18"/>
                <w:lang w:val="en-US" w:eastAsia="en-IN"/>
              </w:rPr>
              <w:t>Technical measures</w:t>
            </w:r>
          </w:p>
        </w:tc>
        <w:tc>
          <w:tcPr>
            <w:tcW w:w="8527" w:type="dxa"/>
            <w:shd w:val="clear" w:color="auto" w:fill="auto"/>
            <w:noWrap/>
            <w:hideMark/>
          </w:tcPr>
          <w:p w14:paraId="7F1C347E" w14:textId="77777777" w:rsidR="000821CD" w:rsidRPr="00B64FE2" w:rsidRDefault="000821CD" w:rsidP="001378E4">
            <w:pPr>
              <w:spacing w:after="0" w:line="240" w:lineRule="auto"/>
              <w:jc w:val="both"/>
              <w:rPr>
                <w:ins w:id="640" w:author="Neeshu Bhadauriya" w:date="2021-12-03T00:19:00Z"/>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Comply with applicable regulations.</w:t>
            </w:r>
          </w:p>
        </w:tc>
      </w:tr>
      <w:tr w:rsidR="000821CD" w:rsidRPr="00B64FE2" w14:paraId="6096CD1F" w14:textId="77777777" w:rsidTr="00F86264">
        <w:trPr>
          <w:trHeight w:val="719"/>
        </w:trPr>
        <w:tc>
          <w:tcPr>
            <w:tcW w:w="1521" w:type="dxa"/>
            <w:shd w:val="clear" w:color="auto" w:fill="auto"/>
            <w:noWrap/>
          </w:tcPr>
          <w:p w14:paraId="1A9971E2" w14:textId="77777777" w:rsidR="000821CD" w:rsidRPr="00A14762" w:rsidRDefault="000821CD" w:rsidP="001378E4">
            <w:pPr>
              <w:spacing w:after="0" w:line="240" w:lineRule="auto"/>
              <w:jc w:val="both"/>
              <w:rPr>
                <w:rFonts w:ascii="Arial" w:eastAsia="Times New Roman" w:hAnsi="Arial" w:cs="Arial"/>
                <w:b/>
                <w:bCs/>
                <w:color w:val="000000"/>
                <w:sz w:val="18"/>
                <w:szCs w:val="18"/>
                <w:lang w:val="en-US" w:eastAsia="en-IN"/>
              </w:rPr>
            </w:pPr>
            <w:r w:rsidRPr="00A14762">
              <w:rPr>
                <w:rFonts w:ascii="Arial" w:eastAsia="Times New Roman" w:hAnsi="Arial" w:cs="Arial"/>
                <w:b/>
                <w:bCs/>
                <w:color w:val="000000"/>
                <w:sz w:val="18"/>
                <w:szCs w:val="18"/>
                <w:lang w:val="en-US" w:eastAsia="en-IN"/>
              </w:rPr>
              <w:t>Storage conditions</w:t>
            </w:r>
          </w:p>
        </w:tc>
        <w:tc>
          <w:tcPr>
            <w:tcW w:w="8527" w:type="dxa"/>
            <w:shd w:val="clear" w:color="auto" w:fill="auto"/>
            <w:noWrap/>
          </w:tcPr>
          <w:p w14:paraId="0BB2ACAB" w14:textId="77777777" w:rsidR="000821CD" w:rsidRPr="00A14762" w:rsidRDefault="000821CD" w:rsidP="001378E4">
            <w:pPr>
              <w:spacing w:after="0" w:line="240" w:lineRule="auto"/>
              <w:jc w:val="both"/>
              <w:rPr>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Store in original container. Keep container tightly closed. Store in a dry place</w:t>
            </w:r>
          </w:p>
        </w:tc>
      </w:tr>
      <w:tr w:rsidR="000821CD" w:rsidRPr="00B64FE2" w14:paraId="65937AE5" w14:textId="77777777" w:rsidTr="00F86264">
        <w:trPr>
          <w:trHeight w:val="719"/>
        </w:trPr>
        <w:tc>
          <w:tcPr>
            <w:tcW w:w="1521" w:type="dxa"/>
            <w:shd w:val="clear" w:color="auto" w:fill="auto"/>
            <w:noWrap/>
          </w:tcPr>
          <w:p w14:paraId="14481686" w14:textId="77777777" w:rsidR="000821CD" w:rsidRPr="00A14762" w:rsidRDefault="000821CD" w:rsidP="001378E4">
            <w:pPr>
              <w:spacing w:after="0" w:line="240" w:lineRule="auto"/>
              <w:jc w:val="both"/>
              <w:rPr>
                <w:rFonts w:ascii="Arial" w:eastAsia="Times New Roman" w:hAnsi="Arial" w:cs="Arial"/>
                <w:b/>
                <w:bCs/>
                <w:color w:val="000000"/>
                <w:sz w:val="18"/>
                <w:szCs w:val="18"/>
                <w:lang w:val="en-US" w:eastAsia="en-IN"/>
              </w:rPr>
            </w:pPr>
            <w:r w:rsidRPr="00A14762">
              <w:rPr>
                <w:rFonts w:ascii="Arial" w:eastAsia="Times New Roman" w:hAnsi="Arial" w:cs="Arial"/>
                <w:b/>
                <w:bCs/>
                <w:color w:val="000000"/>
                <w:sz w:val="18"/>
                <w:szCs w:val="18"/>
                <w:lang w:val="en-US" w:eastAsia="en-IN"/>
              </w:rPr>
              <w:t>Hygiene measures</w:t>
            </w:r>
          </w:p>
        </w:tc>
        <w:tc>
          <w:tcPr>
            <w:tcW w:w="8527" w:type="dxa"/>
            <w:shd w:val="clear" w:color="auto" w:fill="auto"/>
            <w:noWrap/>
          </w:tcPr>
          <w:p w14:paraId="2C94DA9D" w14:textId="77777777" w:rsidR="000821CD" w:rsidRPr="00A14762" w:rsidRDefault="000821CD" w:rsidP="001378E4">
            <w:pPr>
              <w:spacing w:after="0" w:line="240" w:lineRule="auto"/>
              <w:jc w:val="both"/>
              <w:rPr>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 xml:space="preserve">Do not eat, </w:t>
            </w:r>
            <w:proofErr w:type="gramStart"/>
            <w:r w:rsidRPr="00A14762">
              <w:rPr>
                <w:rFonts w:ascii="Arial" w:eastAsia="Times New Roman" w:hAnsi="Arial" w:cs="Arial"/>
                <w:color w:val="000000"/>
                <w:sz w:val="18"/>
                <w:szCs w:val="18"/>
                <w:lang w:eastAsia="en-IN"/>
              </w:rPr>
              <w:t>drink</w:t>
            </w:r>
            <w:proofErr w:type="gramEnd"/>
            <w:r w:rsidRPr="00A14762">
              <w:rPr>
                <w:rFonts w:ascii="Arial" w:eastAsia="Times New Roman" w:hAnsi="Arial" w:cs="Arial"/>
                <w:color w:val="000000"/>
                <w:sz w:val="18"/>
                <w:szCs w:val="18"/>
                <w:lang w:eastAsia="en-IN"/>
              </w:rPr>
              <w:t xml:space="preserve"> or smoke when using this product. Wash</w:t>
            </w:r>
            <w:r>
              <w:rPr>
                <w:rFonts w:ascii="Arial" w:eastAsia="Times New Roman" w:hAnsi="Arial" w:cs="Arial"/>
                <w:color w:val="000000"/>
                <w:sz w:val="18"/>
                <w:szCs w:val="18"/>
                <w:lang w:eastAsia="en-IN"/>
              </w:rPr>
              <w:t xml:space="preserve"> </w:t>
            </w:r>
            <w:r w:rsidRPr="00A14762">
              <w:rPr>
                <w:rFonts w:ascii="Arial" w:eastAsia="Times New Roman" w:hAnsi="Arial" w:cs="Arial"/>
                <w:color w:val="000000"/>
                <w:sz w:val="18"/>
                <w:szCs w:val="18"/>
                <w:lang w:eastAsia="en-IN"/>
              </w:rPr>
              <w:t>thoroughly after</w:t>
            </w:r>
            <w:r>
              <w:rPr>
                <w:rFonts w:ascii="Arial" w:eastAsia="Times New Roman" w:hAnsi="Arial" w:cs="Arial"/>
                <w:color w:val="000000"/>
                <w:sz w:val="18"/>
                <w:szCs w:val="18"/>
                <w:lang w:eastAsia="en-IN"/>
              </w:rPr>
              <w:t xml:space="preserve"> </w:t>
            </w:r>
            <w:r w:rsidRPr="00A14762">
              <w:rPr>
                <w:rFonts w:ascii="Arial" w:eastAsia="Times New Roman" w:hAnsi="Arial" w:cs="Arial"/>
                <w:color w:val="000000"/>
                <w:sz w:val="18"/>
                <w:szCs w:val="18"/>
                <w:lang w:eastAsia="en-IN"/>
              </w:rPr>
              <w:t>handling.</w:t>
            </w:r>
          </w:p>
        </w:tc>
      </w:tr>
    </w:tbl>
    <w:p w14:paraId="65DE966E" w14:textId="77777777" w:rsidR="000821CD" w:rsidDel="00AA50E5" w:rsidRDefault="000821CD" w:rsidP="000821CD">
      <w:pPr>
        <w:spacing w:line="360" w:lineRule="auto"/>
        <w:rPr>
          <w:del w:id="641" w:author="Ritu Kamra" w:date="2021-11-25T16:22:00Z"/>
          <w:rFonts w:ascii="Arial" w:hAnsi="Arial" w:cs="Arial"/>
          <w:b/>
          <w:bCs/>
          <w:sz w:val="24"/>
          <w:szCs w:val="24"/>
        </w:rPr>
      </w:pPr>
    </w:p>
    <w:p w14:paraId="273DE1BD" w14:textId="77777777" w:rsidR="000821CD" w:rsidRDefault="000821CD" w:rsidP="000821CD">
      <w:pPr>
        <w:spacing w:line="360" w:lineRule="auto"/>
        <w:rPr>
          <w:ins w:id="642" w:author="Neeshu Bhadauriya" w:date="2021-12-03T00:21:00Z"/>
          <w:rFonts w:ascii="Arial" w:hAnsi="Arial" w:cs="Arial"/>
          <w:b/>
          <w:bCs/>
          <w:sz w:val="24"/>
          <w:szCs w:val="24"/>
        </w:rPr>
      </w:pPr>
    </w:p>
    <w:p w14:paraId="2B5BE83E" w14:textId="15768DBE" w:rsidR="00504278" w:rsidRDefault="00504278" w:rsidP="00273D75">
      <w:pPr>
        <w:spacing w:line="360" w:lineRule="auto"/>
        <w:rPr>
          <w:rFonts w:ascii="Arial" w:hAnsi="Arial" w:cs="Arial"/>
          <w:b/>
          <w:bCs/>
          <w:sz w:val="24"/>
          <w:szCs w:val="24"/>
        </w:rPr>
      </w:pPr>
    </w:p>
    <w:p w14:paraId="31945E47" w14:textId="57478DA5" w:rsidR="00787385" w:rsidRDefault="00787385" w:rsidP="00273D75">
      <w:pPr>
        <w:spacing w:line="360" w:lineRule="auto"/>
        <w:rPr>
          <w:rFonts w:ascii="Arial" w:hAnsi="Arial" w:cs="Arial"/>
          <w:b/>
          <w:bCs/>
          <w:sz w:val="24"/>
          <w:szCs w:val="24"/>
        </w:rPr>
      </w:pPr>
    </w:p>
    <w:p w14:paraId="6F11CA15" w14:textId="18826AFD" w:rsidR="00DB46FC" w:rsidRDefault="00DB46FC" w:rsidP="00273D75">
      <w:pPr>
        <w:spacing w:line="360" w:lineRule="auto"/>
        <w:rPr>
          <w:rFonts w:ascii="Arial" w:hAnsi="Arial" w:cs="Arial"/>
          <w:b/>
          <w:bCs/>
          <w:sz w:val="24"/>
          <w:szCs w:val="24"/>
        </w:rPr>
      </w:pPr>
    </w:p>
    <w:p w14:paraId="5E4F19FD" w14:textId="77777777" w:rsidR="00DB46FC" w:rsidRDefault="00DB46FC" w:rsidP="00273D75">
      <w:pPr>
        <w:spacing w:line="360" w:lineRule="auto"/>
        <w:rPr>
          <w:rFonts w:ascii="Arial" w:hAnsi="Arial" w:cs="Arial"/>
          <w:b/>
          <w:bCs/>
          <w:sz w:val="24"/>
          <w:szCs w:val="24"/>
        </w:rPr>
      </w:pPr>
    </w:p>
    <w:p w14:paraId="1D0A98FC" w14:textId="77777777" w:rsidR="00787385" w:rsidRPr="00AA50E5" w:rsidDel="00C30C8D" w:rsidRDefault="00787385" w:rsidP="00787385">
      <w:pPr>
        <w:spacing w:line="360" w:lineRule="auto"/>
        <w:ind w:left="720"/>
        <w:jc w:val="center"/>
        <w:rPr>
          <w:del w:id="643" w:author="Ritu Kamra" w:date="2021-11-25T16:22:00Z"/>
          <w:rFonts w:ascii="Arial" w:hAnsi="Arial" w:cs="Arial"/>
          <w:b/>
          <w:bCs/>
          <w:sz w:val="24"/>
          <w:szCs w:val="24"/>
          <w:u w:val="single"/>
          <w:rPrChange w:id="644" w:author="Neeshu Bhadauriya" w:date="2021-12-03T00:23:00Z">
            <w:rPr>
              <w:del w:id="645" w:author="Ritu Kamra" w:date="2021-11-25T16:22:00Z"/>
              <w:rFonts w:ascii="Arial" w:hAnsi="Arial" w:cs="Arial"/>
              <w:b/>
              <w:bCs/>
              <w:sz w:val="24"/>
              <w:szCs w:val="24"/>
            </w:rPr>
          </w:rPrChange>
        </w:rPr>
      </w:pPr>
      <w:ins w:id="646" w:author="Neeshu Bhadauriya" w:date="2021-12-03T00:23:00Z">
        <w:r w:rsidRPr="00AA50E5">
          <w:rPr>
            <w:rFonts w:ascii="Arial" w:hAnsi="Arial" w:cs="Arial"/>
            <w:b/>
            <w:bCs/>
            <w:sz w:val="24"/>
            <w:szCs w:val="24"/>
            <w:u w:val="single"/>
            <w:rPrChange w:id="647" w:author="Neeshu Bhadauriya" w:date="2021-12-03T00:23:00Z">
              <w:rPr>
                <w:rFonts w:ascii="Arial" w:hAnsi="Arial" w:cs="Arial"/>
                <w:b/>
                <w:bCs/>
                <w:sz w:val="24"/>
                <w:szCs w:val="24"/>
              </w:rPr>
            </w:rPrChange>
          </w:rPr>
          <w:t>Technical Integrity and Risk Analysis</w:t>
        </w:r>
      </w:ins>
    </w:p>
    <w:p w14:paraId="3A9BBDB6" w14:textId="77777777" w:rsidR="00787385" w:rsidRPr="00AA50E5" w:rsidDel="00C30C8D" w:rsidRDefault="00787385" w:rsidP="00787385">
      <w:pPr>
        <w:spacing w:line="360" w:lineRule="auto"/>
        <w:ind w:left="720"/>
        <w:jc w:val="center"/>
        <w:rPr>
          <w:del w:id="648" w:author="Ritu Kamra" w:date="2021-11-25T16:22:00Z"/>
          <w:rFonts w:ascii="Arial" w:hAnsi="Arial" w:cs="Arial"/>
          <w:b/>
          <w:bCs/>
          <w:sz w:val="24"/>
          <w:szCs w:val="24"/>
          <w:u w:val="single"/>
          <w:rPrChange w:id="649" w:author="Neeshu Bhadauriya" w:date="2021-12-03T00:23:00Z">
            <w:rPr>
              <w:del w:id="650" w:author="Ritu Kamra" w:date="2021-11-25T16:22:00Z"/>
              <w:rFonts w:ascii="Arial" w:hAnsi="Arial" w:cs="Arial"/>
              <w:b/>
              <w:bCs/>
              <w:sz w:val="24"/>
              <w:szCs w:val="24"/>
            </w:rPr>
          </w:rPrChange>
        </w:rPr>
      </w:pPr>
    </w:p>
    <w:p w14:paraId="03C9B182" w14:textId="77777777" w:rsidR="00787385" w:rsidRPr="00AA50E5" w:rsidDel="00C30C8D" w:rsidRDefault="00787385" w:rsidP="00787385">
      <w:pPr>
        <w:spacing w:line="360" w:lineRule="auto"/>
        <w:ind w:left="720"/>
        <w:jc w:val="center"/>
        <w:rPr>
          <w:del w:id="651" w:author="Ritu Kamra" w:date="2021-11-25T16:22:00Z"/>
          <w:rFonts w:ascii="Arial" w:hAnsi="Arial" w:cs="Arial"/>
          <w:b/>
          <w:bCs/>
          <w:sz w:val="24"/>
          <w:szCs w:val="24"/>
          <w:u w:val="single"/>
          <w:rPrChange w:id="652" w:author="Neeshu Bhadauriya" w:date="2021-12-03T00:23:00Z">
            <w:rPr>
              <w:del w:id="653" w:author="Ritu Kamra" w:date="2021-11-25T16:22:00Z"/>
              <w:rFonts w:ascii="Arial" w:hAnsi="Arial" w:cs="Arial"/>
              <w:b/>
              <w:bCs/>
              <w:sz w:val="24"/>
              <w:szCs w:val="24"/>
            </w:rPr>
          </w:rPrChange>
        </w:rPr>
      </w:pPr>
    </w:p>
    <w:p w14:paraId="6BAB7927" w14:textId="77777777" w:rsidR="00787385" w:rsidRPr="00AA50E5" w:rsidDel="00C30C8D" w:rsidRDefault="00787385" w:rsidP="00787385">
      <w:pPr>
        <w:spacing w:line="360" w:lineRule="auto"/>
        <w:ind w:left="720"/>
        <w:jc w:val="center"/>
        <w:rPr>
          <w:del w:id="654" w:author="Ritu Kamra" w:date="2021-11-25T16:22:00Z"/>
          <w:rFonts w:ascii="Arial" w:hAnsi="Arial" w:cs="Arial"/>
          <w:b/>
          <w:bCs/>
          <w:sz w:val="24"/>
          <w:szCs w:val="24"/>
          <w:u w:val="single"/>
          <w:rPrChange w:id="655" w:author="Neeshu Bhadauriya" w:date="2021-12-03T00:23:00Z">
            <w:rPr>
              <w:del w:id="656" w:author="Ritu Kamra" w:date="2021-11-25T16:22:00Z"/>
              <w:rFonts w:ascii="Arial" w:hAnsi="Arial" w:cs="Arial"/>
              <w:b/>
              <w:bCs/>
              <w:sz w:val="24"/>
              <w:szCs w:val="24"/>
            </w:rPr>
          </w:rPrChange>
        </w:rPr>
      </w:pPr>
    </w:p>
    <w:p w14:paraId="2C53BE76" w14:textId="77777777" w:rsidR="00787385" w:rsidRPr="00AA50E5" w:rsidDel="00F13CC5" w:rsidRDefault="00787385">
      <w:pPr>
        <w:spacing w:line="360" w:lineRule="auto"/>
        <w:rPr>
          <w:del w:id="657" w:author="Neeshu Bhadauriya" w:date="2021-12-03T00:16:00Z"/>
          <w:rFonts w:ascii="Arial" w:hAnsi="Arial" w:cs="Arial"/>
          <w:b/>
          <w:bCs/>
          <w:sz w:val="24"/>
          <w:szCs w:val="24"/>
          <w:u w:val="single"/>
          <w:rPrChange w:id="658" w:author="Neeshu Bhadauriya" w:date="2021-12-03T00:23:00Z">
            <w:rPr>
              <w:del w:id="659" w:author="Neeshu Bhadauriya" w:date="2021-12-03T00:16:00Z"/>
              <w:rFonts w:ascii="Arial" w:hAnsi="Arial" w:cs="Arial"/>
              <w:b/>
              <w:bCs/>
              <w:sz w:val="24"/>
              <w:szCs w:val="24"/>
            </w:rPr>
          </w:rPrChange>
        </w:rPr>
        <w:pPrChange w:id="660" w:author="Neeshu Bhadauriya" w:date="2021-12-03T00:16:00Z">
          <w:pPr>
            <w:spacing w:line="360" w:lineRule="auto"/>
            <w:ind w:left="720"/>
            <w:jc w:val="center"/>
          </w:pPr>
        </w:pPrChange>
      </w:pPr>
    </w:p>
    <w:p w14:paraId="23BE80EC" w14:textId="77777777" w:rsidR="00787385" w:rsidRPr="00AA50E5" w:rsidRDefault="00787385">
      <w:pPr>
        <w:spacing w:line="360" w:lineRule="auto"/>
        <w:rPr>
          <w:rFonts w:ascii="Arial" w:hAnsi="Arial" w:cs="Arial"/>
          <w:b/>
          <w:bCs/>
          <w:sz w:val="24"/>
          <w:szCs w:val="24"/>
          <w:u w:val="single"/>
          <w:rPrChange w:id="661" w:author="Neeshu Bhadauriya" w:date="2021-12-03T00:23:00Z">
            <w:rPr>
              <w:rFonts w:ascii="Arial" w:hAnsi="Arial" w:cs="Arial"/>
              <w:b/>
              <w:bCs/>
              <w:sz w:val="24"/>
              <w:szCs w:val="24"/>
            </w:rPr>
          </w:rPrChange>
        </w:rPr>
        <w:pPrChange w:id="662" w:author="Neeshu Bhadauriya" w:date="2021-12-03T00:16:00Z">
          <w:pPr>
            <w:spacing w:line="360" w:lineRule="auto"/>
            <w:ind w:left="720"/>
            <w:jc w:val="center"/>
          </w:pPr>
        </w:pPrChange>
      </w:pPr>
    </w:p>
    <w:tbl>
      <w:tblPr>
        <w:tblW w:w="10111" w:type="dxa"/>
        <w:tblLook w:val="04A0" w:firstRow="1" w:lastRow="0" w:firstColumn="1" w:lastColumn="0" w:noHBand="0" w:noVBand="1"/>
        <w:tblPrChange w:id="663" w:author="Neeshu Bhadauriya" w:date="2021-12-03T00:13:00Z">
          <w:tblPr>
            <w:tblW w:w="8200" w:type="dxa"/>
            <w:tblLook w:val="04A0" w:firstRow="1" w:lastRow="0" w:firstColumn="1" w:lastColumn="0" w:noHBand="0" w:noVBand="1"/>
          </w:tblPr>
        </w:tblPrChange>
      </w:tblPr>
      <w:tblGrid>
        <w:gridCol w:w="3527"/>
        <w:gridCol w:w="2022"/>
        <w:gridCol w:w="4562"/>
        <w:tblGridChange w:id="664">
          <w:tblGrid>
            <w:gridCol w:w="2860"/>
            <w:gridCol w:w="1640"/>
            <w:gridCol w:w="3700"/>
          </w:tblGrid>
        </w:tblGridChange>
      </w:tblGrid>
      <w:tr w:rsidR="00787385" w:rsidRPr="00F13CC5" w14:paraId="5FD6D792" w14:textId="77777777" w:rsidTr="00E133D4">
        <w:trPr>
          <w:trHeight w:val="336"/>
          <w:ins w:id="665" w:author="Neeshu Bhadauriya" w:date="2021-12-03T00:13:00Z"/>
          <w:trPrChange w:id="666" w:author="Neeshu Bhadauriya" w:date="2021-12-03T00:13:00Z">
            <w:trPr>
              <w:trHeight w:val="300"/>
            </w:trPr>
          </w:trPrChange>
        </w:trPr>
        <w:tc>
          <w:tcPr>
            <w:tcW w:w="3527" w:type="dxa"/>
            <w:tcBorders>
              <w:top w:val="single" w:sz="8" w:space="0" w:color="auto"/>
              <w:left w:val="single" w:sz="8" w:space="0" w:color="auto"/>
              <w:bottom w:val="single" w:sz="4" w:space="0" w:color="auto"/>
              <w:right w:val="single" w:sz="4" w:space="0" w:color="auto"/>
            </w:tcBorders>
            <w:shd w:val="clear" w:color="000000" w:fill="305496"/>
            <w:noWrap/>
            <w:vAlign w:val="center"/>
            <w:hideMark/>
            <w:tcPrChange w:id="667" w:author="Neeshu Bhadauriya" w:date="2021-12-03T00:13:00Z">
              <w:tcPr>
                <w:tcW w:w="2860" w:type="dxa"/>
                <w:tcBorders>
                  <w:top w:val="single" w:sz="8" w:space="0" w:color="auto"/>
                  <w:left w:val="single" w:sz="8" w:space="0" w:color="auto"/>
                  <w:bottom w:val="single" w:sz="4" w:space="0" w:color="auto"/>
                  <w:right w:val="single" w:sz="4" w:space="0" w:color="auto"/>
                </w:tcBorders>
                <w:shd w:val="clear" w:color="000000" w:fill="305496"/>
                <w:noWrap/>
                <w:vAlign w:val="center"/>
                <w:hideMark/>
              </w:tcPr>
            </w:tcPrChange>
          </w:tcPr>
          <w:p w14:paraId="5E649F38" w14:textId="77777777" w:rsidR="00787385" w:rsidRPr="00F13CC5" w:rsidRDefault="00787385" w:rsidP="001378E4">
            <w:pPr>
              <w:spacing w:after="0" w:line="240" w:lineRule="auto"/>
              <w:jc w:val="center"/>
              <w:rPr>
                <w:ins w:id="668" w:author="Neeshu Bhadauriya" w:date="2021-12-03T00:13:00Z"/>
                <w:rFonts w:ascii="Calibri" w:eastAsia="Times New Roman" w:hAnsi="Calibri" w:cs="Calibri"/>
                <w:b/>
                <w:bCs/>
                <w:color w:val="FFFFFF"/>
                <w:lang w:eastAsia="en-IN"/>
              </w:rPr>
            </w:pPr>
            <w:ins w:id="669" w:author="Neeshu Bhadauriya" w:date="2021-12-03T00:13:00Z">
              <w:r w:rsidRPr="00F13CC5">
                <w:rPr>
                  <w:rFonts w:ascii="Calibri" w:eastAsia="Times New Roman" w:hAnsi="Calibri" w:cs="Calibri"/>
                  <w:b/>
                  <w:bCs/>
                  <w:color w:val="FFFFFF"/>
                  <w:lang w:eastAsia="en-IN"/>
                </w:rPr>
                <w:lastRenderedPageBreak/>
                <w:t>Parameters</w:t>
              </w:r>
            </w:ins>
          </w:p>
        </w:tc>
        <w:tc>
          <w:tcPr>
            <w:tcW w:w="2022" w:type="dxa"/>
            <w:tcBorders>
              <w:top w:val="single" w:sz="8" w:space="0" w:color="auto"/>
              <w:left w:val="nil"/>
              <w:bottom w:val="single" w:sz="4" w:space="0" w:color="auto"/>
              <w:right w:val="single" w:sz="4" w:space="0" w:color="auto"/>
            </w:tcBorders>
            <w:shd w:val="clear" w:color="000000" w:fill="305496"/>
            <w:noWrap/>
            <w:vAlign w:val="center"/>
            <w:hideMark/>
            <w:tcPrChange w:id="670" w:author="Neeshu Bhadauriya" w:date="2021-12-03T00:13:00Z">
              <w:tcPr>
                <w:tcW w:w="1640" w:type="dxa"/>
                <w:tcBorders>
                  <w:top w:val="single" w:sz="8" w:space="0" w:color="auto"/>
                  <w:left w:val="nil"/>
                  <w:bottom w:val="single" w:sz="4" w:space="0" w:color="auto"/>
                  <w:right w:val="single" w:sz="4" w:space="0" w:color="auto"/>
                </w:tcBorders>
                <w:shd w:val="clear" w:color="000000" w:fill="305496"/>
                <w:noWrap/>
                <w:vAlign w:val="center"/>
                <w:hideMark/>
              </w:tcPr>
            </w:tcPrChange>
          </w:tcPr>
          <w:p w14:paraId="553D1E1B" w14:textId="77777777" w:rsidR="00787385" w:rsidRPr="00F13CC5" w:rsidRDefault="00787385" w:rsidP="001378E4">
            <w:pPr>
              <w:spacing w:after="0" w:line="240" w:lineRule="auto"/>
              <w:jc w:val="center"/>
              <w:rPr>
                <w:ins w:id="671" w:author="Neeshu Bhadauriya" w:date="2021-12-03T00:13:00Z"/>
                <w:rFonts w:ascii="Calibri" w:eastAsia="Times New Roman" w:hAnsi="Calibri" w:cs="Calibri"/>
                <w:b/>
                <w:bCs/>
                <w:color w:val="FFFFFF"/>
                <w:lang w:eastAsia="en-IN"/>
              </w:rPr>
            </w:pPr>
            <w:ins w:id="672" w:author="Neeshu Bhadauriya" w:date="2021-12-03T00:13:00Z">
              <w:r w:rsidRPr="00F13CC5">
                <w:rPr>
                  <w:rFonts w:ascii="Calibri" w:eastAsia="Times New Roman" w:hAnsi="Calibri" w:cs="Calibri"/>
                  <w:b/>
                  <w:bCs/>
                  <w:color w:val="FFFFFF"/>
                  <w:lang w:eastAsia="en-IN"/>
                </w:rPr>
                <w:t>Risk Analysis</w:t>
              </w:r>
            </w:ins>
          </w:p>
        </w:tc>
        <w:tc>
          <w:tcPr>
            <w:tcW w:w="4562" w:type="dxa"/>
            <w:tcBorders>
              <w:top w:val="single" w:sz="8" w:space="0" w:color="auto"/>
              <w:left w:val="nil"/>
              <w:bottom w:val="single" w:sz="4" w:space="0" w:color="auto"/>
              <w:right w:val="single" w:sz="8" w:space="0" w:color="auto"/>
            </w:tcBorders>
            <w:shd w:val="clear" w:color="000000" w:fill="305496"/>
            <w:noWrap/>
            <w:vAlign w:val="center"/>
            <w:hideMark/>
            <w:tcPrChange w:id="673" w:author="Neeshu Bhadauriya" w:date="2021-12-03T00:13:00Z">
              <w:tcPr>
                <w:tcW w:w="3700" w:type="dxa"/>
                <w:tcBorders>
                  <w:top w:val="single" w:sz="8" w:space="0" w:color="auto"/>
                  <w:left w:val="nil"/>
                  <w:bottom w:val="single" w:sz="4" w:space="0" w:color="auto"/>
                  <w:right w:val="single" w:sz="8" w:space="0" w:color="auto"/>
                </w:tcBorders>
                <w:shd w:val="clear" w:color="000000" w:fill="305496"/>
                <w:noWrap/>
                <w:vAlign w:val="center"/>
                <w:hideMark/>
              </w:tcPr>
            </w:tcPrChange>
          </w:tcPr>
          <w:p w14:paraId="24B8C7D4" w14:textId="77777777" w:rsidR="00787385" w:rsidRPr="00F13CC5" w:rsidRDefault="00787385" w:rsidP="001378E4">
            <w:pPr>
              <w:spacing w:after="0" w:line="240" w:lineRule="auto"/>
              <w:jc w:val="center"/>
              <w:rPr>
                <w:ins w:id="674" w:author="Neeshu Bhadauriya" w:date="2021-12-03T00:13:00Z"/>
                <w:rFonts w:ascii="Calibri" w:eastAsia="Times New Roman" w:hAnsi="Calibri" w:cs="Calibri"/>
                <w:b/>
                <w:bCs/>
                <w:color w:val="FFFFFF"/>
                <w:lang w:eastAsia="en-IN"/>
              </w:rPr>
            </w:pPr>
            <w:ins w:id="675" w:author="Neeshu Bhadauriya" w:date="2021-12-03T00:13:00Z">
              <w:r w:rsidRPr="00F13CC5">
                <w:rPr>
                  <w:rFonts w:ascii="Calibri" w:eastAsia="Times New Roman" w:hAnsi="Calibri" w:cs="Calibri"/>
                  <w:b/>
                  <w:bCs/>
                  <w:color w:val="FFFFFF"/>
                  <w:lang w:eastAsia="en-IN"/>
                </w:rPr>
                <w:t>Remarks</w:t>
              </w:r>
            </w:ins>
          </w:p>
        </w:tc>
      </w:tr>
      <w:tr w:rsidR="00787385" w:rsidRPr="00F13CC5" w14:paraId="36731175" w14:textId="77777777" w:rsidTr="00E133D4">
        <w:trPr>
          <w:trHeight w:val="1346"/>
          <w:ins w:id="676" w:author="Neeshu Bhadauriya" w:date="2021-12-03T00:13:00Z"/>
          <w:trPrChange w:id="677" w:author="Neeshu Bhadauriya" w:date="2021-12-03T00:13:00Z">
            <w:trPr>
              <w:trHeight w:val="12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678"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5018E7C9" w14:textId="77777777" w:rsidR="00787385" w:rsidRPr="00F13CC5" w:rsidRDefault="00787385" w:rsidP="001378E4">
            <w:pPr>
              <w:spacing w:after="0" w:line="240" w:lineRule="auto"/>
              <w:rPr>
                <w:ins w:id="679" w:author="Neeshu Bhadauriya" w:date="2021-12-03T00:13:00Z"/>
                <w:rFonts w:ascii="Calibri" w:eastAsia="Times New Roman" w:hAnsi="Calibri" w:cs="Calibri"/>
                <w:color w:val="000000"/>
                <w:lang w:eastAsia="en-IN"/>
              </w:rPr>
            </w:pPr>
            <w:ins w:id="680" w:author="Neeshu Bhadauriya" w:date="2021-12-03T00:13:00Z">
              <w:r w:rsidRPr="00F13CC5">
                <w:rPr>
                  <w:rFonts w:ascii="Calibri" w:eastAsia="Times New Roman" w:hAnsi="Calibri" w:cs="Calibri"/>
                  <w:color w:val="000000"/>
                  <w:lang w:eastAsia="en-IN"/>
                </w:rPr>
                <w:t>Product Diversification</w:t>
              </w:r>
            </w:ins>
          </w:p>
        </w:tc>
        <w:tc>
          <w:tcPr>
            <w:tcW w:w="2022" w:type="dxa"/>
            <w:tcBorders>
              <w:top w:val="nil"/>
              <w:left w:val="nil"/>
              <w:bottom w:val="single" w:sz="4" w:space="0" w:color="auto"/>
              <w:right w:val="single" w:sz="4" w:space="0" w:color="auto"/>
            </w:tcBorders>
            <w:shd w:val="clear" w:color="auto" w:fill="auto"/>
            <w:noWrap/>
            <w:vAlign w:val="center"/>
            <w:hideMark/>
            <w:tcPrChange w:id="681"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6680EB80" w14:textId="77777777" w:rsidR="00787385" w:rsidRPr="00F13CC5" w:rsidRDefault="00787385" w:rsidP="001378E4">
            <w:pPr>
              <w:spacing w:after="0" w:line="240" w:lineRule="auto"/>
              <w:jc w:val="center"/>
              <w:rPr>
                <w:ins w:id="682" w:author="Neeshu Bhadauriya" w:date="2021-12-03T00:13:00Z"/>
                <w:rFonts w:ascii="Calibri" w:eastAsia="Times New Roman" w:hAnsi="Calibri" w:cs="Calibri"/>
                <w:color w:val="000000"/>
                <w:lang w:eastAsia="en-IN"/>
              </w:rPr>
            </w:pPr>
            <w:ins w:id="683" w:author="Neeshu Bhadauriya" w:date="2021-12-03T00:13:00Z">
              <w:r w:rsidRPr="00F13CC5">
                <w:rPr>
                  <w:rFonts w:ascii="Calibri" w:eastAsia="Times New Roman" w:hAnsi="Calibri" w:cs="Calibri"/>
                  <w:color w:val="000000"/>
                  <w:lang w:eastAsia="en-IN"/>
                </w:rPr>
                <w:t>Very High</w:t>
              </w:r>
            </w:ins>
          </w:p>
        </w:tc>
        <w:tc>
          <w:tcPr>
            <w:tcW w:w="4562" w:type="dxa"/>
            <w:tcBorders>
              <w:top w:val="nil"/>
              <w:left w:val="nil"/>
              <w:bottom w:val="single" w:sz="4" w:space="0" w:color="auto"/>
              <w:right w:val="single" w:sz="8" w:space="0" w:color="auto"/>
            </w:tcBorders>
            <w:shd w:val="clear" w:color="auto" w:fill="auto"/>
            <w:vAlign w:val="center"/>
            <w:hideMark/>
            <w:tcPrChange w:id="684"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7AD77366" w14:textId="77777777" w:rsidR="00787385" w:rsidRPr="00F13CC5" w:rsidRDefault="00787385" w:rsidP="001378E4">
            <w:pPr>
              <w:spacing w:after="0" w:line="240" w:lineRule="auto"/>
              <w:rPr>
                <w:ins w:id="685" w:author="Neeshu Bhadauriya" w:date="2021-12-03T00:13:00Z"/>
                <w:rFonts w:ascii="Calibri" w:eastAsia="Times New Roman" w:hAnsi="Calibri" w:cs="Calibri"/>
                <w:color w:val="000000"/>
                <w:lang w:eastAsia="en-IN"/>
              </w:rPr>
            </w:pPr>
            <w:ins w:id="686" w:author="Neeshu Bhadauriya" w:date="2021-12-03T00:13:00Z">
              <w:r w:rsidRPr="00F13CC5">
                <w:rPr>
                  <w:rFonts w:ascii="Calibri" w:eastAsia="Times New Roman" w:hAnsi="Calibri" w:cs="Calibri"/>
                  <w:color w:val="000000"/>
                  <w:lang w:eastAsia="en-IN"/>
                </w:rPr>
                <w:t>As RIL needs to compete in the global market, therefore the company should focus on product diversification.</w:t>
              </w:r>
            </w:ins>
          </w:p>
        </w:tc>
      </w:tr>
      <w:tr w:rsidR="00787385" w:rsidRPr="00F13CC5" w14:paraId="266EA86E" w14:textId="77777777" w:rsidTr="00E133D4">
        <w:trPr>
          <w:trHeight w:val="1346"/>
          <w:ins w:id="687" w:author="Neeshu Bhadauriya" w:date="2021-12-03T00:13:00Z"/>
          <w:trPrChange w:id="688" w:author="Neeshu Bhadauriya" w:date="2021-12-03T00:13:00Z">
            <w:trPr>
              <w:trHeight w:val="12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689"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77183A7" w14:textId="77777777" w:rsidR="00787385" w:rsidRPr="00F13CC5" w:rsidRDefault="00787385" w:rsidP="001378E4">
            <w:pPr>
              <w:spacing w:after="0" w:line="240" w:lineRule="auto"/>
              <w:rPr>
                <w:ins w:id="690" w:author="Neeshu Bhadauriya" w:date="2021-12-03T00:13:00Z"/>
                <w:rFonts w:ascii="Calibri" w:eastAsia="Times New Roman" w:hAnsi="Calibri" w:cs="Calibri"/>
                <w:color w:val="000000"/>
                <w:lang w:eastAsia="en-IN"/>
              </w:rPr>
            </w:pPr>
            <w:ins w:id="691" w:author="Neeshu Bhadauriya" w:date="2021-12-03T00:13:00Z">
              <w:r w:rsidRPr="00F13CC5">
                <w:rPr>
                  <w:rFonts w:ascii="Calibri" w:eastAsia="Times New Roman" w:hAnsi="Calibri" w:cs="Calibri"/>
                  <w:color w:val="000000"/>
                  <w:lang w:eastAsia="en-IN"/>
                </w:rPr>
                <w:t>In house Technology</w:t>
              </w:r>
            </w:ins>
          </w:p>
        </w:tc>
        <w:tc>
          <w:tcPr>
            <w:tcW w:w="2022" w:type="dxa"/>
            <w:tcBorders>
              <w:top w:val="nil"/>
              <w:left w:val="nil"/>
              <w:bottom w:val="single" w:sz="4" w:space="0" w:color="auto"/>
              <w:right w:val="single" w:sz="4" w:space="0" w:color="auto"/>
            </w:tcBorders>
            <w:shd w:val="clear" w:color="auto" w:fill="auto"/>
            <w:noWrap/>
            <w:vAlign w:val="center"/>
            <w:hideMark/>
            <w:tcPrChange w:id="692"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58D488D0" w14:textId="42F95DA1" w:rsidR="00787385" w:rsidRPr="00F13CC5" w:rsidRDefault="006A0E58" w:rsidP="001378E4">
            <w:pPr>
              <w:spacing w:after="0" w:line="240" w:lineRule="auto"/>
              <w:jc w:val="center"/>
              <w:rPr>
                <w:ins w:id="693" w:author="Neeshu Bhadauriya" w:date="2021-12-03T00:13:00Z"/>
                <w:rFonts w:ascii="Calibri" w:eastAsia="Times New Roman" w:hAnsi="Calibri" w:cs="Calibri"/>
                <w:color w:val="000000"/>
                <w:lang w:eastAsia="en-IN"/>
              </w:rPr>
            </w:pPr>
            <w:ins w:id="694" w:author="Neeshu Bhadauriya" w:date="2021-12-03T00:13:00Z">
              <w:r w:rsidRPr="00F13CC5">
                <w:rPr>
                  <w:rFonts w:ascii="Calibri" w:eastAsia="Times New Roman" w:hAnsi="Calibri" w:cs="Calibri"/>
                  <w:color w:val="000000"/>
                  <w:lang w:eastAsia="en-IN"/>
                </w:rPr>
                <w:t>Very High</w:t>
              </w:r>
            </w:ins>
          </w:p>
        </w:tc>
        <w:tc>
          <w:tcPr>
            <w:tcW w:w="4562" w:type="dxa"/>
            <w:tcBorders>
              <w:top w:val="nil"/>
              <w:left w:val="nil"/>
              <w:bottom w:val="single" w:sz="4" w:space="0" w:color="auto"/>
              <w:right w:val="single" w:sz="8" w:space="0" w:color="auto"/>
            </w:tcBorders>
            <w:shd w:val="clear" w:color="auto" w:fill="auto"/>
            <w:vAlign w:val="center"/>
            <w:hideMark/>
            <w:tcPrChange w:id="695"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6C918A2C" w14:textId="6B87092B" w:rsidR="00787385" w:rsidRPr="00F13CC5" w:rsidRDefault="006A0E58" w:rsidP="001378E4">
            <w:pPr>
              <w:spacing w:after="0" w:line="240" w:lineRule="auto"/>
              <w:rPr>
                <w:ins w:id="696"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There is no licensed technology available, therefore RIL needs to develop superior conferring </w:t>
            </w:r>
            <w:r w:rsidR="00823F0E">
              <w:rPr>
                <w:rFonts w:ascii="Calibri" w:eastAsia="Times New Roman" w:hAnsi="Calibri" w:cs="Calibri"/>
                <w:color w:val="000000"/>
                <w:lang w:eastAsia="en-IN"/>
              </w:rPr>
              <w:t xml:space="preserve">to global standards. </w:t>
            </w:r>
          </w:p>
        </w:tc>
      </w:tr>
      <w:tr w:rsidR="00787385" w:rsidRPr="00F13CC5" w14:paraId="4F5A9D94" w14:textId="77777777" w:rsidTr="00E133D4">
        <w:trPr>
          <w:trHeight w:val="2020"/>
          <w:ins w:id="697" w:author="Neeshu Bhadauriya" w:date="2021-12-03T00:13:00Z"/>
          <w:trPrChange w:id="698" w:author="Neeshu Bhadauriya" w:date="2021-12-03T00:13:00Z">
            <w:trPr>
              <w:trHeight w:val="18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699"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E4053E8" w14:textId="77777777" w:rsidR="00787385" w:rsidRPr="00F13CC5" w:rsidRDefault="00787385" w:rsidP="001378E4">
            <w:pPr>
              <w:spacing w:after="0" w:line="240" w:lineRule="auto"/>
              <w:rPr>
                <w:ins w:id="700" w:author="Neeshu Bhadauriya" w:date="2021-12-03T00:13:00Z"/>
                <w:rFonts w:ascii="Calibri" w:eastAsia="Times New Roman" w:hAnsi="Calibri" w:cs="Calibri"/>
                <w:color w:val="000000"/>
                <w:lang w:eastAsia="en-IN"/>
              </w:rPr>
            </w:pPr>
            <w:ins w:id="701" w:author="Neeshu Bhadauriya" w:date="2021-12-03T00:13:00Z">
              <w:r w:rsidRPr="00F13CC5">
                <w:rPr>
                  <w:rFonts w:ascii="Calibri" w:eastAsia="Times New Roman" w:hAnsi="Calibri" w:cs="Calibri"/>
                  <w:color w:val="000000"/>
                  <w:lang w:eastAsia="en-IN"/>
                </w:rPr>
                <w:t>Carbon Footprint</w:t>
              </w:r>
            </w:ins>
          </w:p>
        </w:tc>
        <w:tc>
          <w:tcPr>
            <w:tcW w:w="2022" w:type="dxa"/>
            <w:tcBorders>
              <w:top w:val="nil"/>
              <w:left w:val="nil"/>
              <w:bottom w:val="single" w:sz="4" w:space="0" w:color="auto"/>
              <w:right w:val="single" w:sz="4" w:space="0" w:color="auto"/>
            </w:tcBorders>
            <w:shd w:val="clear" w:color="auto" w:fill="auto"/>
            <w:noWrap/>
            <w:vAlign w:val="center"/>
            <w:hideMark/>
            <w:tcPrChange w:id="702"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04DFE438" w14:textId="1D31F5F3" w:rsidR="00787385" w:rsidRPr="00F13CC5" w:rsidRDefault="005E1007" w:rsidP="001378E4">
            <w:pPr>
              <w:spacing w:after="0" w:line="240" w:lineRule="auto"/>
              <w:jc w:val="center"/>
              <w:rPr>
                <w:ins w:id="703"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Low</w:t>
            </w:r>
          </w:p>
        </w:tc>
        <w:tc>
          <w:tcPr>
            <w:tcW w:w="4562" w:type="dxa"/>
            <w:tcBorders>
              <w:top w:val="nil"/>
              <w:left w:val="nil"/>
              <w:bottom w:val="single" w:sz="4" w:space="0" w:color="auto"/>
              <w:right w:val="single" w:sz="8" w:space="0" w:color="auto"/>
            </w:tcBorders>
            <w:shd w:val="clear" w:color="auto" w:fill="auto"/>
            <w:vAlign w:val="center"/>
            <w:hideMark/>
            <w:tcPrChange w:id="704"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1C42F26A" w14:textId="7597201A" w:rsidR="00787385" w:rsidRPr="00F13CC5" w:rsidRDefault="005E1007" w:rsidP="001378E4">
            <w:pPr>
              <w:spacing w:after="0" w:line="240" w:lineRule="auto"/>
              <w:rPr>
                <w:ins w:id="705"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There are no direct emissions </w:t>
            </w:r>
            <w:r w:rsidR="00823F0E">
              <w:rPr>
                <w:rFonts w:ascii="Calibri" w:eastAsia="Times New Roman" w:hAnsi="Calibri" w:cs="Calibri"/>
                <w:color w:val="000000"/>
                <w:lang w:eastAsia="en-IN"/>
              </w:rPr>
              <w:t>in the production process hence there is no risk f</w:t>
            </w:r>
            <w:r w:rsidR="000611AD">
              <w:rPr>
                <w:rFonts w:ascii="Calibri" w:eastAsia="Times New Roman" w:hAnsi="Calibri" w:cs="Calibri"/>
                <w:color w:val="000000"/>
                <w:lang w:eastAsia="en-IN"/>
              </w:rPr>
              <w:t>rom</w:t>
            </w:r>
            <w:r w:rsidR="00823F0E">
              <w:rPr>
                <w:rFonts w:ascii="Calibri" w:eastAsia="Times New Roman" w:hAnsi="Calibri" w:cs="Calibri"/>
                <w:color w:val="000000"/>
                <w:lang w:eastAsia="en-IN"/>
              </w:rPr>
              <w:t xml:space="preserve"> regularity point of view.</w:t>
            </w:r>
          </w:p>
        </w:tc>
      </w:tr>
      <w:tr w:rsidR="00787385" w:rsidRPr="00F13CC5" w14:paraId="2A617E30" w14:textId="77777777" w:rsidTr="00E133D4">
        <w:trPr>
          <w:trHeight w:val="1010"/>
          <w:ins w:id="706" w:author="Neeshu Bhadauriya" w:date="2021-12-03T00:13:00Z"/>
          <w:trPrChange w:id="707" w:author="Neeshu Bhadauriya" w:date="2021-12-03T00:13:00Z">
            <w:trPr>
              <w:trHeight w:val="9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08"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25C2522" w14:textId="77777777" w:rsidR="00787385" w:rsidRPr="00F13CC5" w:rsidRDefault="00787385" w:rsidP="001378E4">
            <w:pPr>
              <w:spacing w:after="0" w:line="240" w:lineRule="auto"/>
              <w:rPr>
                <w:ins w:id="709" w:author="Neeshu Bhadauriya" w:date="2021-12-03T00:13:00Z"/>
                <w:rFonts w:ascii="Calibri" w:eastAsia="Times New Roman" w:hAnsi="Calibri" w:cs="Calibri"/>
                <w:color w:val="000000"/>
                <w:lang w:eastAsia="en-IN"/>
              </w:rPr>
            </w:pPr>
            <w:ins w:id="710" w:author="Neeshu Bhadauriya" w:date="2021-12-03T00:13:00Z">
              <w:r w:rsidRPr="00F13CC5">
                <w:rPr>
                  <w:rFonts w:ascii="Calibri" w:eastAsia="Times New Roman" w:hAnsi="Calibri" w:cs="Calibri"/>
                  <w:color w:val="000000"/>
                  <w:lang w:eastAsia="en-IN"/>
                </w:rPr>
                <w:t>Safety Protocols</w:t>
              </w:r>
            </w:ins>
          </w:p>
        </w:tc>
        <w:tc>
          <w:tcPr>
            <w:tcW w:w="2022" w:type="dxa"/>
            <w:tcBorders>
              <w:top w:val="nil"/>
              <w:left w:val="nil"/>
              <w:bottom w:val="single" w:sz="4" w:space="0" w:color="auto"/>
              <w:right w:val="single" w:sz="4" w:space="0" w:color="auto"/>
            </w:tcBorders>
            <w:shd w:val="clear" w:color="auto" w:fill="auto"/>
            <w:noWrap/>
            <w:vAlign w:val="center"/>
            <w:hideMark/>
            <w:tcPrChange w:id="711"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0409788D" w14:textId="77777777" w:rsidR="00787385" w:rsidRPr="00F13CC5" w:rsidRDefault="00787385" w:rsidP="001378E4">
            <w:pPr>
              <w:spacing w:after="0" w:line="240" w:lineRule="auto"/>
              <w:jc w:val="center"/>
              <w:rPr>
                <w:ins w:id="712" w:author="Neeshu Bhadauriya" w:date="2021-12-03T00:13:00Z"/>
                <w:rFonts w:ascii="Calibri" w:eastAsia="Times New Roman" w:hAnsi="Calibri" w:cs="Calibri"/>
                <w:color w:val="000000"/>
                <w:lang w:eastAsia="en-IN"/>
              </w:rPr>
            </w:pPr>
            <w:ins w:id="713" w:author="Neeshu Bhadauriya" w:date="2021-12-03T00:13:00Z">
              <w:r w:rsidRPr="00F13CC5">
                <w:rPr>
                  <w:rFonts w:ascii="Calibri" w:eastAsia="Times New Roman" w:hAnsi="Calibri" w:cs="Calibri"/>
                  <w:color w:val="000000"/>
                  <w:lang w:eastAsia="en-IN"/>
                </w:rPr>
                <w:t>Very High</w:t>
              </w:r>
            </w:ins>
          </w:p>
        </w:tc>
        <w:tc>
          <w:tcPr>
            <w:tcW w:w="4562" w:type="dxa"/>
            <w:tcBorders>
              <w:top w:val="nil"/>
              <w:left w:val="nil"/>
              <w:bottom w:val="single" w:sz="4" w:space="0" w:color="auto"/>
              <w:right w:val="single" w:sz="8" w:space="0" w:color="auto"/>
            </w:tcBorders>
            <w:shd w:val="clear" w:color="auto" w:fill="auto"/>
            <w:vAlign w:val="center"/>
            <w:hideMark/>
            <w:tcPrChange w:id="714"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7A625B9D" w14:textId="41B77B75" w:rsidR="00787385" w:rsidRPr="00F13CC5" w:rsidRDefault="00787385" w:rsidP="001378E4">
            <w:pPr>
              <w:spacing w:after="0" w:line="240" w:lineRule="auto"/>
              <w:rPr>
                <w:ins w:id="715" w:author="Neeshu Bhadauriya" w:date="2021-12-03T00:13:00Z"/>
                <w:rFonts w:ascii="Calibri" w:eastAsia="Times New Roman" w:hAnsi="Calibri" w:cs="Calibri"/>
                <w:color w:val="000000"/>
                <w:lang w:eastAsia="en-IN"/>
              </w:rPr>
            </w:pPr>
            <w:ins w:id="716" w:author="Neeshu Bhadauriya" w:date="2021-12-03T00:13:00Z">
              <w:r w:rsidRPr="00F13CC5">
                <w:rPr>
                  <w:rFonts w:ascii="Calibri" w:eastAsia="Times New Roman" w:hAnsi="Calibri" w:cs="Calibri"/>
                  <w:color w:val="000000"/>
                  <w:lang w:eastAsia="en-IN"/>
                </w:rPr>
                <w:t xml:space="preserve">RIL should have strict safety protocols during </w:t>
              </w:r>
            </w:ins>
            <w:r w:rsidR="00823F0E" w:rsidRPr="00F13CC5">
              <w:rPr>
                <w:rFonts w:ascii="Calibri" w:eastAsia="Times New Roman" w:hAnsi="Calibri" w:cs="Calibri"/>
                <w:color w:val="000000"/>
                <w:lang w:eastAsia="en-IN"/>
              </w:rPr>
              <w:t>handling</w:t>
            </w:r>
            <w:ins w:id="717" w:author="Neeshu Bhadauriya" w:date="2021-12-03T00:13:00Z">
              <w:r w:rsidRPr="00F13CC5">
                <w:rPr>
                  <w:rFonts w:ascii="Calibri" w:eastAsia="Times New Roman" w:hAnsi="Calibri" w:cs="Calibri"/>
                  <w:color w:val="000000"/>
                  <w:lang w:eastAsia="en-IN"/>
                </w:rPr>
                <w:t xml:space="preserve"> and storage of hazardous chemicals.</w:t>
              </w:r>
            </w:ins>
            <w:r w:rsidR="00823F0E">
              <w:rPr>
                <w:rFonts w:ascii="Calibri" w:eastAsia="Times New Roman" w:hAnsi="Calibri" w:cs="Calibri"/>
                <w:color w:val="000000"/>
                <w:lang w:eastAsia="en-IN"/>
              </w:rPr>
              <w:t xml:space="preserve"> Key raw material like styrene require</w:t>
            </w:r>
            <w:r w:rsidR="000611AD">
              <w:rPr>
                <w:rFonts w:ascii="Calibri" w:eastAsia="Times New Roman" w:hAnsi="Calibri" w:cs="Calibri"/>
                <w:color w:val="000000"/>
                <w:lang w:eastAsia="en-IN"/>
              </w:rPr>
              <w:t>s</w:t>
            </w:r>
            <w:r w:rsidR="00823F0E">
              <w:rPr>
                <w:rFonts w:ascii="Calibri" w:eastAsia="Times New Roman" w:hAnsi="Calibri" w:cs="Calibri"/>
                <w:color w:val="000000"/>
                <w:lang w:eastAsia="en-IN"/>
              </w:rPr>
              <w:t xml:space="preserve"> special care during handling and storage.</w:t>
            </w:r>
          </w:p>
        </w:tc>
      </w:tr>
      <w:tr w:rsidR="00787385" w:rsidRPr="00F13CC5" w14:paraId="5282D432" w14:textId="77777777" w:rsidTr="00E133D4">
        <w:trPr>
          <w:trHeight w:val="2357"/>
          <w:ins w:id="718" w:author="Neeshu Bhadauriya" w:date="2021-12-03T00:13:00Z"/>
          <w:trPrChange w:id="719" w:author="Neeshu Bhadauriya" w:date="2021-12-03T00:13:00Z">
            <w:trPr>
              <w:trHeight w:val="21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20"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932BD7E" w14:textId="77777777" w:rsidR="00787385" w:rsidRPr="00F13CC5" w:rsidRDefault="00787385" w:rsidP="001378E4">
            <w:pPr>
              <w:spacing w:after="0" w:line="240" w:lineRule="auto"/>
              <w:rPr>
                <w:ins w:id="721" w:author="Neeshu Bhadauriya" w:date="2021-12-03T00:13:00Z"/>
                <w:rFonts w:ascii="Calibri" w:eastAsia="Times New Roman" w:hAnsi="Calibri" w:cs="Calibri"/>
                <w:color w:val="000000"/>
                <w:lang w:eastAsia="en-IN"/>
              </w:rPr>
            </w:pPr>
            <w:ins w:id="722" w:author="Neeshu Bhadauriya" w:date="2021-12-03T00:13:00Z">
              <w:r w:rsidRPr="00F13CC5">
                <w:rPr>
                  <w:rFonts w:ascii="Calibri" w:eastAsia="Times New Roman" w:hAnsi="Calibri" w:cs="Calibri"/>
                  <w:color w:val="000000"/>
                  <w:lang w:eastAsia="en-IN"/>
                </w:rPr>
                <w:t>Backward Integration</w:t>
              </w:r>
            </w:ins>
          </w:p>
        </w:tc>
        <w:tc>
          <w:tcPr>
            <w:tcW w:w="2022" w:type="dxa"/>
            <w:tcBorders>
              <w:top w:val="nil"/>
              <w:left w:val="nil"/>
              <w:bottom w:val="single" w:sz="4" w:space="0" w:color="auto"/>
              <w:right w:val="single" w:sz="4" w:space="0" w:color="auto"/>
            </w:tcBorders>
            <w:shd w:val="clear" w:color="auto" w:fill="auto"/>
            <w:noWrap/>
            <w:vAlign w:val="center"/>
            <w:hideMark/>
            <w:tcPrChange w:id="723"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2A9C849C" w14:textId="2DCA5AE0" w:rsidR="00787385" w:rsidRPr="00F13CC5" w:rsidRDefault="00736D20" w:rsidP="001378E4">
            <w:pPr>
              <w:spacing w:after="0" w:line="240" w:lineRule="auto"/>
              <w:jc w:val="center"/>
              <w:rPr>
                <w:ins w:id="724"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High </w:t>
            </w:r>
          </w:p>
        </w:tc>
        <w:tc>
          <w:tcPr>
            <w:tcW w:w="4562" w:type="dxa"/>
            <w:tcBorders>
              <w:top w:val="nil"/>
              <w:left w:val="nil"/>
              <w:bottom w:val="single" w:sz="4" w:space="0" w:color="auto"/>
              <w:right w:val="single" w:sz="8" w:space="0" w:color="auto"/>
            </w:tcBorders>
            <w:shd w:val="clear" w:color="auto" w:fill="auto"/>
            <w:vAlign w:val="center"/>
            <w:hideMark/>
            <w:tcPrChange w:id="725"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519815A2" w14:textId="50EFA8D5" w:rsidR="00787385" w:rsidRPr="00F13CC5" w:rsidRDefault="00736D20" w:rsidP="001378E4">
            <w:pPr>
              <w:spacing w:after="0" w:line="240" w:lineRule="auto"/>
              <w:rPr>
                <w:ins w:id="726"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As RIL will be producing epoxy resin </w:t>
            </w:r>
            <w:r w:rsidR="000611AD">
              <w:rPr>
                <w:rFonts w:ascii="Calibri" w:eastAsia="Times New Roman" w:hAnsi="Calibri" w:cs="Calibri"/>
                <w:color w:val="000000"/>
                <w:lang w:eastAsia="en-IN"/>
              </w:rPr>
              <w:t xml:space="preserve">and certain capacity </w:t>
            </w:r>
            <w:r w:rsidR="00E133D4">
              <w:rPr>
                <w:rFonts w:ascii="Calibri" w:eastAsia="Times New Roman" w:hAnsi="Calibri" w:cs="Calibri"/>
                <w:color w:val="000000"/>
                <w:lang w:eastAsia="en-IN"/>
              </w:rPr>
              <w:t>is earmarked to produce vinyl ester resin. Hence, backward integration with epoxy resin is critical success factor for the project.</w:t>
            </w:r>
          </w:p>
        </w:tc>
      </w:tr>
      <w:tr w:rsidR="00E133D4" w:rsidRPr="00F13CC5" w14:paraId="24D28100" w14:textId="77777777" w:rsidTr="00E133D4">
        <w:trPr>
          <w:trHeight w:val="672"/>
          <w:ins w:id="727" w:author="Neeshu Bhadauriya" w:date="2021-12-03T00:13:00Z"/>
          <w:trPrChange w:id="728" w:author="Neeshu Bhadauriya" w:date="2021-12-03T00:13:00Z">
            <w:trPr>
              <w:trHeight w:val="600"/>
            </w:trPr>
          </w:trPrChange>
        </w:trPr>
        <w:tc>
          <w:tcPr>
            <w:tcW w:w="3527" w:type="dxa"/>
            <w:tcBorders>
              <w:top w:val="nil"/>
              <w:left w:val="single" w:sz="8" w:space="0" w:color="auto"/>
              <w:bottom w:val="single" w:sz="8" w:space="0" w:color="auto"/>
              <w:right w:val="single" w:sz="4" w:space="0" w:color="auto"/>
            </w:tcBorders>
            <w:shd w:val="clear" w:color="auto" w:fill="auto"/>
            <w:noWrap/>
            <w:vAlign w:val="center"/>
            <w:hideMark/>
            <w:tcPrChange w:id="729"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0137509" w14:textId="6394AC5A" w:rsidR="00E133D4" w:rsidRPr="00F13CC5" w:rsidRDefault="00E133D4" w:rsidP="001378E4">
            <w:pPr>
              <w:spacing w:after="0" w:line="240" w:lineRule="auto"/>
              <w:rPr>
                <w:ins w:id="730" w:author="Neeshu Bhadauriya" w:date="2021-12-03T00:13:00Z"/>
                <w:rFonts w:ascii="Calibri" w:eastAsia="Times New Roman" w:hAnsi="Calibri" w:cs="Calibri"/>
                <w:color w:val="000000"/>
                <w:lang w:eastAsia="en-IN"/>
              </w:rPr>
            </w:pPr>
            <w:ins w:id="731" w:author="Neeshu Bhadauriya" w:date="2021-12-03T00:13:00Z">
              <w:r w:rsidRPr="00F13CC5">
                <w:rPr>
                  <w:rFonts w:ascii="Calibri" w:eastAsia="Times New Roman" w:hAnsi="Calibri" w:cs="Calibri"/>
                  <w:color w:val="000000"/>
                  <w:lang w:eastAsia="en-IN"/>
                </w:rPr>
                <w:t xml:space="preserve">Emergency Risk Assessment </w:t>
              </w:r>
            </w:ins>
          </w:p>
        </w:tc>
        <w:tc>
          <w:tcPr>
            <w:tcW w:w="2022" w:type="dxa"/>
            <w:tcBorders>
              <w:top w:val="nil"/>
              <w:left w:val="nil"/>
              <w:bottom w:val="single" w:sz="8" w:space="0" w:color="auto"/>
              <w:right w:val="single" w:sz="4" w:space="0" w:color="auto"/>
            </w:tcBorders>
            <w:shd w:val="clear" w:color="auto" w:fill="auto"/>
            <w:noWrap/>
            <w:vAlign w:val="center"/>
            <w:hideMark/>
            <w:tcPrChange w:id="732"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057D78D8" w14:textId="24EE0F45" w:rsidR="00E133D4" w:rsidRPr="00F13CC5" w:rsidRDefault="00E133D4" w:rsidP="001378E4">
            <w:pPr>
              <w:spacing w:after="0" w:line="240" w:lineRule="auto"/>
              <w:jc w:val="center"/>
              <w:rPr>
                <w:ins w:id="733" w:author="Neeshu Bhadauriya" w:date="2021-12-03T00:13:00Z"/>
                <w:rFonts w:ascii="Calibri" w:eastAsia="Times New Roman" w:hAnsi="Calibri" w:cs="Calibri"/>
                <w:color w:val="000000"/>
                <w:lang w:eastAsia="en-IN"/>
              </w:rPr>
            </w:pPr>
            <w:ins w:id="734" w:author="Neeshu Bhadauriya" w:date="2021-12-03T00:13:00Z">
              <w:r w:rsidRPr="00F13CC5">
                <w:rPr>
                  <w:rFonts w:ascii="Calibri" w:eastAsia="Times New Roman" w:hAnsi="Calibri" w:cs="Calibri"/>
                  <w:color w:val="000000"/>
                  <w:lang w:eastAsia="en-IN"/>
                </w:rPr>
                <w:t>High</w:t>
              </w:r>
            </w:ins>
          </w:p>
        </w:tc>
        <w:tc>
          <w:tcPr>
            <w:tcW w:w="4562" w:type="dxa"/>
            <w:tcBorders>
              <w:top w:val="nil"/>
              <w:left w:val="nil"/>
              <w:bottom w:val="single" w:sz="8" w:space="0" w:color="auto"/>
              <w:right w:val="single" w:sz="8" w:space="0" w:color="auto"/>
            </w:tcBorders>
            <w:shd w:val="clear" w:color="auto" w:fill="auto"/>
            <w:vAlign w:val="center"/>
            <w:hideMark/>
            <w:tcPrChange w:id="735"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3991AE25" w14:textId="504C3FE8" w:rsidR="00E133D4" w:rsidRPr="00F13CC5" w:rsidRDefault="00E133D4" w:rsidP="001378E4">
            <w:pPr>
              <w:spacing w:after="0" w:line="240" w:lineRule="auto"/>
              <w:rPr>
                <w:ins w:id="736" w:author="Neeshu Bhadauriya" w:date="2021-12-03T00:13:00Z"/>
                <w:rFonts w:ascii="Calibri" w:eastAsia="Times New Roman" w:hAnsi="Calibri" w:cs="Calibri"/>
                <w:color w:val="000000"/>
                <w:lang w:eastAsia="en-IN"/>
              </w:rPr>
            </w:pPr>
            <w:ins w:id="737" w:author="Neeshu Bhadauriya" w:date="2021-12-03T00:13:00Z">
              <w:r w:rsidRPr="00F13CC5">
                <w:rPr>
                  <w:rFonts w:ascii="Calibri" w:eastAsia="Times New Roman" w:hAnsi="Calibri" w:cs="Calibri"/>
                  <w:color w:val="000000"/>
                  <w:lang w:eastAsia="en-IN"/>
                </w:rPr>
                <w:t xml:space="preserve">Considering the current volatility in commodity, </w:t>
              </w:r>
              <w:proofErr w:type="gramStart"/>
              <w:r w:rsidRPr="00F13CC5">
                <w:rPr>
                  <w:rFonts w:ascii="Calibri" w:eastAsia="Times New Roman" w:hAnsi="Calibri" w:cs="Calibri"/>
                  <w:color w:val="000000"/>
                  <w:lang w:eastAsia="en-IN"/>
                </w:rPr>
                <w:t>feed</w:t>
              </w:r>
              <w:proofErr w:type="gramEnd"/>
              <w:r w:rsidRPr="00F13CC5">
                <w:rPr>
                  <w:rFonts w:ascii="Calibri" w:eastAsia="Times New Roman" w:hAnsi="Calibri" w:cs="Calibri"/>
                  <w:color w:val="000000"/>
                  <w:lang w:eastAsia="en-IN"/>
                </w:rPr>
                <w:t xml:space="preserve"> and energy prices, RIL should have proper risk assessment.</w:t>
              </w:r>
            </w:ins>
          </w:p>
        </w:tc>
      </w:tr>
    </w:tbl>
    <w:p w14:paraId="05760E2D" w14:textId="77777777" w:rsidR="00787385" w:rsidRDefault="00787385" w:rsidP="00273D75">
      <w:pPr>
        <w:spacing w:line="360" w:lineRule="auto"/>
        <w:rPr>
          <w:rFonts w:ascii="Arial" w:hAnsi="Arial" w:cs="Arial"/>
          <w:b/>
          <w:bCs/>
          <w:sz w:val="24"/>
          <w:szCs w:val="24"/>
        </w:rPr>
      </w:pPr>
    </w:p>
    <w:p w14:paraId="60DF1E9E" w14:textId="6AA67F25" w:rsidR="00504278" w:rsidRDefault="00504278" w:rsidP="00273D75">
      <w:pPr>
        <w:spacing w:line="360" w:lineRule="auto"/>
        <w:rPr>
          <w:rFonts w:ascii="Arial" w:hAnsi="Arial" w:cs="Arial"/>
          <w:b/>
          <w:bCs/>
          <w:sz w:val="24"/>
          <w:szCs w:val="24"/>
        </w:rPr>
      </w:pPr>
    </w:p>
    <w:p w14:paraId="10688FED" w14:textId="166636A4" w:rsidR="00504278" w:rsidRDefault="00504278" w:rsidP="00273D75">
      <w:pPr>
        <w:spacing w:line="360" w:lineRule="auto"/>
        <w:rPr>
          <w:rFonts w:ascii="Arial" w:hAnsi="Arial" w:cs="Arial"/>
          <w:b/>
          <w:bCs/>
          <w:sz w:val="24"/>
          <w:szCs w:val="24"/>
        </w:rPr>
      </w:pPr>
    </w:p>
    <w:p w14:paraId="6A4AE640" w14:textId="09CE7CD6" w:rsidR="00504278" w:rsidRDefault="00504278" w:rsidP="00273D75">
      <w:pPr>
        <w:spacing w:line="360" w:lineRule="auto"/>
        <w:rPr>
          <w:rFonts w:ascii="Arial" w:hAnsi="Arial" w:cs="Arial"/>
          <w:b/>
          <w:bCs/>
          <w:sz w:val="24"/>
          <w:szCs w:val="24"/>
        </w:rPr>
      </w:pPr>
    </w:p>
    <w:p w14:paraId="5197C47B" w14:textId="46597900" w:rsidR="00787385" w:rsidRDefault="00787385" w:rsidP="00273D75">
      <w:pPr>
        <w:spacing w:line="360" w:lineRule="auto"/>
        <w:rPr>
          <w:rFonts w:ascii="Arial" w:hAnsi="Arial" w:cs="Arial"/>
          <w:b/>
          <w:bCs/>
          <w:sz w:val="24"/>
          <w:szCs w:val="24"/>
        </w:rPr>
      </w:pPr>
    </w:p>
    <w:p w14:paraId="7183D86D" w14:textId="01F71649" w:rsidR="00787385" w:rsidRDefault="00787385" w:rsidP="00273D75">
      <w:pPr>
        <w:spacing w:line="360" w:lineRule="auto"/>
        <w:rPr>
          <w:rFonts w:ascii="Arial" w:hAnsi="Arial" w:cs="Arial"/>
          <w:b/>
          <w:bCs/>
          <w:sz w:val="24"/>
          <w:szCs w:val="24"/>
        </w:rPr>
      </w:pPr>
    </w:p>
    <w:p w14:paraId="7F1EAFB4" w14:textId="77777777" w:rsidR="00DB46FC" w:rsidRDefault="00DB46FC" w:rsidP="00273D75">
      <w:pPr>
        <w:spacing w:line="360" w:lineRule="auto"/>
        <w:rPr>
          <w:rFonts w:ascii="Arial" w:hAnsi="Arial" w:cs="Arial"/>
          <w:b/>
          <w:bCs/>
          <w:sz w:val="24"/>
          <w:szCs w:val="24"/>
        </w:rPr>
      </w:pPr>
    </w:p>
    <w:p w14:paraId="6EA4A0D6" w14:textId="77777777" w:rsidR="00787385" w:rsidRDefault="00787385" w:rsidP="00273D75">
      <w:pPr>
        <w:spacing w:line="360" w:lineRule="auto"/>
        <w:rPr>
          <w:rFonts w:ascii="Arial" w:hAnsi="Arial" w:cs="Arial"/>
          <w:b/>
          <w:bCs/>
          <w:sz w:val="24"/>
          <w:szCs w:val="24"/>
        </w:rPr>
      </w:pPr>
    </w:p>
    <w:p w14:paraId="18236872" w14:textId="77777777" w:rsidR="00783B10" w:rsidRDefault="00783B10" w:rsidP="00783B10">
      <w:pPr>
        <w:pStyle w:val="Title"/>
        <w:tabs>
          <w:tab w:val="left" w:pos="2552"/>
        </w:tabs>
        <w:jc w:val="right"/>
        <w:rPr>
          <w:ins w:id="738" w:author="Neeshu Bhadauriya" w:date="2021-12-03T01:59:00Z"/>
          <w:b/>
          <w:bCs/>
          <w:sz w:val="24"/>
          <w:szCs w:val="24"/>
          <w:u w:val="single"/>
        </w:rPr>
      </w:pPr>
      <w:ins w:id="739" w:author="Neeshu Bhadauriya" w:date="2021-12-03T01:59:00Z">
        <w:r w:rsidRPr="007014D5">
          <w:rPr>
            <w:b/>
            <w:bCs/>
            <w:sz w:val="24"/>
            <w:szCs w:val="24"/>
            <w:u w:val="single"/>
            <w:rPrChange w:id="740" w:author="Neeshu Bhadauriya" w:date="2021-12-03T01:59:00Z">
              <w:rPr>
                <w:sz w:val="24"/>
                <w:szCs w:val="24"/>
                <w:u w:val="single"/>
              </w:rPr>
            </w:rPrChange>
          </w:rPr>
          <w:lastRenderedPageBreak/>
          <w:t>Annexure 2</w:t>
        </w:r>
      </w:ins>
    </w:p>
    <w:bookmarkEnd w:id="309"/>
    <w:p w14:paraId="76CA4BDE" w14:textId="5C435B3A" w:rsidR="00996FDB" w:rsidRDefault="00783B10" w:rsidP="00996FDB">
      <w:pPr>
        <w:tabs>
          <w:tab w:val="left" w:pos="1365"/>
        </w:tabs>
        <w:spacing w:line="360" w:lineRule="auto"/>
        <w:jc w:val="both"/>
        <w:rPr>
          <w:rFonts w:ascii="Arial" w:hAnsi="Arial" w:cs="Arial"/>
          <w:b/>
          <w:bCs/>
          <w:sz w:val="24"/>
          <w:szCs w:val="24"/>
        </w:rPr>
      </w:pPr>
      <w:r>
        <w:rPr>
          <w:rFonts w:ascii="Arial" w:hAnsi="Arial" w:cs="Arial"/>
          <w:b/>
          <w:bCs/>
          <w:sz w:val="24"/>
          <w:szCs w:val="24"/>
        </w:rPr>
        <w:t>R</w:t>
      </w:r>
      <w:r w:rsidR="00996FDB">
        <w:rPr>
          <w:rFonts w:ascii="Arial" w:hAnsi="Arial" w:cs="Arial"/>
          <w:b/>
          <w:bCs/>
          <w:sz w:val="24"/>
          <w:szCs w:val="24"/>
        </w:rPr>
        <w:t>eferences –</w:t>
      </w:r>
    </w:p>
    <w:p w14:paraId="05537C84" w14:textId="49030E44" w:rsidR="00996FDB" w:rsidRDefault="004C066D" w:rsidP="00182A72">
      <w:pPr>
        <w:pStyle w:val="ListParagraph"/>
        <w:numPr>
          <w:ilvl w:val="0"/>
          <w:numId w:val="38"/>
        </w:numPr>
        <w:tabs>
          <w:tab w:val="left" w:pos="1365"/>
        </w:tabs>
        <w:spacing w:line="360" w:lineRule="auto"/>
        <w:jc w:val="both"/>
        <w:rPr>
          <w:sz w:val="24"/>
          <w:szCs w:val="24"/>
        </w:rPr>
      </w:pPr>
      <w:hyperlink r:id="rId100" w:history="1">
        <w:r w:rsidR="005A3A9E" w:rsidRPr="005A3A9E">
          <w:rPr>
            <w:rStyle w:val="Hyperlink"/>
            <w:sz w:val="24"/>
            <w:szCs w:val="24"/>
          </w:rPr>
          <w:t>https://aocresins.com/en-asia/home/</w:t>
        </w:r>
      </w:hyperlink>
    </w:p>
    <w:p w14:paraId="15471156" w14:textId="3ECEABE8" w:rsidR="005A3A9E" w:rsidRDefault="004C066D" w:rsidP="00182A72">
      <w:pPr>
        <w:pStyle w:val="ListParagraph"/>
        <w:numPr>
          <w:ilvl w:val="0"/>
          <w:numId w:val="38"/>
        </w:numPr>
        <w:tabs>
          <w:tab w:val="left" w:pos="1365"/>
        </w:tabs>
        <w:spacing w:line="360" w:lineRule="auto"/>
        <w:jc w:val="both"/>
        <w:rPr>
          <w:sz w:val="24"/>
          <w:szCs w:val="24"/>
        </w:rPr>
      </w:pPr>
      <w:hyperlink r:id="rId101" w:history="1">
        <w:r w:rsidR="005A3A9E" w:rsidRPr="009E3D87">
          <w:rPr>
            <w:rStyle w:val="Hyperlink"/>
            <w:sz w:val="24"/>
            <w:szCs w:val="24"/>
          </w:rPr>
          <w:t>https://www.ineos.com/businesses/ineos-enterprises/businesses/ineos-composites/products/epoxy-vinyl-ester-resins/</w:t>
        </w:r>
      </w:hyperlink>
    </w:p>
    <w:p w14:paraId="1CF8C678" w14:textId="466BC8F1" w:rsidR="005A3A9E" w:rsidRDefault="004C066D" w:rsidP="00182A72">
      <w:pPr>
        <w:pStyle w:val="ListParagraph"/>
        <w:numPr>
          <w:ilvl w:val="0"/>
          <w:numId w:val="38"/>
        </w:numPr>
        <w:tabs>
          <w:tab w:val="left" w:pos="1365"/>
        </w:tabs>
        <w:spacing w:line="360" w:lineRule="auto"/>
        <w:jc w:val="both"/>
        <w:rPr>
          <w:sz w:val="24"/>
          <w:szCs w:val="24"/>
        </w:rPr>
      </w:pPr>
      <w:hyperlink r:id="rId102" w:history="1">
        <w:r w:rsidR="00D956FD" w:rsidRPr="009E3D87">
          <w:rPr>
            <w:rStyle w:val="Hyperlink"/>
            <w:sz w:val="24"/>
            <w:szCs w:val="24"/>
          </w:rPr>
          <w:t>http://www.swancor.com/en/ir/letter</w:t>
        </w:r>
      </w:hyperlink>
    </w:p>
    <w:p w14:paraId="5A297EC2" w14:textId="6899D17C" w:rsidR="00D956FD" w:rsidRDefault="004C066D" w:rsidP="00182A72">
      <w:pPr>
        <w:pStyle w:val="ListParagraph"/>
        <w:numPr>
          <w:ilvl w:val="0"/>
          <w:numId w:val="38"/>
        </w:numPr>
        <w:tabs>
          <w:tab w:val="left" w:pos="1365"/>
        </w:tabs>
        <w:spacing w:line="360" w:lineRule="auto"/>
        <w:jc w:val="both"/>
        <w:rPr>
          <w:sz w:val="24"/>
          <w:szCs w:val="24"/>
        </w:rPr>
      </w:pPr>
      <w:hyperlink r:id="rId103" w:history="1">
        <w:r w:rsidR="00D956FD" w:rsidRPr="009E3D87">
          <w:rPr>
            <w:rStyle w:val="Hyperlink"/>
            <w:sz w:val="24"/>
            <w:szCs w:val="24"/>
          </w:rPr>
          <w:t>https://www.sdk.co.jp/english/products/119/121.html</w:t>
        </w:r>
      </w:hyperlink>
    </w:p>
    <w:p w14:paraId="7BC2E169" w14:textId="438FF7B2" w:rsidR="00D956FD" w:rsidRDefault="004C066D" w:rsidP="00182A72">
      <w:pPr>
        <w:pStyle w:val="ListParagraph"/>
        <w:numPr>
          <w:ilvl w:val="0"/>
          <w:numId w:val="38"/>
        </w:numPr>
        <w:tabs>
          <w:tab w:val="left" w:pos="1365"/>
        </w:tabs>
        <w:spacing w:line="360" w:lineRule="auto"/>
        <w:jc w:val="both"/>
        <w:rPr>
          <w:sz w:val="24"/>
          <w:szCs w:val="24"/>
        </w:rPr>
      </w:pPr>
      <w:hyperlink r:id="rId104" w:history="1">
        <w:r w:rsidR="00904C80" w:rsidRPr="009E3D87">
          <w:rPr>
            <w:rStyle w:val="Hyperlink"/>
            <w:sz w:val="24"/>
            <w:szCs w:val="24"/>
          </w:rPr>
          <w:t>https://www.scottbader.com/business/composites/crystic-resin-ve671-03/</w:t>
        </w:r>
      </w:hyperlink>
    </w:p>
    <w:p w14:paraId="7EC8768C" w14:textId="22E984CB" w:rsidR="00904C80" w:rsidRDefault="004C066D" w:rsidP="00182A72">
      <w:pPr>
        <w:pStyle w:val="ListParagraph"/>
        <w:numPr>
          <w:ilvl w:val="0"/>
          <w:numId w:val="38"/>
        </w:numPr>
        <w:tabs>
          <w:tab w:val="left" w:pos="1365"/>
        </w:tabs>
        <w:spacing w:line="360" w:lineRule="auto"/>
        <w:jc w:val="both"/>
        <w:rPr>
          <w:sz w:val="24"/>
          <w:szCs w:val="24"/>
        </w:rPr>
      </w:pPr>
      <w:hyperlink r:id="rId105" w:history="1">
        <w:r w:rsidR="00E560EE" w:rsidRPr="009E3D87">
          <w:rPr>
            <w:rStyle w:val="Hyperlink"/>
            <w:sz w:val="24"/>
            <w:szCs w:val="24"/>
          </w:rPr>
          <w:t>https://www.polynt.com/vinylester-resin/</w:t>
        </w:r>
      </w:hyperlink>
    </w:p>
    <w:p w14:paraId="5D8D3614" w14:textId="7E129A21" w:rsidR="00E560EE" w:rsidRDefault="004C066D" w:rsidP="00182A72">
      <w:pPr>
        <w:pStyle w:val="ListParagraph"/>
        <w:numPr>
          <w:ilvl w:val="0"/>
          <w:numId w:val="38"/>
        </w:numPr>
        <w:tabs>
          <w:tab w:val="left" w:pos="1365"/>
        </w:tabs>
        <w:spacing w:line="360" w:lineRule="auto"/>
        <w:jc w:val="both"/>
        <w:rPr>
          <w:sz w:val="24"/>
          <w:szCs w:val="24"/>
        </w:rPr>
      </w:pPr>
      <w:hyperlink r:id="rId106" w:history="1">
        <w:r w:rsidR="00E560EE" w:rsidRPr="009E3D87">
          <w:rPr>
            <w:rStyle w:val="Hyperlink"/>
            <w:sz w:val="24"/>
            <w:szCs w:val="24"/>
          </w:rPr>
          <w:t>https://www.polynt.com/wp-content/uploads/2019/02/Brochure-Polynt-Reichhold-Composites-Resins-EMEA-1.pdf</w:t>
        </w:r>
      </w:hyperlink>
    </w:p>
    <w:p w14:paraId="05458AA5" w14:textId="649F57F0" w:rsidR="00E560EE" w:rsidRDefault="004C066D" w:rsidP="00182A72">
      <w:pPr>
        <w:pStyle w:val="ListParagraph"/>
        <w:numPr>
          <w:ilvl w:val="0"/>
          <w:numId w:val="38"/>
        </w:numPr>
        <w:tabs>
          <w:tab w:val="left" w:pos="1365"/>
        </w:tabs>
        <w:spacing w:line="360" w:lineRule="auto"/>
        <w:jc w:val="both"/>
        <w:rPr>
          <w:sz w:val="24"/>
          <w:szCs w:val="24"/>
        </w:rPr>
      </w:pPr>
      <w:hyperlink r:id="rId107" w:history="1">
        <w:r w:rsidR="00E560EE" w:rsidRPr="009E3D87">
          <w:rPr>
            <w:rStyle w:val="Hyperlink"/>
            <w:sz w:val="24"/>
            <w:szCs w:val="24"/>
          </w:rPr>
          <w:t>https://www.polynt.com/chemical-products/composites/ve-composites-en/vinylester/</w:t>
        </w:r>
      </w:hyperlink>
    </w:p>
    <w:p w14:paraId="2B71AF2F" w14:textId="2F1E478B" w:rsidR="00E560EE" w:rsidRDefault="004C066D" w:rsidP="00182A72">
      <w:pPr>
        <w:pStyle w:val="ListParagraph"/>
        <w:numPr>
          <w:ilvl w:val="0"/>
          <w:numId w:val="38"/>
        </w:numPr>
        <w:tabs>
          <w:tab w:val="left" w:pos="1365"/>
        </w:tabs>
        <w:spacing w:line="360" w:lineRule="auto"/>
        <w:jc w:val="both"/>
        <w:rPr>
          <w:sz w:val="24"/>
          <w:szCs w:val="24"/>
        </w:rPr>
      </w:pPr>
      <w:hyperlink r:id="rId108" w:history="1">
        <w:r w:rsidR="00E560EE" w:rsidRPr="009E3D87">
          <w:rPr>
            <w:rStyle w:val="Hyperlink"/>
            <w:sz w:val="24"/>
            <w:szCs w:val="24"/>
          </w:rPr>
          <w:t>https://www.reichhold.com/en/default.aspx</w:t>
        </w:r>
      </w:hyperlink>
    </w:p>
    <w:p w14:paraId="13671101" w14:textId="7A49CDA8" w:rsidR="00E560EE" w:rsidRDefault="004C066D" w:rsidP="00182A72">
      <w:pPr>
        <w:pStyle w:val="ListParagraph"/>
        <w:numPr>
          <w:ilvl w:val="0"/>
          <w:numId w:val="38"/>
        </w:numPr>
        <w:tabs>
          <w:tab w:val="left" w:pos="1365"/>
        </w:tabs>
        <w:spacing w:line="360" w:lineRule="auto"/>
        <w:jc w:val="both"/>
        <w:rPr>
          <w:sz w:val="24"/>
          <w:szCs w:val="24"/>
        </w:rPr>
      </w:pPr>
      <w:hyperlink r:id="rId109" w:history="1">
        <w:r w:rsidR="00D07E63" w:rsidRPr="009E3D87">
          <w:rPr>
            <w:rStyle w:val="Hyperlink"/>
            <w:sz w:val="24"/>
            <w:szCs w:val="24"/>
          </w:rPr>
          <w:t>https://www.eternal-group.com/Product/Detail?level2=60&amp;lang=en&amp;level1=81</w:t>
        </w:r>
      </w:hyperlink>
    </w:p>
    <w:p w14:paraId="77CAB59A" w14:textId="7DBA2CE5" w:rsidR="00D07E63" w:rsidRDefault="004C066D" w:rsidP="00182A72">
      <w:pPr>
        <w:pStyle w:val="ListParagraph"/>
        <w:numPr>
          <w:ilvl w:val="0"/>
          <w:numId w:val="38"/>
        </w:numPr>
        <w:tabs>
          <w:tab w:val="left" w:pos="1365"/>
        </w:tabs>
        <w:spacing w:line="360" w:lineRule="auto"/>
        <w:jc w:val="both"/>
        <w:rPr>
          <w:sz w:val="24"/>
          <w:szCs w:val="24"/>
        </w:rPr>
      </w:pPr>
      <w:hyperlink r:id="rId110" w:history="1">
        <w:r w:rsidR="00592E14" w:rsidRPr="009E3D87">
          <w:rPr>
            <w:rStyle w:val="Hyperlink"/>
            <w:sz w:val="24"/>
            <w:szCs w:val="24"/>
          </w:rPr>
          <w:t>http://www.sinopolymer.cn/product/Vinyl/</w:t>
        </w:r>
      </w:hyperlink>
    </w:p>
    <w:p w14:paraId="2BCE8679" w14:textId="7E1AEDEC" w:rsidR="00592E14" w:rsidRDefault="004C066D" w:rsidP="00182A72">
      <w:pPr>
        <w:pStyle w:val="ListParagraph"/>
        <w:numPr>
          <w:ilvl w:val="0"/>
          <w:numId w:val="38"/>
        </w:numPr>
        <w:tabs>
          <w:tab w:val="left" w:pos="1365"/>
        </w:tabs>
        <w:spacing w:line="360" w:lineRule="auto"/>
        <w:jc w:val="both"/>
        <w:rPr>
          <w:sz w:val="24"/>
          <w:szCs w:val="24"/>
        </w:rPr>
      </w:pPr>
      <w:hyperlink r:id="rId111" w:history="1">
        <w:r w:rsidR="008421FD" w:rsidRPr="009E3D87">
          <w:rPr>
            <w:rStyle w:val="Hyperlink"/>
            <w:sz w:val="24"/>
            <w:szCs w:val="24"/>
          </w:rPr>
          <w:t>https://www.ncbi.nlm.nih.gov/pmc/articles/PMC6473648/</w:t>
        </w:r>
      </w:hyperlink>
    </w:p>
    <w:p w14:paraId="52A6576E" w14:textId="3368AC9E" w:rsidR="008421FD" w:rsidRDefault="004C066D" w:rsidP="00182A72">
      <w:pPr>
        <w:pStyle w:val="ListParagraph"/>
        <w:numPr>
          <w:ilvl w:val="0"/>
          <w:numId w:val="38"/>
        </w:numPr>
        <w:tabs>
          <w:tab w:val="left" w:pos="1365"/>
        </w:tabs>
        <w:spacing w:line="360" w:lineRule="auto"/>
        <w:jc w:val="both"/>
        <w:rPr>
          <w:sz w:val="24"/>
          <w:szCs w:val="24"/>
        </w:rPr>
      </w:pPr>
      <w:hyperlink r:id="rId112" w:history="1">
        <w:r w:rsidR="008421FD" w:rsidRPr="009E3D87">
          <w:rPr>
            <w:rStyle w:val="Hyperlink"/>
            <w:sz w:val="24"/>
            <w:szCs w:val="24"/>
          </w:rPr>
          <w:t>https://basalt.today/2020/12/46490/</w:t>
        </w:r>
      </w:hyperlink>
    </w:p>
    <w:p w14:paraId="197073B9" w14:textId="68BAABDF" w:rsidR="008421FD" w:rsidRDefault="004C066D" w:rsidP="00182A72">
      <w:pPr>
        <w:pStyle w:val="ListParagraph"/>
        <w:numPr>
          <w:ilvl w:val="0"/>
          <w:numId w:val="38"/>
        </w:numPr>
        <w:tabs>
          <w:tab w:val="left" w:pos="1365"/>
        </w:tabs>
        <w:spacing w:line="360" w:lineRule="auto"/>
        <w:jc w:val="both"/>
        <w:rPr>
          <w:sz w:val="24"/>
          <w:szCs w:val="24"/>
        </w:rPr>
      </w:pPr>
      <w:hyperlink r:id="rId113" w:history="1">
        <w:r w:rsidR="00B46C11" w:rsidRPr="009E3D87">
          <w:rPr>
            <w:rStyle w:val="Hyperlink"/>
            <w:sz w:val="24"/>
            <w:szCs w:val="24"/>
          </w:rPr>
          <w:t>https://www.hexion.com/en-US/chemistry/versatic-acid-and-derivatives/veova-vinyl-esters</w:t>
        </w:r>
      </w:hyperlink>
    </w:p>
    <w:p w14:paraId="3D0C17B9" w14:textId="27C0EF3F" w:rsidR="00B46C11" w:rsidRDefault="004C066D" w:rsidP="00182A72">
      <w:pPr>
        <w:pStyle w:val="ListParagraph"/>
        <w:numPr>
          <w:ilvl w:val="0"/>
          <w:numId w:val="38"/>
        </w:numPr>
        <w:tabs>
          <w:tab w:val="left" w:pos="1365"/>
        </w:tabs>
        <w:spacing w:line="360" w:lineRule="auto"/>
        <w:jc w:val="both"/>
        <w:rPr>
          <w:sz w:val="24"/>
          <w:szCs w:val="24"/>
        </w:rPr>
      </w:pPr>
      <w:hyperlink r:id="rId114" w:history="1">
        <w:r w:rsidR="00B46C11" w:rsidRPr="009E3D87">
          <w:rPr>
            <w:rStyle w:val="Hyperlink"/>
            <w:sz w:val="24"/>
            <w:szCs w:val="24"/>
          </w:rPr>
          <w:t>https://www.hexion.com/en-gb/chemistry/epoxy-resins-curing-agents-modifiers/vinyl-ester-resins</w:t>
        </w:r>
      </w:hyperlink>
    </w:p>
    <w:p w14:paraId="1BB872DB" w14:textId="2F9323AE" w:rsidR="00B46C11" w:rsidRDefault="004C066D" w:rsidP="00182A72">
      <w:pPr>
        <w:pStyle w:val="ListParagraph"/>
        <w:numPr>
          <w:ilvl w:val="0"/>
          <w:numId w:val="38"/>
        </w:numPr>
        <w:tabs>
          <w:tab w:val="left" w:pos="1365"/>
        </w:tabs>
        <w:spacing w:line="360" w:lineRule="auto"/>
        <w:jc w:val="both"/>
        <w:rPr>
          <w:sz w:val="24"/>
          <w:szCs w:val="24"/>
        </w:rPr>
      </w:pPr>
      <w:hyperlink r:id="rId115" w:history="1">
        <w:r w:rsidR="00B46C11" w:rsidRPr="009E3D87">
          <w:rPr>
            <w:rStyle w:val="Hyperlink"/>
            <w:sz w:val="24"/>
            <w:szCs w:val="24"/>
          </w:rPr>
          <w:t>https://www.hexion.com/en-gb/brand/ecocryl</w:t>
        </w:r>
      </w:hyperlink>
    </w:p>
    <w:p w14:paraId="14B9A731" w14:textId="06657614" w:rsidR="00B46C11" w:rsidRDefault="004C066D" w:rsidP="00182A72">
      <w:pPr>
        <w:pStyle w:val="ListParagraph"/>
        <w:numPr>
          <w:ilvl w:val="0"/>
          <w:numId w:val="38"/>
        </w:numPr>
        <w:tabs>
          <w:tab w:val="left" w:pos="1365"/>
        </w:tabs>
        <w:spacing w:line="360" w:lineRule="auto"/>
        <w:jc w:val="both"/>
        <w:rPr>
          <w:sz w:val="24"/>
          <w:szCs w:val="24"/>
        </w:rPr>
      </w:pPr>
      <w:hyperlink r:id="rId116" w:history="1">
        <w:r w:rsidR="005A3846" w:rsidRPr="009E3D87">
          <w:rPr>
            <w:rStyle w:val="Hyperlink"/>
            <w:sz w:val="24"/>
            <w:szCs w:val="24"/>
          </w:rPr>
          <w:t>https://www.businesswire.com/news/home/20150727006094/en/Hexion-Inc.-Announces-Successful-Restart-of-VeoVa%E2%84%A2-Vinyl-Ester-Plant-in-Moerdijk-Netherlands</w:t>
        </w:r>
      </w:hyperlink>
    </w:p>
    <w:p w14:paraId="103B018A" w14:textId="236BC4ED" w:rsidR="005A3846" w:rsidRDefault="004C066D" w:rsidP="00182A72">
      <w:pPr>
        <w:pStyle w:val="ListParagraph"/>
        <w:numPr>
          <w:ilvl w:val="0"/>
          <w:numId w:val="38"/>
        </w:numPr>
        <w:tabs>
          <w:tab w:val="left" w:pos="1365"/>
        </w:tabs>
        <w:spacing w:line="360" w:lineRule="auto"/>
        <w:jc w:val="both"/>
        <w:rPr>
          <w:sz w:val="24"/>
          <w:szCs w:val="24"/>
        </w:rPr>
      </w:pPr>
      <w:hyperlink r:id="rId117" w:history="1">
        <w:r w:rsidR="00843E83" w:rsidRPr="009E3D87">
          <w:rPr>
            <w:rStyle w:val="Hyperlink"/>
            <w:sz w:val="24"/>
            <w:szCs w:val="24"/>
          </w:rPr>
          <w:t>https://www.dic-global.com/en/products/unsaturated_poly/</w:t>
        </w:r>
      </w:hyperlink>
    </w:p>
    <w:p w14:paraId="7E1F6D23" w14:textId="6E73EF3B" w:rsidR="00843E83" w:rsidRDefault="004C066D" w:rsidP="00182A72">
      <w:pPr>
        <w:pStyle w:val="ListParagraph"/>
        <w:numPr>
          <w:ilvl w:val="0"/>
          <w:numId w:val="38"/>
        </w:numPr>
        <w:tabs>
          <w:tab w:val="left" w:pos="1365"/>
        </w:tabs>
        <w:spacing w:line="360" w:lineRule="auto"/>
        <w:jc w:val="both"/>
        <w:rPr>
          <w:sz w:val="24"/>
          <w:szCs w:val="24"/>
        </w:rPr>
      </w:pPr>
      <w:hyperlink r:id="rId118" w:history="1">
        <w:r w:rsidR="00843E83" w:rsidRPr="009E3D87">
          <w:rPr>
            <w:rStyle w:val="Hyperlink"/>
            <w:sz w:val="24"/>
            <w:szCs w:val="24"/>
          </w:rPr>
          <w:t>https://www.dic-global.com/en/products/resin.html</w:t>
        </w:r>
      </w:hyperlink>
    </w:p>
    <w:p w14:paraId="199A0696" w14:textId="681A076F" w:rsidR="00843E83" w:rsidRDefault="004C066D" w:rsidP="00182A72">
      <w:pPr>
        <w:pStyle w:val="ListParagraph"/>
        <w:numPr>
          <w:ilvl w:val="0"/>
          <w:numId w:val="38"/>
        </w:numPr>
        <w:tabs>
          <w:tab w:val="left" w:pos="1365"/>
        </w:tabs>
        <w:spacing w:line="360" w:lineRule="auto"/>
        <w:jc w:val="both"/>
        <w:rPr>
          <w:sz w:val="24"/>
          <w:szCs w:val="24"/>
        </w:rPr>
      </w:pPr>
      <w:hyperlink r:id="rId119" w:history="1">
        <w:r w:rsidR="00843E83" w:rsidRPr="009E3D87">
          <w:rPr>
            <w:rStyle w:val="Hyperlink"/>
            <w:sz w:val="24"/>
            <w:szCs w:val="24"/>
          </w:rPr>
          <w:t>https://patents.google.com/patent/US5756600A/en</w:t>
        </w:r>
      </w:hyperlink>
    </w:p>
    <w:p w14:paraId="4780C2EA" w14:textId="77777777" w:rsidR="00CC0BB9" w:rsidRDefault="004C066D" w:rsidP="00182A72">
      <w:pPr>
        <w:pStyle w:val="ListParagraph"/>
        <w:numPr>
          <w:ilvl w:val="0"/>
          <w:numId w:val="38"/>
        </w:numPr>
        <w:tabs>
          <w:tab w:val="left" w:pos="1365"/>
        </w:tabs>
        <w:spacing w:line="360" w:lineRule="auto"/>
        <w:jc w:val="both"/>
        <w:rPr>
          <w:sz w:val="24"/>
          <w:szCs w:val="24"/>
        </w:rPr>
      </w:pPr>
      <w:hyperlink r:id="rId120" w:history="1">
        <w:r w:rsidR="00843E83" w:rsidRPr="009E3D87">
          <w:rPr>
            <w:rStyle w:val="Hyperlink"/>
            <w:sz w:val="24"/>
            <w:szCs w:val="24"/>
          </w:rPr>
          <w:t>https://www.researchgate.net/publication/336435136_Mechanical_Properties_of_Submicron_Glass_Fiber_Reinforced_Vinyl_Ester_Composite</w:t>
        </w:r>
      </w:hyperlink>
    </w:p>
    <w:p w14:paraId="469D69C0" w14:textId="2D4474AF" w:rsidR="00CC0BB9" w:rsidRDefault="004C066D" w:rsidP="00182A72">
      <w:pPr>
        <w:pStyle w:val="ListParagraph"/>
        <w:numPr>
          <w:ilvl w:val="0"/>
          <w:numId w:val="38"/>
        </w:numPr>
        <w:tabs>
          <w:tab w:val="left" w:pos="1365"/>
        </w:tabs>
        <w:spacing w:line="360" w:lineRule="auto"/>
        <w:jc w:val="both"/>
        <w:rPr>
          <w:sz w:val="24"/>
          <w:szCs w:val="24"/>
        </w:rPr>
      </w:pPr>
      <w:hyperlink r:id="rId121" w:history="1">
        <w:r w:rsidR="00CC0BB9" w:rsidRPr="009E3D87">
          <w:rPr>
            <w:rStyle w:val="Hyperlink"/>
            <w:sz w:val="24"/>
            <w:szCs w:val="24"/>
          </w:rPr>
          <w:t>https://www.dic.com.cn/pdf/products/catalog/dic_epoxy_en.pdf</w:t>
        </w:r>
      </w:hyperlink>
    </w:p>
    <w:p w14:paraId="03B0FB19" w14:textId="45D7BFCA" w:rsidR="00CC0BB9" w:rsidRDefault="004C066D" w:rsidP="00182A72">
      <w:pPr>
        <w:pStyle w:val="ListParagraph"/>
        <w:numPr>
          <w:ilvl w:val="0"/>
          <w:numId w:val="38"/>
        </w:numPr>
        <w:tabs>
          <w:tab w:val="left" w:pos="1365"/>
        </w:tabs>
        <w:spacing w:line="360" w:lineRule="auto"/>
        <w:jc w:val="both"/>
        <w:rPr>
          <w:sz w:val="24"/>
          <w:szCs w:val="24"/>
        </w:rPr>
      </w:pPr>
      <w:hyperlink r:id="rId122" w:history="1">
        <w:r w:rsidR="00CC0BB9" w:rsidRPr="009E3D87">
          <w:rPr>
            <w:rStyle w:val="Hyperlink"/>
            <w:sz w:val="24"/>
            <w:szCs w:val="24"/>
          </w:rPr>
          <w:t>https://interplastic.com/wp-content/uploads/2020/10/T_HighHeatDistortion.pdf</w:t>
        </w:r>
      </w:hyperlink>
    </w:p>
    <w:p w14:paraId="05DD72A2" w14:textId="3E315054" w:rsidR="007373F9" w:rsidRDefault="004C066D" w:rsidP="00182A72">
      <w:pPr>
        <w:pStyle w:val="ListParagraph"/>
        <w:numPr>
          <w:ilvl w:val="0"/>
          <w:numId w:val="38"/>
        </w:numPr>
        <w:tabs>
          <w:tab w:val="left" w:pos="1365"/>
        </w:tabs>
        <w:spacing w:line="360" w:lineRule="auto"/>
        <w:jc w:val="both"/>
        <w:rPr>
          <w:sz w:val="24"/>
          <w:szCs w:val="24"/>
        </w:rPr>
      </w:pPr>
      <w:hyperlink r:id="rId123" w:history="1">
        <w:r w:rsidR="007373F9" w:rsidRPr="009E3D87">
          <w:rPr>
            <w:rStyle w:val="Hyperlink"/>
            <w:sz w:val="24"/>
            <w:szCs w:val="24"/>
          </w:rPr>
          <w:t>https://www.poliya.com/en/bisphenol-a-based-epoxy-vinyl-ester-resins</w:t>
        </w:r>
      </w:hyperlink>
    </w:p>
    <w:p w14:paraId="4BDDCBD5" w14:textId="182B6473" w:rsidR="007373F9" w:rsidRDefault="004C066D" w:rsidP="00182A72">
      <w:pPr>
        <w:pStyle w:val="ListParagraph"/>
        <w:numPr>
          <w:ilvl w:val="0"/>
          <w:numId w:val="38"/>
        </w:numPr>
        <w:tabs>
          <w:tab w:val="left" w:pos="1365"/>
        </w:tabs>
        <w:spacing w:line="360" w:lineRule="auto"/>
        <w:jc w:val="both"/>
        <w:rPr>
          <w:sz w:val="24"/>
          <w:szCs w:val="24"/>
        </w:rPr>
      </w:pPr>
      <w:hyperlink r:id="rId124" w:history="1">
        <w:r w:rsidR="007373F9" w:rsidRPr="009E3D87">
          <w:rPr>
            <w:rStyle w:val="Hyperlink"/>
            <w:sz w:val="24"/>
            <w:szCs w:val="24"/>
          </w:rPr>
          <w:t>https://www.poliya.com/en/novolac-vinyl-ester-resins</w:t>
        </w:r>
      </w:hyperlink>
    </w:p>
    <w:p w14:paraId="328A89BB" w14:textId="36C70EF5" w:rsidR="007373F9" w:rsidRDefault="004C066D" w:rsidP="00182A72">
      <w:pPr>
        <w:pStyle w:val="ListParagraph"/>
        <w:numPr>
          <w:ilvl w:val="0"/>
          <w:numId w:val="38"/>
        </w:numPr>
        <w:tabs>
          <w:tab w:val="left" w:pos="1365"/>
        </w:tabs>
        <w:spacing w:line="360" w:lineRule="auto"/>
        <w:jc w:val="both"/>
        <w:rPr>
          <w:sz w:val="24"/>
          <w:szCs w:val="24"/>
        </w:rPr>
      </w:pPr>
      <w:hyperlink r:id="rId125" w:history="1">
        <w:r w:rsidR="007373F9" w:rsidRPr="009E3D87">
          <w:rPr>
            <w:rStyle w:val="Hyperlink"/>
            <w:sz w:val="24"/>
            <w:szCs w:val="24"/>
          </w:rPr>
          <w:t>https://www.poliya.com/en/brominated-epoxy-vinyl-ester-resins</w:t>
        </w:r>
      </w:hyperlink>
    </w:p>
    <w:p w14:paraId="799C65C0" w14:textId="28ADBBBC" w:rsidR="007373F9" w:rsidRDefault="004C066D" w:rsidP="00182A72">
      <w:pPr>
        <w:pStyle w:val="ListParagraph"/>
        <w:numPr>
          <w:ilvl w:val="0"/>
          <w:numId w:val="38"/>
        </w:numPr>
        <w:tabs>
          <w:tab w:val="left" w:pos="1365"/>
        </w:tabs>
        <w:spacing w:line="360" w:lineRule="auto"/>
        <w:jc w:val="both"/>
        <w:rPr>
          <w:sz w:val="24"/>
          <w:szCs w:val="24"/>
        </w:rPr>
      </w:pPr>
      <w:hyperlink r:id="rId126" w:history="1">
        <w:r w:rsidR="007373F9" w:rsidRPr="009E3D87">
          <w:rPr>
            <w:rStyle w:val="Hyperlink"/>
            <w:sz w:val="24"/>
            <w:szCs w:val="24"/>
          </w:rPr>
          <w:t>https://www.poliya.com/en/amine-accelerated-vinyl-ester-resins</w:t>
        </w:r>
      </w:hyperlink>
    </w:p>
    <w:p w14:paraId="49E0F763" w14:textId="4A2257FB" w:rsidR="007373F9" w:rsidRDefault="004C066D" w:rsidP="00182A72">
      <w:pPr>
        <w:pStyle w:val="ListParagraph"/>
        <w:numPr>
          <w:ilvl w:val="0"/>
          <w:numId w:val="38"/>
        </w:numPr>
        <w:tabs>
          <w:tab w:val="left" w:pos="1365"/>
        </w:tabs>
        <w:spacing w:line="360" w:lineRule="auto"/>
        <w:jc w:val="both"/>
        <w:rPr>
          <w:sz w:val="24"/>
          <w:szCs w:val="24"/>
        </w:rPr>
      </w:pPr>
      <w:hyperlink r:id="rId127" w:history="1">
        <w:r w:rsidR="007373F9" w:rsidRPr="009E3D87">
          <w:rPr>
            <w:rStyle w:val="Hyperlink"/>
            <w:sz w:val="24"/>
            <w:szCs w:val="24"/>
          </w:rPr>
          <w:t>https://www.poliya.com/en/rtm-and-infusion</w:t>
        </w:r>
      </w:hyperlink>
    </w:p>
    <w:p w14:paraId="2239CE57" w14:textId="32ACA619" w:rsidR="001F2DC3" w:rsidRDefault="004C066D" w:rsidP="00182A72">
      <w:pPr>
        <w:pStyle w:val="ListParagraph"/>
        <w:numPr>
          <w:ilvl w:val="0"/>
          <w:numId w:val="38"/>
        </w:numPr>
        <w:tabs>
          <w:tab w:val="left" w:pos="1365"/>
        </w:tabs>
        <w:spacing w:line="360" w:lineRule="auto"/>
        <w:jc w:val="both"/>
        <w:rPr>
          <w:sz w:val="24"/>
          <w:szCs w:val="24"/>
        </w:rPr>
      </w:pPr>
      <w:hyperlink r:id="rId128" w:history="1">
        <w:r w:rsidR="001F2DC3" w:rsidRPr="009E3D87">
          <w:rPr>
            <w:rStyle w:val="Hyperlink"/>
            <w:sz w:val="24"/>
            <w:szCs w:val="24"/>
          </w:rPr>
          <w:t>https://www.materialstoday.com/composite-industry/news/poliya-starts-production-in-russia/</w:t>
        </w:r>
      </w:hyperlink>
    </w:p>
    <w:p w14:paraId="20DC268A" w14:textId="76F5DA28" w:rsidR="00F83479" w:rsidRDefault="004C066D" w:rsidP="00182A72">
      <w:pPr>
        <w:pStyle w:val="ListParagraph"/>
        <w:numPr>
          <w:ilvl w:val="0"/>
          <w:numId w:val="38"/>
        </w:numPr>
        <w:tabs>
          <w:tab w:val="left" w:pos="1365"/>
        </w:tabs>
        <w:spacing w:line="360" w:lineRule="auto"/>
        <w:jc w:val="both"/>
        <w:rPr>
          <w:sz w:val="24"/>
          <w:szCs w:val="24"/>
        </w:rPr>
      </w:pPr>
      <w:hyperlink r:id="rId129" w:history="1">
        <w:r w:rsidR="00F83479" w:rsidRPr="009E3D87">
          <w:rPr>
            <w:rStyle w:val="Hyperlink"/>
            <w:sz w:val="24"/>
            <w:szCs w:val="24"/>
          </w:rPr>
          <w:t>https://sir-ltd.com/PRODUCTS/tabid/56/Default.aspx</w:t>
        </w:r>
      </w:hyperlink>
    </w:p>
    <w:p w14:paraId="386F191A" w14:textId="69A1F906" w:rsidR="000A2081" w:rsidRDefault="004C066D" w:rsidP="00182A72">
      <w:pPr>
        <w:pStyle w:val="ListParagraph"/>
        <w:numPr>
          <w:ilvl w:val="0"/>
          <w:numId w:val="38"/>
        </w:numPr>
        <w:tabs>
          <w:tab w:val="left" w:pos="1365"/>
        </w:tabs>
        <w:spacing w:line="360" w:lineRule="auto"/>
        <w:jc w:val="both"/>
        <w:rPr>
          <w:sz w:val="24"/>
          <w:szCs w:val="24"/>
        </w:rPr>
      </w:pPr>
      <w:hyperlink r:id="rId130" w:history="1">
        <w:r w:rsidR="000A2081" w:rsidRPr="009E3D87">
          <w:rPr>
            <w:rStyle w:val="Hyperlink"/>
            <w:sz w:val="24"/>
            <w:szCs w:val="24"/>
          </w:rPr>
          <w:t>https://interplastic.com/category/products/vinyl-ester-resins/</w:t>
        </w:r>
      </w:hyperlink>
    </w:p>
    <w:p w14:paraId="309A91EC" w14:textId="27D0B195" w:rsidR="00182A72" w:rsidRDefault="004C066D" w:rsidP="00182A72">
      <w:pPr>
        <w:pStyle w:val="ListParagraph"/>
        <w:numPr>
          <w:ilvl w:val="0"/>
          <w:numId w:val="38"/>
        </w:numPr>
        <w:tabs>
          <w:tab w:val="left" w:pos="1365"/>
        </w:tabs>
        <w:spacing w:line="360" w:lineRule="auto"/>
        <w:jc w:val="both"/>
        <w:rPr>
          <w:sz w:val="24"/>
          <w:szCs w:val="24"/>
        </w:rPr>
      </w:pPr>
      <w:hyperlink r:id="rId131" w:history="1">
        <w:r w:rsidR="00182A72" w:rsidRPr="009E3D87">
          <w:rPr>
            <w:rStyle w:val="Hyperlink"/>
            <w:sz w:val="24"/>
            <w:szCs w:val="24"/>
          </w:rPr>
          <w:t>https://interplastic.com/novolac-epoxy-based-vinyl-ester-resins-2/</w:t>
        </w:r>
      </w:hyperlink>
    </w:p>
    <w:p w14:paraId="3F901FA0" w14:textId="0875E534" w:rsidR="00182A72" w:rsidRDefault="004C066D" w:rsidP="005A3A9E">
      <w:pPr>
        <w:pStyle w:val="ListParagraph"/>
        <w:numPr>
          <w:ilvl w:val="0"/>
          <w:numId w:val="38"/>
        </w:numPr>
        <w:tabs>
          <w:tab w:val="left" w:pos="1365"/>
        </w:tabs>
        <w:spacing w:line="360" w:lineRule="auto"/>
        <w:jc w:val="both"/>
        <w:rPr>
          <w:sz w:val="24"/>
          <w:szCs w:val="24"/>
        </w:rPr>
      </w:pPr>
      <w:hyperlink r:id="rId132" w:history="1">
        <w:r w:rsidR="00182A72" w:rsidRPr="009E3D87">
          <w:rPr>
            <w:rStyle w:val="Hyperlink"/>
            <w:sz w:val="24"/>
            <w:szCs w:val="24"/>
          </w:rPr>
          <w:t>https://interplastic.com/wp-content/uploads/2020/10/0040crvinylester2015update.pdf</w:t>
        </w:r>
      </w:hyperlink>
    </w:p>
    <w:p w14:paraId="68F75DD5" w14:textId="26FFC292" w:rsidR="00182A72" w:rsidRDefault="004C066D" w:rsidP="005A3A9E">
      <w:pPr>
        <w:pStyle w:val="ListParagraph"/>
        <w:numPr>
          <w:ilvl w:val="0"/>
          <w:numId w:val="38"/>
        </w:numPr>
        <w:tabs>
          <w:tab w:val="left" w:pos="1365"/>
        </w:tabs>
        <w:spacing w:line="360" w:lineRule="auto"/>
        <w:jc w:val="both"/>
        <w:rPr>
          <w:sz w:val="24"/>
          <w:szCs w:val="24"/>
        </w:rPr>
      </w:pPr>
      <w:hyperlink r:id="rId133" w:history="1">
        <w:r w:rsidR="00182A72" w:rsidRPr="009E3D87">
          <w:rPr>
            <w:rStyle w:val="Hyperlink"/>
            <w:sz w:val="24"/>
            <w:szCs w:val="24"/>
          </w:rPr>
          <w:t>https://allnex.com/en/markets-applications/composites/infrastructure</w:t>
        </w:r>
      </w:hyperlink>
    </w:p>
    <w:p w14:paraId="4B114452" w14:textId="347D8723" w:rsidR="00D02FC0" w:rsidRDefault="004C066D" w:rsidP="005A3A9E">
      <w:pPr>
        <w:pStyle w:val="ListParagraph"/>
        <w:numPr>
          <w:ilvl w:val="0"/>
          <w:numId w:val="38"/>
        </w:numPr>
        <w:tabs>
          <w:tab w:val="left" w:pos="1365"/>
        </w:tabs>
        <w:spacing w:line="360" w:lineRule="auto"/>
        <w:jc w:val="both"/>
        <w:rPr>
          <w:sz w:val="24"/>
          <w:szCs w:val="24"/>
        </w:rPr>
      </w:pPr>
      <w:hyperlink r:id="rId134" w:history="1">
        <w:r w:rsidR="00D02FC0" w:rsidRPr="009E3D87">
          <w:rPr>
            <w:rStyle w:val="Hyperlink"/>
            <w:sz w:val="24"/>
            <w:szCs w:val="24"/>
          </w:rPr>
          <w:t>https://allnex.com/en/product/204f8a8f-d42a-408a-9037-9ece9030accc/ultratec-ve-tie-layer-resins</w:t>
        </w:r>
      </w:hyperlink>
    </w:p>
    <w:p w14:paraId="0AB74BB1" w14:textId="38072DA6" w:rsidR="00D02FC0" w:rsidRDefault="004C066D" w:rsidP="005A3A9E">
      <w:pPr>
        <w:pStyle w:val="ListParagraph"/>
        <w:numPr>
          <w:ilvl w:val="0"/>
          <w:numId w:val="38"/>
        </w:numPr>
        <w:tabs>
          <w:tab w:val="left" w:pos="1365"/>
        </w:tabs>
        <w:spacing w:line="360" w:lineRule="auto"/>
        <w:jc w:val="both"/>
        <w:rPr>
          <w:sz w:val="24"/>
          <w:szCs w:val="24"/>
        </w:rPr>
      </w:pPr>
      <w:hyperlink r:id="rId135" w:history="1">
        <w:r w:rsidR="00D02FC0" w:rsidRPr="009E3D87">
          <w:rPr>
            <w:rStyle w:val="Hyperlink"/>
            <w:sz w:val="24"/>
            <w:szCs w:val="24"/>
          </w:rPr>
          <w:t>https://allnex.com/en/product/da649a6c-a2cf-41af-b28e-49e88affdcf8/hetron-922</w:t>
        </w:r>
      </w:hyperlink>
    </w:p>
    <w:p w14:paraId="2431C4B1" w14:textId="5A64E93A" w:rsidR="00D02FC0" w:rsidRDefault="004C066D" w:rsidP="005A3A9E">
      <w:pPr>
        <w:pStyle w:val="ListParagraph"/>
        <w:numPr>
          <w:ilvl w:val="0"/>
          <w:numId w:val="38"/>
        </w:numPr>
        <w:tabs>
          <w:tab w:val="left" w:pos="1365"/>
        </w:tabs>
        <w:spacing w:line="360" w:lineRule="auto"/>
        <w:jc w:val="both"/>
        <w:rPr>
          <w:sz w:val="24"/>
          <w:szCs w:val="24"/>
        </w:rPr>
      </w:pPr>
      <w:hyperlink r:id="rId136" w:history="1">
        <w:r w:rsidR="00D02FC0" w:rsidRPr="009E3D87">
          <w:rPr>
            <w:rStyle w:val="Hyperlink"/>
            <w:sz w:val="24"/>
            <w:szCs w:val="24"/>
          </w:rPr>
          <w:t>https://allnex.com/en/markets-applications/composites/boat-building-and-repair</w:t>
        </w:r>
      </w:hyperlink>
    </w:p>
    <w:p w14:paraId="7F549629" w14:textId="31B6CCF4" w:rsidR="00DD0A9F" w:rsidRDefault="004C066D" w:rsidP="005A3A9E">
      <w:pPr>
        <w:pStyle w:val="ListParagraph"/>
        <w:numPr>
          <w:ilvl w:val="0"/>
          <w:numId w:val="38"/>
        </w:numPr>
        <w:tabs>
          <w:tab w:val="left" w:pos="1365"/>
        </w:tabs>
        <w:spacing w:line="360" w:lineRule="auto"/>
        <w:jc w:val="both"/>
        <w:rPr>
          <w:sz w:val="24"/>
          <w:szCs w:val="24"/>
        </w:rPr>
      </w:pPr>
      <w:hyperlink r:id="rId137" w:history="1">
        <w:r w:rsidR="00DD0A9F" w:rsidRPr="009E3D87">
          <w:rPr>
            <w:rStyle w:val="Hyperlink"/>
            <w:sz w:val="24"/>
            <w:szCs w:val="24"/>
          </w:rPr>
          <w:t>http://en.enchuan.com.tw/index.html</w:t>
        </w:r>
      </w:hyperlink>
    </w:p>
    <w:p w14:paraId="06021C70" w14:textId="471C02BF" w:rsidR="00DD0A9F" w:rsidRDefault="004C066D" w:rsidP="005A3A9E">
      <w:pPr>
        <w:pStyle w:val="ListParagraph"/>
        <w:numPr>
          <w:ilvl w:val="0"/>
          <w:numId w:val="38"/>
        </w:numPr>
        <w:tabs>
          <w:tab w:val="left" w:pos="1365"/>
        </w:tabs>
        <w:spacing w:line="360" w:lineRule="auto"/>
        <w:jc w:val="both"/>
        <w:rPr>
          <w:sz w:val="24"/>
          <w:szCs w:val="24"/>
        </w:rPr>
      </w:pPr>
      <w:hyperlink r:id="rId138" w:history="1">
        <w:r w:rsidR="00DD0A9F" w:rsidRPr="009E3D87">
          <w:rPr>
            <w:rStyle w:val="Hyperlink"/>
            <w:sz w:val="24"/>
            <w:szCs w:val="24"/>
          </w:rPr>
          <w:t>http://en.enchuan.com.tw/601.html</w:t>
        </w:r>
      </w:hyperlink>
    </w:p>
    <w:p w14:paraId="795C0352" w14:textId="13D3CAD0" w:rsidR="00DD0A9F" w:rsidRDefault="004C066D" w:rsidP="005A3A9E">
      <w:pPr>
        <w:pStyle w:val="ListParagraph"/>
        <w:numPr>
          <w:ilvl w:val="0"/>
          <w:numId w:val="38"/>
        </w:numPr>
        <w:tabs>
          <w:tab w:val="left" w:pos="1365"/>
        </w:tabs>
        <w:spacing w:line="360" w:lineRule="auto"/>
        <w:jc w:val="both"/>
        <w:rPr>
          <w:sz w:val="24"/>
          <w:szCs w:val="24"/>
        </w:rPr>
      </w:pPr>
      <w:hyperlink r:id="rId139" w:history="1">
        <w:r w:rsidR="00DD0A9F" w:rsidRPr="009E3D87">
          <w:rPr>
            <w:rStyle w:val="Hyperlink"/>
            <w:sz w:val="24"/>
            <w:szCs w:val="24"/>
          </w:rPr>
          <w:t>http://en.enchuan.com.tw/601-35.html</w:t>
        </w:r>
      </w:hyperlink>
    </w:p>
    <w:p w14:paraId="1B35881F" w14:textId="2009AC3C" w:rsidR="00DD0A9F" w:rsidRDefault="004C066D" w:rsidP="005A3A9E">
      <w:pPr>
        <w:pStyle w:val="ListParagraph"/>
        <w:numPr>
          <w:ilvl w:val="0"/>
          <w:numId w:val="38"/>
        </w:numPr>
        <w:tabs>
          <w:tab w:val="left" w:pos="1365"/>
        </w:tabs>
        <w:spacing w:line="360" w:lineRule="auto"/>
        <w:jc w:val="both"/>
        <w:rPr>
          <w:sz w:val="24"/>
          <w:szCs w:val="24"/>
        </w:rPr>
      </w:pPr>
      <w:hyperlink r:id="rId140" w:history="1">
        <w:r w:rsidR="00DD0A9F" w:rsidRPr="009E3D87">
          <w:rPr>
            <w:rStyle w:val="Hyperlink"/>
            <w:sz w:val="24"/>
            <w:szCs w:val="24"/>
          </w:rPr>
          <w:t>http://en.enchuan.com.tw/607.html</w:t>
        </w:r>
      </w:hyperlink>
    </w:p>
    <w:p w14:paraId="1A086DAD" w14:textId="5168A334" w:rsidR="00DD0A9F" w:rsidRDefault="004C066D" w:rsidP="005A3A9E">
      <w:pPr>
        <w:pStyle w:val="ListParagraph"/>
        <w:numPr>
          <w:ilvl w:val="0"/>
          <w:numId w:val="38"/>
        </w:numPr>
        <w:tabs>
          <w:tab w:val="left" w:pos="1365"/>
        </w:tabs>
        <w:spacing w:line="360" w:lineRule="auto"/>
        <w:jc w:val="both"/>
        <w:rPr>
          <w:sz w:val="24"/>
          <w:szCs w:val="24"/>
        </w:rPr>
      </w:pPr>
      <w:hyperlink r:id="rId141" w:history="1">
        <w:r w:rsidR="00DD0A9F" w:rsidRPr="009E3D87">
          <w:rPr>
            <w:rStyle w:val="Hyperlink"/>
            <w:sz w:val="24"/>
            <w:szCs w:val="24"/>
          </w:rPr>
          <w:t>http://www.sewonchem.co.kr/english/subpage/sub4.asp?id=34</w:t>
        </w:r>
      </w:hyperlink>
    </w:p>
    <w:p w14:paraId="46126A2A" w14:textId="2988A02F" w:rsidR="00DD45E0" w:rsidRDefault="004C066D" w:rsidP="005A3A9E">
      <w:pPr>
        <w:pStyle w:val="ListParagraph"/>
        <w:numPr>
          <w:ilvl w:val="0"/>
          <w:numId w:val="38"/>
        </w:numPr>
        <w:tabs>
          <w:tab w:val="left" w:pos="1365"/>
        </w:tabs>
        <w:spacing w:line="360" w:lineRule="auto"/>
        <w:jc w:val="both"/>
        <w:rPr>
          <w:sz w:val="24"/>
          <w:szCs w:val="24"/>
        </w:rPr>
      </w:pPr>
      <w:hyperlink r:id="rId142" w:history="1">
        <w:r w:rsidR="00DD45E0" w:rsidRPr="009E3D87">
          <w:rPr>
            <w:rStyle w:val="Hyperlink"/>
            <w:sz w:val="24"/>
            <w:szCs w:val="24"/>
          </w:rPr>
          <w:t>https://www.innovativeresin.com/</w:t>
        </w:r>
      </w:hyperlink>
    </w:p>
    <w:p w14:paraId="18EBC63C" w14:textId="49B73F7B" w:rsidR="00DD45E0" w:rsidRDefault="004C066D" w:rsidP="005A3A9E">
      <w:pPr>
        <w:pStyle w:val="ListParagraph"/>
        <w:numPr>
          <w:ilvl w:val="0"/>
          <w:numId w:val="38"/>
        </w:numPr>
        <w:tabs>
          <w:tab w:val="left" w:pos="1365"/>
        </w:tabs>
        <w:spacing w:line="360" w:lineRule="auto"/>
        <w:jc w:val="both"/>
        <w:rPr>
          <w:sz w:val="24"/>
          <w:szCs w:val="24"/>
        </w:rPr>
      </w:pPr>
      <w:hyperlink r:id="rId143" w:history="1">
        <w:r w:rsidR="00DD45E0" w:rsidRPr="009E3D87">
          <w:rPr>
            <w:rStyle w:val="Hyperlink"/>
            <w:sz w:val="24"/>
            <w:szCs w:val="24"/>
          </w:rPr>
          <w:t>https://www.innovativeresin.com/company-profile.htm</w:t>
        </w:r>
      </w:hyperlink>
    </w:p>
    <w:p w14:paraId="2AACD668" w14:textId="0D0F1B15" w:rsidR="00755C67" w:rsidRDefault="004C066D" w:rsidP="005A3A9E">
      <w:pPr>
        <w:pStyle w:val="ListParagraph"/>
        <w:numPr>
          <w:ilvl w:val="0"/>
          <w:numId w:val="38"/>
        </w:numPr>
        <w:tabs>
          <w:tab w:val="left" w:pos="1365"/>
        </w:tabs>
        <w:spacing w:line="360" w:lineRule="auto"/>
        <w:jc w:val="both"/>
        <w:rPr>
          <w:sz w:val="24"/>
          <w:szCs w:val="24"/>
        </w:rPr>
      </w:pPr>
      <w:hyperlink r:id="rId144" w:history="1">
        <w:r w:rsidR="00755C67" w:rsidRPr="009E3D87">
          <w:rPr>
            <w:rStyle w:val="Hyperlink"/>
            <w:sz w:val="24"/>
            <w:szCs w:val="24"/>
          </w:rPr>
          <w:t>https://www.innovativeresin.com/corrosion-resistant-resin.htm</w:t>
        </w:r>
      </w:hyperlink>
    </w:p>
    <w:p w14:paraId="2B560C57" w14:textId="6D2A76D9" w:rsidR="00755C67" w:rsidRDefault="004C066D" w:rsidP="005A3A9E">
      <w:pPr>
        <w:pStyle w:val="ListParagraph"/>
        <w:numPr>
          <w:ilvl w:val="0"/>
          <w:numId w:val="38"/>
        </w:numPr>
        <w:tabs>
          <w:tab w:val="left" w:pos="1365"/>
        </w:tabs>
        <w:spacing w:line="360" w:lineRule="auto"/>
        <w:jc w:val="both"/>
        <w:rPr>
          <w:sz w:val="24"/>
          <w:szCs w:val="24"/>
        </w:rPr>
      </w:pPr>
      <w:hyperlink r:id="rId145" w:history="1">
        <w:r w:rsidR="00755C67" w:rsidRPr="009E3D87">
          <w:rPr>
            <w:rStyle w:val="Hyperlink"/>
            <w:sz w:val="24"/>
            <w:szCs w:val="24"/>
          </w:rPr>
          <w:t>http://www.orsonchemicals.com/product/bisphenol-a-vinyl-ester/</w:t>
        </w:r>
      </w:hyperlink>
    </w:p>
    <w:p w14:paraId="0C50CF1C" w14:textId="69D816FF" w:rsidR="00755C67" w:rsidRDefault="004C066D" w:rsidP="005A3A9E">
      <w:pPr>
        <w:pStyle w:val="ListParagraph"/>
        <w:numPr>
          <w:ilvl w:val="0"/>
          <w:numId w:val="38"/>
        </w:numPr>
        <w:tabs>
          <w:tab w:val="left" w:pos="1365"/>
        </w:tabs>
        <w:spacing w:line="360" w:lineRule="auto"/>
        <w:jc w:val="both"/>
        <w:rPr>
          <w:sz w:val="24"/>
          <w:szCs w:val="24"/>
        </w:rPr>
      </w:pPr>
      <w:hyperlink r:id="rId146" w:history="1">
        <w:r w:rsidR="00755C67" w:rsidRPr="009E3D87">
          <w:rPr>
            <w:rStyle w:val="Hyperlink"/>
            <w:sz w:val="24"/>
            <w:szCs w:val="24"/>
          </w:rPr>
          <w:t>http://www.orsonchemicals.com/products/</w:t>
        </w:r>
      </w:hyperlink>
    </w:p>
    <w:p w14:paraId="58BF7E18" w14:textId="13A2EA1D" w:rsidR="000361D4" w:rsidRDefault="004C066D" w:rsidP="005A3A9E">
      <w:pPr>
        <w:pStyle w:val="ListParagraph"/>
        <w:numPr>
          <w:ilvl w:val="0"/>
          <w:numId w:val="38"/>
        </w:numPr>
        <w:tabs>
          <w:tab w:val="left" w:pos="1365"/>
        </w:tabs>
        <w:spacing w:line="360" w:lineRule="auto"/>
        <w:jc w:val="both"/>
        <w:rPr>
          <w:sz w:val="24"/>
          <w:szCs w:val="24"/>
        </w:rPr>
      </w:pPr>
      <w:hyperlink r:id="rId147" w:history="1">
        <w:r w:rsidR="000361D4" w:rsidRPr="009E3D87">
          <w:rPr>
            <w:rStyle w:val="Hyperlink"/>
            <w:sz w:val="24"/>
            <w:szCs w:val="24"/>
          </w:rPr>
          <w:t>https://www.satyenpolymers.com/resins_vinyl_ester.aspx</w:t>
        </w:r>
      </w:hyperlink>
    </w:p>
    <w:p w14:paraId="3C02CFBB" w14:textId="6940BAB1" w:rsidR="000361D4" w:rsidRDefault="004C066D" w:rsidP="005A3A9E">
      <w:pPr>
        <w:pStyle w:val="ListParagraph"/>
        <w:numPr>
          <w:ilvl w:val="0"/>
          <w:numId w:val="38"/>
        </w:numPr>
        <w:tabs>
          <w:tab w:val="left" w:pos="1365"/>
        </w:tabs>
        <w:spacing w:line="360" w:lineRule="auto"/>
        <w:jc w:val="both"/>
        <w:rPr>
          <w:sz w:val="24"/>
          <w:szCs w:val="24"/>
        </w:rPr>
      </w:pPr>
      <w:hyperlink r:id="rId148" w:history="1">
        <w:r w:rsidR="000361D4" w:rsidRPr="009E3D87">
          <w:rPr>
            <w:rStyle w:val="Hyperlink"/>
            <w:sz w:val="24"/>
            <w:szCs w:val="24"/>
          </w:rPr>
          <w:t>https://www.crysticresins.com/resins-gelcoats</w:t>
        </w:r>
      </w:hyperlink>
    </w:p>
    <w:p w14:paraId="27E4AEC8" w14:textId="077A5F35" w:rsidR="000361D4" w:rsidRDefault="004C066D" w:rsidP="005A3A9E">
      <w:pPr>
        <w:pStyle w:val="ListParagraph"/>
        <w:numPr>
          <w:ilvl w:val="0"/>
          <w:numId w:val="38"/>
        </w:numPr>
        <w:tabs>
          <w:tab w:val="left" w:pos="1365"/>
        </w:tabs>
        <w:spacing w:line="360" w:lineRule="auto"/>
        <w:jc w:val="both"/>
        <w:rPr>
          <w:sz w:val="24"/>
          <w:szCs w:val="24"/>
        </w:rPr>
      </w:pPr>
      <w:hyperlink r:id="rId149" w:history="1">
        <w:r w:rsidR="000361D4" w:rsidRPr="009E3D87">
          <w:rPr>
            <w:rStyle w:val="Hyperlink"/>
            <w:sz w:val="24"/>
            <w:szCs w:val="24"/>
          </w:rPr>
          <w:t>https://mechemco.com/category/corrosion-resistant-resins/</w:t>
        </w:r>
      </w:hyperlink>
    </w:p>
    <w:p w14:paraId="78B8A633" w14:textId="56A2AFB0" w:rsidR="000308B3" w:rsidRDefault="004C066D" w:rsidP="005A3A9E">
      <w:pPr>
        <w:pStyle w:val="ListParagraph"/>
        <w:numPr>
          <w:ilvl w:val="0"/>
          <w:numId w:val="38"/>
        </w:numPr>
        <w:tabs>
          <w:tab w:val="left" w:pos="1365"/>
        </w:tabs>
        <w:spacing w:line="360" w:lineRule="auto"/>
        <w:jc w:val="both"/>
        <w:rPr>
          <w:sz w:val="24"/>
          <w:szCs w:val="24"/>
        </w:rPr>
      </w:pPr>
      <w:hyperlink r:id="rId150" w:history="1">
        <w:r w:rsidR="000308B3" w:rsidRPr="009E3D87">
          <w:rPr>
            <w:rStyle w:val="Hyperlink"/>
            <w:sz w:val="24"/>
            <w:szCs w:val="24"/>
          </w:rPr>
          <w:t>https://mechemco.com/category/flame-retardant-resins/\</w:t>
        </w:r>
      </w:hyperlink>
    </w:p>
    <w:p w14:paraId="5B29FDBE" w14:textId="02994081" w:rsidR="0089031F" w:rsidRDefault="004C066D" w:rsidP="005A3A9E">
      <w:pPr>
        <w:pStyle w:val="ListParagraph"/>
        <w:numPr>
          <w:ilvl w:val="0"/>
          <w:numId w:val="38"/>
        </w:numPr>
        <w:tabs>
          <w:tab w:val="left" w:pos="1365"/>
        </w:tabs>
        <w:spacing w:line="360" w:lineRule="auto"/>
        <w:jc w:val="both"/>
        <w:rPr>
          <w:sz w:val="24"/>
          <w:szCs w:val="24"/>
        </w:rPr>
      </w:pPr>
      <w:hyperlink r:id="rId151" w:history="1">
        <w:r w:rsidR="0089031F" w:rsidRPr="009E3D87">
          <w:rPr>
            <w:rStyle w:val="Hyperlink"/>
            <w:sz w:val="24"/>
            <w:szCs w:val="24"/>
          </w:rPr>
          <w:t>https://investor.ashland.com/news-releases/news-release-details/ashlands-derakanetm-epoxy-vinyl-ester-resins-continue-delivering</w:t>
        </w:r>
      </w:hyperlink>
    </w:p>
    <w:p w14:paraId="5ED87517" w14:textId="3E7C394F" w:rsidR="0089031F" w:rsidRDefault="004C066D" w:rsidP="005A3A9E">
      <w:pPr>
        <w:pStyle w:val="ListParagraph"/>
        <w:numPr>
          <w:ilvl w:val="0"/>
          <w:numId w:val="38"/>
        </w:numPr>
        <w:tabs>
          <w:tab w:val="left" w:pos="1365"/>
        </w:tabs>
        <w:spacing w:line="360" w:lineRule="auto"/>
        <w:jc w:val="both"/>
        <w:rPr>
          <w:sz w:val="24"/>
          <w:szCs w:val="24"/>
        </w:rPr>
      </w:pPr>
      <w:hyperlink r:id="rId152" w:history="1">
        <w:r w:rsidR="0089031F" w:rsidRPr="009E3D87">
          <w:rPr>
            <w:rStyle w:val="Hyperlink"/>
            <w:sz w:val="24"/>
            <w:szCs w:val="24"/>
          </w:rPr>
          <w:t>https://ec.europa.eu/competition/mergers/cases/decisions/m9238_127_3.pdf</w:t>
        </w:r>
      </w:hyperlink>
    </w:p>
    <w:p w14:paraId="25B36923" w14:textId="74BB0C81" w:rsidR="0089031F" w:rsidRDefault="004C066D" w:rsidP="005A3A9E">
      <w:pPr>
        <w:pStyle w:val="ListParagraph"/>
        <w:numPr>
          <w:ilvl w:val="0"/>
          <w:numId w:val="38"/>
        </w:numPr>
        <w:tabs>
          <w:tab w:val="left" w:pos="1365"/>
        </w:tabs>
        <w:spacing w:line="360" w:lineRule="auto"/>
        <w:jc w:val="both"/>
        <w:rPr>
          <w:sz w:val="24"/>
          <w:szCs w:val="24"/>
        </w:rPr>
      </w:pPr>
      <w:hyperlink r:id="rId153" w:history="1">
        <w:r w:rsidR="0089031F" w:rsidRPr="009E3D87">
          <w:rPr>
            <w:rStyle w:val="Hyperlink"/>
            <w:sz w:val="24"/>
            <w:szCs w:val="24"/>
          </w:rPr>
          <w:t>https://www.ineos.com/news/shared-news/ineos-completes-the-acquisition-of-the-ashland-composites-business/</w:t>
        </w:r>
      </w:hyperlink>
    </w:p>
    <w:p w14:paraId="0C590B15" w14:textId="5449F943" w:rsidR="00713327" w:rsidRDefault="004C066D" w:rsidP="005A3A9E">
      <w:pPr>
        <w:pStyle w:val="ListParagraph"/>
        <w:numPr>
          <w:ilvl w:val="0"/>
          <w:numId w:val="38"/>
        </w:numPr>
        <w:tabs>
          <w:tab w:val="left" w:pos="1365"/>
        </w:tabs>
        <w:spacing w:line="360" w:lineRule="auto"/>
        <w:jc w:val="both"/>
        <w:rPr>
          <w:sz w:val="24"/>
          <w:szCs w:val="24"/>
        </w:rPr>
      </w:pPr>
      <w:hyperlink r:id="rId154" w:history="1">
        <w:r w:rsidR="00713327" w:rsidRPr="009E3D87">
          <w:rPr>
            <w:rStyle w:val="Hyperlink"/>
            <w:sz w:val="24"/>
            <w:szCs w:val="24"/>
          </w:rPr>
          <w:t>https://www.compositesworld.com/news/ineos-composites-and-ashland-after-acquisition</w:t>
        </w:r>
      </w:hyperlink>
    </w:p>
    <w:p w14:paraId="122B297A" w14:textId="77777777" w:rsidR="00783B10" w:rsidRPr="00783B10" w:rsidRDefault="004C066D" w:rsidP="00783B10">
      <w:pPr>
        <w:pStyle w:val="ListParagraph"/>
        <w:numPr>
          <w:ilvl w:val="0"/>
          <w:numId w:val="38"/>
        </w:numPr>
        <w:tabs>
          <w:tab w:val="left" w:pos="1365"/>
        </w:tabs>
        <w:spacing w:line="360" w:lineRule="auto"/>
        <w:jc w:val="both"/>
        <w:rPr>
          <w:sz w:val="24"/>
          <w:szCs w:val="24"/>
        </w:rPr>
      </w:pPr>
      <w:hyperlink r:id="rId155" w:history="1">
        <w:r w:rsidR="00B2593C" w:rsidRPr="009E3D87">
          <w:rPr>
            <w:rStyle w:val="Hyperlink"/>
            <w:sz w:val="24"/>
            <w:szCs w:val="24"/>
          </w:rPr>
          <w:t>http://environmentclearance.nic.in/DownloadPfdFile.aspx?FileName=MQmOThcXtf6zqP0JyNkfUaeh3bmLrUwUiMVgczIWx1Tx1PVW84qyhjIU18VaT3yoHURC6MwzwQLYgniD/4RbEw==&amp;FilePath=93ZZBm8LWEXfg+HAlQix2fE2t8z/pgnoBhDlYdZCxzVPEh4a7F53Cae7tleKGoXIDiA7chYePNgRJpehWx3dLsaLaee8RS5VxBvVdCAnIMg=</w:t>
        </w:r>
      </w:hyperlink>
      <w:r w:rsidR="00843E83" w:rsidRPr="003D0FEE">
        <w:rPr>
          <w:sz w:val="24"/>
          <w:szCs w:val="24"/>
        </w:rPr>
        <w:br/>
      </w:r>
    </w:p>
    <w:p w14:paraId="01BB1E4C" w14:textId="2F41DFC4" w:rsidR="00783B10" w:rsidRPr="00783B10" w:rsidRDefault="00783B10" w:rsidP="00783B10">
      <w:pPr>
        <w:tabs>
          <w:tab w:val="left" w:pos="1365"/>
        </w:tabs>
        <w:spacing w:line="360" w:lineRule="auto"/>
        <w:jc w:val="right"/>
        <w:rPr>
          <w:ins w:id="741" w:author="Hardik Malhotra" w:date="2021-12-01T20:44:00Z"/>
          <w:rFonts w:ascii="Arial" w:hAnsi="Arial" w:cs="Arial"/>
          <w:sz w:val="24"/>
          <w:szCs w:val="24"/>
        </w:rPr>
      </w:pPr>
      <w:ins w:id="742" w:author="Neeshu Bhadauriya" w:date="2021-12-03T02:00:00Z">
        <w:r w:rsidRPr="00783B10">
          <w:rPr>
            <w:rFonts w:ascii="Arial" w:hAnsi="Arial" w:cs="Arial"/>
            <w:sz w:val="24"/>
            <w:szCs w:val="24"/>
            <w:u w:val="single"/>
          </w:rPr>
          <w:t>Annexure 3</w:t>
        </w:r>
      </w:ins>
    </w:p>
    <w:p w14:paraId="252582A7" w14:textId="77777777" w:rsidR="00783B10" w:rsidRPr="006C5335" w:rsidRDefault="00783B10" w:rsidP="00783B10">
      <w:pPr>
        <w:rPr>
          <w:ins w:id="743" w:author="Neeshu Bhadauriya" w:date="2021-12-03T01:05:00Z"/>
          <w:rFonts w:ascii="Arial" w:hAnsi="Arial" w:cs="Arial"/>
          <w:b/>
          <w:bCs/>
          <w:sz w:val="24"/>
          <w:szCs w:val="24"/>
        </w:rPr>
      </w:pPr>
      <w:ins w:id="744" w:author="Neeshu Bhadauriya" w:date="2021-12-03T01:05:00Z">
        <w:r w:rsidRPr="006C5335">
          <w:rPr>
            <w:rFonts w:ascii="Arial" w:hAnsi="Arial" w:cs="Arial"/>
            <w:b/>
            <w:bCs/>
            <w:sz w:val="24"/>
            <w:szCs w:val="24"/>
          </w:rPr>
          <w:t>Partial list of primary respondents interviewed</w:t>
        </w:r>
      </w:ins>
    </w:p>
    <w:tbl>
      <w:tblPr>
        <w:tblW w:w="10214" w:type="dxa"/>
        <w:tblLook w:val="04A0" w:firstRow="1" w:lastRow="0" w:firstColumn="1" w:lastColumn="0" w:noHBand="0" w:noVBand="1"/>
      </w:tblPr>
      <w:tblGrid>
        <w:gridCol w:w="3076"/>
        <w:gridCol w:w="7138"/>
      </w:tblGrid>
      <w:tr w:rsidR="009F1143" w:rsidRPr="009F1143" w14:paraId="19BA2BF0" w14:textId="77777777" w:rsidTr="009F1143">
        <w:trPr>
          <w:trHeight w:val="311"/>
        </w:trPr>
        <w:tc>
          <w:tcPr>
            <w:tcW w:w="3076" w:type="dxa"/>
            <w:tcBorders>
              <w:top w:val="single" w:sz="8" w:space="0" w:color="auto"/>
              <w:left w:val="single" w:sz="8" w:space="0" w:color="auto"/>
              <w:bottom w:val="single" w:sz="8" w:space="0" w:color="auto"/>
              <w:right w:val="single" w:sz="8" w:space="0" w:color="auto"/>
            </w:tcBorders>
            <w:shd w:val="clear" w:color="000000" w:fill="2F5496"/>
            <w:noWrap/>
            <w:vAlign w:val="center"/>
            <w:hideMark/>
          </w:tcPr>
          <w:p w14:paraId="2C043372" w14:textId="77777777" w:rsidR="009F1143" w:rsidRPr="009F1143" w:rsidRDefault="009F1143" w:rsidP="009F1143">
            <w:pPr>
              <w:spacing w:after="0" w:line="240" w:lineRule="auto"/>
              <w:jc w:val="center"/>
              <w:rPr>
                <w:rFonts w:ascii="Arial" w:eastAsia="Times New Roman" w:hAnsi="Arial" w:cs="Arial"/>
                <w:b/>
                <w:bCs/>
                <w:color w:val="FFFFFF"/>
                <w:sz w:val="20"/>
                <w:szCs w:val="20"/>
                <w:lang w:eastAsia="en-IN"/>
              </w:rPr>
            </w:pPr>
            <w:r w:rsidRPr="009F1143">
              <w:rPr>
                <w:rFonts w:ascii="Arial" w:eastAsia="Times New Roman" w:hAnsi="Arial" w:cs="Arial"/>
                <w:b/>
                <w:bCs/>
                <w:color w:val="FFFFFF"/>
                <w:sz w:val="20"/>
                <w:szCs w:val="20"/>
                <w:lang w:eastAsia="en-IN"/>
              </w:rPr>
              <w:t>Country</w:t>
            </w:r>
          </w:p>
        </w:tc>
        <w:tc>
          <w:tcPr>
            <w:tcW w:w="7138" w:type="dxa"/>
            <w:tcBorders>
              <w:top w:val="single" w:sz="8" w:space="0" w:color="auto"/>
              <w:left w:val="nil"/>
              <w:bottom w:val="single" w:sz="8" w:space="0" w:color="auto"/>
              <w:right w:val="single" w:sz="8" w:space="0" w:color="auto"/>
            </w:tcBorders>
            <w:shd w:val="clear" w:color="000000" w:fill="2F5496"/>
            <w:noWrap/>
            <w:vAlign w:val="center"/>
            <w:hideMark/>
          </w:tcPr>
          <w:p w14:paraId="3836647F" w14:textId="77777777" w:rsidR="009F1143" w:rsidRPr="009F1143" w:rsidRDefault="009F1143" w:rsidP="009F1143">
            <w:pPr>
              <w:spacing w:after="0" w:line="240" w:lineRule="auto"/>
              <w:rPr>
                <w:rFonts w:ascii="Arial" w:eastAsia="Times New Roman" w:hAnsi="Arial" w:cs="Arial"/>
                <w:b/>
                <w:bCs/>
                <w:color w:val="FFFFFF"/>
                <w:sz w:val="20"/>
                <w:szCs w:val="20"/>
                <w:lang w:eastAsia="en-IN"/>
              </w:rPr>
            </w:pPr>
            <w:r w:rsidRPr="009F1143">
              <w:rPr>
                <w:rFonts w:ascii="Arial" w:eastAsia="Times New Roman" w:hAnsi="Arial" w:cs="Arial"/>
                <w:b/>
                <w:bCs/>
                <w:color w:val="FFFFFF"/>
                <w:sz w:val="20"/>
                <w:szCs w:val="20"/>
                <w:lang w:eastAsia="en-IN"/>
              </w:rPr>
              <w:t>Company</w:t>
            </w:r>
          </w:p>
        </w:tc>
      </w:tr>
      <w:tr w:rsidR="009F1143" w:rsidRPr="009F1143" w14:paraId="4C179E50" w14:textId="77777777" w:rsidTr="009F1143">
        <w:trPr>
          <w:trHeight w:val="311"/>
        </w:trPr>
        <w:tc>
          <w:tcPr>
            <w:tcW w:w="3076" w:type="dxa"/>
            <w:vMerge w:val="restart"/>
            <w:tcBorders>
              <w:top w:val="nil"/>
              <w:left w:val="single" w:sz="8" w:space="0" w:color="auto"/>
              <w:bottom w:val="nil"/>
              <w:right w:val="single" w:sz="8" w:space="0" w:color="auto"/>
            </w:tcBorders>
            <w:shd w:val="clear" w:color="000000" w:fill="FFFFFF"/>
            <w:noWrap/>
            <w:vAlign w:val="center"/>
            <w:hideMark/>
          </w:tcPr>
          <w:p w14:paraId="16345AD3"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India</w:t>
            </w:r>
          </w:p>
        </w:tc>
        <w:tc>
          <w:tcPr>
            <w:tcW w:w="7138" w:type="dxa"/>
            <w:tcBorders>
              <w:top w:val="nil"/>
              <w:left w:val="nil"/>
              <w:bottom w:val="single" w:sz="8" w:space="0" w:color="auto"/>
              <w:right w:val="single" w:sz="8" w:space="0" w:color="auto"/>
            </w:tcBorders>
            <w:shd w:val="clear" w:color="auto" w:fill="auto"/>
            <w:noWrap/>
            <w:vAlign w:val="center"/>
            <w:hideMark/>
          </w:tcPr>
          <w:p w14:paraId="718D12D0"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Polynt-Reichhold</w:t>
            </w:r>
            <w:proofErr w:type="spellEnd"/>
          </w:p>
        </w:tc>
      </w:tr>
      <w:tr w:rsidR="009F1143" w:rsidRPr="009F1143" w14:paraId="2D6FACBF"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41213A8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32CE3FBB"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 xml:space="preserve">Innovative Resins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w:t>
            </w:r>
          </w:p>
        </w:tc>
      </w:tr>
      <w:tr w:rsidR="009F1143" w:rsidRPr="009F1143" w14:paraId="11149DDB"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3042DDA0"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03D0C7C"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Orson Chemicals</w:t>
            </w:r>
          </w:p>
        </w:tc>
      </w:tr>
      <w:tr w:rsidR="009F1143" w:rsidRPr="009F1143" w14:paraId="0907402D"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5EF8A5DC"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3FFD7D2"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Satyen</w:t>
            </w:r>
            <w:proofErr w:type="spellEnd"/>
            <w:r w:rsidRPr="009F1143">
              <w:rPr>
                <w:rFonts w:ascii="Arial" w:eastAsia="Times New Roman" w:hAnsi="Arial" w:cs="Arial"/>
                <w:color w:val="000000"/>
                <w:sz w:val="20"/>
                <w:szCs w:val="20"/>
                <w:lang w:eastAsia="en-IN"/>
              </w:rPr>
              <w:t xml:space="preserve"> Polymers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 </w:t>
            </w:r>
          </w:p>
        </w:tc>
      </w:tr>
      <w:tr w:rsidR="009F1143" w:rsidRPr="009F1143" w14:paraId="13EB2BAA"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635AA4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3D16A64"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Crystic</w:t>
            </w:r>
            <w:proofErr w:type="spellEnd"/>
            <w:r w:rsidRPr="009F1143">
              <w:rPr>
                <w:rFonts w:ascii="Arial" w:eastAsia="Times New Roman" w:hAnsi="Arial" w:cs="Arial"/>
                <w:color w:val="000000"/>
                <w:sz w:val="20"/>
                <w:szCs w:val="20"/>
                <w:lang w:eastAsia="en-IN"/>
              </w:rPr>
              <w:t xml:space="preserve"> Resins India Private Limited</w:t>
            </w:r>
          </w:p>
        </w:tc>
      </w:tr>
      <w:tr w:rsidR="009F1143" w:rsidRPr="009F1143" w14:paraId="1F067400"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3FF6C81D"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7967D294"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Mechemco</w:t>
            </w:r>
            <w:proofErr w:type="spellEnd"/>
            <w:r w:rsidRPr="009F1143">
              <w:rPr>
                <w:rFonts w:ascii="Arial" w:eastAsia="Times New Roman" w:hAnsi="Arial" w:cs="Arial"/>
                <w:color w:val="000000"/>
                <w:sz w:val="20"/>
                <w:szCs w:val="20"/>
                <w:lang w:eastAsia="en-IN"/>
              </w:rPr>
              <w:t xml:space="preserve"> resins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w:t>
            </w:r>
          </w:p>
        </w:tc>
      </w:tr>
      <w:tr w:rsidR="009F1143" w:rsidRPr="009F1143" w14:paraId="2E2F8C7B"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559CDDC5"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7DF4AA20"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Suzlon Energy Limited</w:t>
            </w:r>
          </w:p>
        </w:tc>
      </w:tr>
      <w:tr w:rsidR="009F1143" w:rsidRPr="009F1143" w14:paraId="6C8D66FB"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12D1216"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91BDA2A"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Regen Powertech private limited</w:t>
            </w:r>
          </w:p>
        </w:tc>
      </w:tr>
      <w:tr w:rsidR="009F1143" w:rsidRPr="009F1143" w14:paraId="11CEA1D2"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07B4905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35121579"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Inox Wind limited</w:t>
            </w:r>
          </w:p>
        </w:tc>
      </w:tr>
      <w:tr w:rsidR="009F1143" w:rsidRPr="009F1143" w14:paraId="42D2A92C"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3F22A71E"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2F71FBB9"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Gamesa wind turbines private limited</w:t>
            </w:r>
          </w:p>
        </w:tc>
      </w:tr>
      <w:tr w:rsidR="009F1143" w:rsidRPr="009F1143" w14:paraId="04D06285"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26B0C2F8"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6347098"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GE Wind Energy Limited</w:t>
            </w:r>
          </w:p>
        </w:tc>
      </w:tr>
      <w:tr w:rsidR="009F1143" w:rsidRPr="009F1143" w14:paraId="31648824"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49603FFD"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C83A52E"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 xml:space="preserve">Enercon India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w:t>
            </w:r>
          </w:p>
        </w:tc>
      </w:tr>
      <w:tr w:rsidR="009F1143" w:rsidRPr="009F1143" w14:paraId="7CB506C5"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8C789EB"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A02E918"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Binani</w:t>
            </w:r>
            <w:proofErr w:type="spellEnd"/>
            <w:r w:rsidRPr="009F1143">
              <w:rPr>
                <w:rFonts w:ascii="Arial" w:eastAsia="Times New Roman" w:hAnsi="Arial" w:cs="Arial"/>
                <w:color w:val="000000"/>
                <w:sz w:val="20"/>
                <w:szCs w:val="20"/>
                <w:lang w:eastAsia="en-IN"/>
              </w:rPr>
              <w:t xml:space="preserve"> Industries</w:t>
            </w:r>
          </w:p>
        </w:tc>
      </w:tr>
      <w:tr w:rsidR="009F1143" w:rsidRPr="009F1143" w14:paraId="7C3AFBB6"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47D1B79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537CF7CB"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Prolong Composites</w:t>
            </w:r>
          </w:p>
        </w:tc>
      </w:tr>
      <w:tr w:rsidR="009F1143" w:rsidRPr="009F1143" w14:paraId="090DF14D"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DD7749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4D9FDDD4"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Vestas India</w:t>
            </w:r>
          </w:p>
        </w:tc>
      </w:tr>
      <w:tr w:rsidR="009F1143" w:rsidRPr="009F1143" w14:paraId="5DA65480" w14:textId="77777777" w:rsidTr="009F1143">
        <w:trPr>
          <w:trHeight w:val="311"/>
        </w:trPr>
        <w:tc>
          <w:tcPr>
            <w:tcW w:w="3076" w:type="dxa"/>
            <w:vMerge w:val="restart"/>
            <w:tcBorders>
              <w:top w:val="single" w:sz="8" w:space="0" w:color="auto"/>
              <w:left w:val="single" w:sz="8" w:space="0" w:color="auto"/>
              <w:bottom w:val="nil"/>
              <w:right w:val="single" w:sz="8" w:space="0" w:color="auto"/>
            </w:tcBorders>
            <w:shd w:val="clear" w:color="000000" w:fill="FFFFFF"/>
            <w:noWrap/>
            <w:vAlign w:val="center"/>
            <w:hideMark/>
          </w:tcPr>
          <w:p w14:paraId="76EEBDEF"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China</w:t>
            </w:r>
          </w:p>
        </w:tc>
        <w:tc>
          <w:tcPr>
            <w:tcW w:w="7138" w:type="dxa"/>
            <w:tcBorders>
              <w:top w:val="nil"/>
              <w:left w:val="nil"/>
              <w:bottom w:val="nil"/>
              <w:right w:val="single" w:sz="8" w:space="0" w:color="auto"/>
            </w:tcBorders>
            <w:shd w:val="clear" w:color="auto" w:fill="auto"/>
            <w:noWrap/>
            <w:vAlign w:val="center"/>
            <w:hideMark/>
          </w:tcPr>
          <w:p w14:paraId="3FF9650C"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AOC Resins</w:t>
            </w:r>
          </w:p>
        </w:tc>
      </w:tr>
      <w:tr w:rsidR="009F1143" w:rsidRPr="009F1143" w14:paraId="6ADA804B"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510495DB"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37F5C6DB"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INEOS Composites</w:t>
            </w:r>
          </w:p>
        </w:tc>
      </w:tr>
      <w:tr w:rsidR="009F1143" w:rsidRPr="009F1143" w14:paraId="1A81D68A"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5B78BB0D"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41ACBAAA"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Showa Denko K.K.</w:t>
            </w:r>
          </w:p>
        </w:tc>
      </w:tr>
      <w:tr w:rsidR="009F1143" w:rsidRPr="009F1143" w14:paraId="284646D6"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02102A4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4131A2F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 xml:space="preserve">Eternal Materials </w:t>
            </w:r>
            <w:proofErr w:type="spellStart"/>
            <w:proofErr w:type="gramStart"/>
            <w:r w:rsidRPr="009F1143">
              <w:rPr>
                <w:rFonts w:ascii="Arial" w:eastAsia="Times New Roman" w:hAnsi="Arial" w:cs="Arial"/>
                <w:sz w:val="20"/>
                <w:szCs w:val="20"/>
                <w:lang w:eastAsia="en-IN"/>
              </w:rPr>
              <w:t>Co.,Ltd</w:t>
            </w:r>
            <w:proofErr w:type="spellEnd"/>
            <w:r w:rsidRPr="009F1143">
              <w:rPr>
                <w:rFonts w:ascii="Arial" w:eastAsia="Times New Roman" w:hAnsi="Arial" w:cs="Arial"/>
                <w:sz w:val="20"/>
                <w:szCs w:val="20"/>
                <w:lang w:eastAsia="en-IN"/>
              </w:rPr>
              <w:t>.</w:t>
            </w:r>
            <w:proofErr w:type="gramEnd"/>
          </w:p>
        </w:tc>
      </w:tr>
      <w:tr w:rsidR="009F1143" w:rsidRPr="009F1143" w14:paraId="1CB1E194"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2B184D72"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5E5FCFC0"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Sino Polymer</w:t>
            </w:r>
          </w:p>
        </w:tc>
      </w:tr>
      <w:tr w:rsidR="009F1143" w:rsidRPr="009F1143" w14:paraId="0C3FF92E" w14:textId="77777777" w:rsidTr="009F1143">
        <w:trPr>
          <w:trHeight w:val="311"/>
        </w:trPr>
        <w:tc>
          <w:tcPr>
            <w:tcW w:w="3076" w:type="dxa"/>
            <w:vMerge w:val="restart"/>
            <w:tcBorders>
              <w:top w:val="single" w:sz="8" w:space="0" w:color="auto"/>
              <w:left w:val="single" w:sz="8" w:space="0" w:color="auto"/>
              <w:bottom w:val="nil"/>
              <w:right w:val="single" w:sz="8" w:space="0" w:color="auto"/>
            </w:tcBorders>
            <w:shd w:val="clear" w:color="000000" w:fill="FFFFFF"/>
            <w:noWrap/>
            <w:vAlign w:val="center"/>
            <w:hideMark/>
          </w:tcPr>
          <w:p w14:paraId="6F27A2A9"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Japan</w:t>
            </w:r>
          </w:p>
        </w:tc>
        <w:tc>
          <w:tcPr>
            <w:tcW w:w="7138" w:type="dxa"/>
            <w:tcBorders>
              <w:top w:val="nil"/>
              <w:left w:val="nil"/>
              <w:bottom w:val="single" w:sz="8" w:space="0" w:color="auto"/>
              <w:right w:val="single" w:sz="8" w:space="0" w:color="auto"/>
            </w:tcBorders>
            <w:shd w:val="clear" w:color="auto" w:fill="auto"/>
            <w:noWrap/>
            <w:vAlign w:val="center"/>
            <w:hideMark/>
          </w:tcPr>
          <w:p w14:paraId="5E981A90"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DIC Corporation</w:t>
            </w:r>
          </w:p>
        </w:tc>
      </w:tr>
      <w:tr w:rsidR="009F1143" w:rsidRPr="009F1143" w14:paraId="5C40B816"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0D471EA6"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7C6F7DF9"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Showa Denko K.K.</w:t>
            </w:r>
          </w:p>
        </w:tc>
      </w:tr>
      <w:tr w:rsidR="009F1143" w:rsidRPr="009F1143" w14:paraId="3E12236D" w14:textId="77777777" w:rsidTr="009F1143">
        <w:trPr>
          <w:trHeight w:val="311"/>
        </w:trPr>
        <w:tc>
          <w:tcPr>
            <w:tcW w:w="3076" w:type="dxa"/>
            <w:tcBorders>
              <w:top w:val="single" w:sz="8" w:space="0" w:color="auto"/>
              <w:left w:val="single" w:sz="8" w:space="0" w:color="auto"/>
              <w:bottom w:val="nil"/>
              <w:right w:val="single" w:sz="8" w:space="0" w:color="auto"/>
            </w:tcBorders>
            <w:shd w:val="clear" w:color="auto" w:fill="auto"/>
            <w:noWrap/>
            <w:vAlign w:val="center"/>
            <w:hideMark/>
          </w:tcPr>
          <w:p w14:paraId="39E2FCEF"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South Korea</w:t>
            </w:r>
          </w:p>
        </w:tc>
        <w:tc>
          <w:tcPr>
            <w:tcW w:w="7138" w:type="dxa"/>
            <w:tcBorders>
              <w:top w:val="nil"/>
              <w:left w:val="nil"/>
              <w:bottom w:val="single" w:sz="8" w:space="0" w:color="auto"/>
              <w:right w:val="single" w:sz="8" w:space="0" w:color="auto"/>
            </w:tcBorders>
            <w:shd w:val="clear" w:color="auto" w:fill="auto"/>
            <w:noWrap/>
            <w:vAlign w:val="center"/>
            <w:hideMark/>
          </w:tcPr>
          <w:p w14:paraId="540E279A"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Sewon</w:t>
            </w:r>
            <w:proofErr w:type="spellEnd"/>
            <w:r w:rsidRPr="009F1143">
              <w:rPr>
                <w:rFonts w:ascii="Arial" w:eastAsia="Times New Roman" w:hAnsi="Arial" w:cs="Arial"/>
                <w:sz w:val="20"/>
                <w:szCs w:val="20"/>
                <w:lang w:eastAsia="en-IN"/>
              </w:rPr>
              <w:t xml:space="preserve"> Chemical</w:t>
            </w:r>
          </w:p>
        </w:tc>
      </w:tr>
      <w:tr w:rsidR="009F1143" w:rsidRPr="009F1143" w14:paraId="5DE43C51" w14:textId="77777777" w:rsidTr="009F1143">
        <w:trPr>
          <w:trHeight w:val="311"/>
        </w:trPr>
        <w:tc>
          <w:tcPr>
            <w:tcW w:w="3076"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8E5D653"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Taiwan</w:t>
            </w:r>
          </w:p>
        </w:tc>
        <w:tc>
          <w:tcPr>
            <w:tcW w:w="7138" w:type="dxa"/>
            <w:tcBorders>
              <w:top w:val="nil"/>
              <w:left w:val="nil"/>
              <w:bottom w:val="single" w:sz="8" w:space="0" w:color="auto"/>
              <w:right w:val="single" w:sz="8" w:space="0" w:color="auto"/>
            </w:tcBorders>
            <w:shd w:val="clear" w:color="auto" w:fill="auto"/>
            <w:noWrap/>
            <w:vAlign w:val="center"/>
            <w:hideMark/>
          </w:tcPr>
          <w:p w14:paraId="045C242B"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Swancor</w:t>
            </w:r>
            <w:proofErr w:type="spellEnd"/>
            <w:r w:rsidRPr="009F1143">
              <w:rPr>
                <w:rFonts w:ascii="Arial" w:eastAsia="Times New Roman" w:hAnsi="Arial" w:cs="Arial"/>
                <w:sz w:val="20"/>
                <w:szCs w:val="20"/>
                <w:lang w:eastAsia="en-IN"/>
              </w:rPr>
              <w:t xml:space="preserve"> Holding Co., LTD.</w:t>
            </w:r>
          </w:p>
        </w:tc>
      </w:tr>
      <w:tr w:rsidR="009F1143" w:rsidRPr="009F1143" w14:paraId="41AA59CF" w14:textId="77777777" w:rsidTr="009F1143">
        <w:trPr>
          <w:trHeight w:val="311"/>
        </w:trPr>
        <w:tc>
          <w:tcPr>
            <w:tcW w:w="3076" w:type="dxa"/>
            <w:vMerge/>
            <w:tcBorders>
              <w:top w:val="single" w:sz="8" w:space="0" w:color="auto"/>
              <w:left w:val="single" w:sz="8" w:space="0" w:color="auto"/>
              <w:bottom w:val="single" w:sz="8" w:space="0" w:color="000000"/>
              <w:right w:val="single" w:sz="8" w:space="0" w:color="auto"/>
            </w:tcBorders>
            <w:vAlign w:val="center"/>
            <w:hideMark/>
          </w:tcPr>
          <w:p w14:paraId="17EAE032"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28A79FCE"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En</w:t>
            </w:r>
            <w:proofErr w:type="spellEnd"/>
            <w:r w:rsidRPr="009F1143">
              <w:rPr>
                <w:rFonts w:ascii="Arial" w:eastAsia="Times New Roman" w:hAnsi="Arial" w:cs="Arial"/>
                <w:sz w:val="20"/>
                <w:szCs w:val="20"/>
                <w:lang w:eastAsia="en-IN"/>
              </w:rPr>
              <w:t xml:space="preserve"> </w:t>
            </w:r>
            <w:proofErr w:type="spellStart"/>
            <w:r w:rsidRPr="009F1143">
              <w:rPr>
                <w:rFonts w:ascii="Arial" w:eastAsia="Times New Roman" w:hAnsi="Arial" w:cs="Arial"/>
                <w:sz w:val="20"/>
                <w:szCs w:val="20"/>
                <w:lang w:eastAsia="en-IN"/>
              </w:rPr>
              <w:t>Chuan</w:t>
            </w:r>
            <w:proofErr w:type="spellEnd"/>
            <w:r w:rsidRPr="009F1143">
              <w:rPr>
                <w:rFonts w:ascii="Arial" w:eastAsia="Times New Roman" w:hAnsi="Arial" w:cs="Arial"/>
                <w:sz w:val="20"/>
                <w:szCs w:val="20"/>
                <w:lang w:eastAsia="en-IN"/>
              </w:rPr>
              <w:t xml:space="preserve"> Chemical Industries Co., Ltd.</w:t>
            </w:r>
          </w:p>
        </w:tc>
      </w:tr>
      <w:tr w:rsidR="009F1143" w:rsidRPr="009F1143" w14:paraId="07FA3255" w14:textId="77777777" w:rsidTr="009F1143">
        <w:trPr>
          <w:trHeight w:val="311"/>
        </w:trPr>
        <w:tc>
          <w:tcPr>
            <w:tcW w:w="307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F4427FA"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Germany</w:t>
            </w:r>
          </w:p>
        </w:tc>
        <w:tc>
          <w:tcPr>
            <w:tcW w:w="7138" w:type="dxa"/>
            <w:tcBorders>
              <w:top w:val="nil"/>
              <w:left w:val="nil"/>
              <w:bottom w:val="nil"/>
              <w:right w:val="single" w:sz="8" w:space="0" w:color="auto"/>
            </w:tcBorders>
            <w:shd w:val="clear" w:color="auto" w:fill="auto"/>
            <w:noWrap/>
            <w:vAlign w:val="bottom"/>
            <w:hideMark/>
          </w:tcPr>
          <w:p w14:paraId="34BE6A21"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Allnex</w:t>
            </w:r>
            <w:proofErr w:type="spellEnd"/>
            <w:r w:rsidRPr="009F1143">
              <w:rPr>
                <w:rFonts w:ascii="Arial" w:eastAsia="Times New Roman" w:hAnsi="Arial" w:cs="Arial"/>
                <w:sz w:val="20"/>
                <w:szCs w:val="20"/>
                <w:lang w:eastAsia="en-IN"/>
              </w:rPr>
              <w:t xml:space="preserve"> group</w:t>
            </w:r>
          </w:p>
        </w:tc>
      </w:tr>
      <w:tr w:rsidR="009F1143" w:rsidRPr="009F1143" w14:paraId="66336653"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24699F2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030B5E75"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Reinhold GmbH</w:t>
            </w:r>
          </w:p>
        </w:tc>
      </w:tr>
      <w:tr w:rsidR="009F1143" w:rsidRPr="009F1143" w14:paraId="4257E18F"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5CE9645B"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0BBDE9D"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Allnex</w:t>
            </w:r>
            <w:proofErr w:type="spellEnd"/>
            <w:r w:rsidRPr="009F1143">
              <w:rPr>
                <w:rFonts w:ascii="Arial" w:eastAsia="Times New Roman" w:hAnsi="Arial" w:cs="Arial"/>
                <w:sz w:val="20"/>
                <w:szCs w:val="20"/>
                <w:lang w:eastAsia="en-IN"/>
              </w:rPr>
              <w:t xml:space="preserve"> group</w:t>
            </w:r>
          </w:p>
        </w:tc>
      </w:tr>
      <w:tr w:rsidR="009F1143" w:rsidRPr="009F1143" w14:paraId="29282536"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40751174"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62B60A9"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KOLMAR GROUP AG</w:t>
            </w:r>
          </w:p>
        </w:tc>
      </w:tr>
      <w:tr w:rsidR="009F1143" w:rsidRPr="009F1143" w14:paraId="46249EA8"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04285F1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BD499FF"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 xml:space="preserve">M S TAUBER PETROCHEMICAL CO </w:t>
            </w:r>
          </w:p>
        </w:tc>
      </w:tr>
      <w:tr w:rsidR="009F1143" w:rsidRPr="009F1143" w14:paraId="45994488"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05E776C4"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BC3E79D"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M S VINMAR OVERSEAS LLC</w:t>
            </w:r>
          </w:p>
        </w:tc>
      </w:tr>
      <w:tr w:rsidR="009F1143" w:rsidRPr="009F1143" w14:paraId="3BDC031B"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23E6EEB9"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D60F676"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TAUBER PETROCHEMICAL CO</w:t>
            </w:r>
          </w:p>
        </w:tc>
      </w:tr>
      <w:tr w:rsidR="009F1143" w:rsidRPr="009F1143" w14:paraId="2F6CB5C5" w14:textId="77777777" w:rsidTr="009F1143">
        <w:trPr>
          <w:trHeight w:val="386"/>
        </w:trPr>
        <w:tc>
          <w:tcPr>
            <w:tcW w:w="3076" w:type="dxa"/>
            <w:vMerge/>
            <w:tcBorders>
              <w:top w:val="nil"/>
              <w:left w:val="single" w:sz="8" w:space="0" w:color="auto"/>
              <w:bottom w:val="single" w:sz="8" w:space="0" w:color="000000"/>
              <w:right w:val="single" w:sz="8" w:space="0" w:color="auto"/>
            </w:tcBorders>
            <w:vAlign w:val="center"/>
            <w:hideMark/>
          </w:tcPr>
          <w:p w14:paraId="026FEE9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B1FD64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TRICON ENERGY LTD</w:t>
            </w:r>
          </w:p>
        </w:tc>
      </w:tr>
      <w:tr w:rsidR="009F1143" w:rsidRPr="009F1143" w14:paraId="4EBE9CDB"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78860BB9"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nil"/>
              <w:right w:val="single" w:sz="8" w:space="0" w:color="auto"/>
            </w:tcBorders>
            <w:shd w:val="clear" w:color="auto" w:fill="auto"/>
            <w:noWrap/>
            <w:vAlign w:val="center"/>
            <w:hideMark/>
          </w:tcPr>
          <w:p w14:paraId="497CAB26"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VINMAR OVERSEAS LLC</w:t>
            </w:r>
          </w:p>
        </w:tc>
      </w:tr>
      <w:tr w:rsidR="009F1143" w:rsidRPr="009F1143" w14:paraId="585CD384"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0194656A"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35033D8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Ashland Global Holdings Inc.</w:t>
            </w:r>
          </w:p>
        </w:tc>
      </w:tr>
      <w:tr w:rsidR="009F1143" w:rsidRPr="009F1143" w14:paraId="1320943E" w14:textId="77777777" w:rsidTr="009F1143">
        <w:trPr>
          <w:trHeight w:val="311"/>
        </w:trPr>
        <w:tc>
          <w:tcPr>
            <w:tcW w:w="307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C2B4202"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Italy</w:t>
            </w: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22904129"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Polynt-Reichhold</w:t>
            </w:r>
            <w:proofErr w:type="spellEnd"/>
          </w:p>
        </w:tc>
      </w:tr>
      <w:tr w:rsidR="009F1143" w:rsidRPr="009F1143" w14:paraId="119FD200"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63E3D9E6"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372B426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Sino Polymer</w:t>
            </w:r>
          </w:p>
        </w:tc>
      </w:tr>
      <w:tr w:rsidR="009F1143" w:rsidRPr="009F1143" w14:paraId="2D1BEE29" w14:textId="77777777" w:rsidTr="009F1143">
        <w:trPr>
          <w:trHeight w:val="311"/>
        </w:trPr>
        <w:tc>
          <w:tcPr>
            <w:tcW w:w="3076" w:type="dxa"/>
            <w:tcBorders>
              <w:top w:val="nil"/>
              <w:left w:val="single" w:sz="8" w:space="0" w:color="auto"/>
              <w:bottom w:val="single" w:sz="8" w:space="0" w:color="auto"/>
              <w:right w:val="single" w:sz="8" w:space="0" w:color="auto"/>
            </w:tcBorders>
            <w:shd w:val="clear" w:color="auto" w:fill="auto"/>
            <w:noWrap/>
            <w:vAlign w:val="center"/>
            <w:hideMark/>
          </w:tcPr>
          <w:p w14:paraId="3B47F649"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Switzerland</w:t>
            </w:r>
          </w:p>
        </w:tc>
        <w:tc>
          <w:tcPr>
            <w:tcW w:w="7138" w:type="dxa"/>
            <w:tcBorders>
              <w:top w:val="nil"/>
              <w:left w:val="nil"/>
              <w:bottom w:val="nil"/>
              <w:right w:val="single" w:sz="8" w:space="0" w:color="auto"/>
            </w:tcBorders>
            <w:shd w:val="clear" w:color="auto" w:fill="auto"/>
            <w:noWrap/>
            <w:vAlign w:val="center"/>
            <w:hideMark/>
          </w:tcPr>
          <w:p w14:paraId="52C00F68"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AOC Resins</w:t>
            </w:r>
          </w:p>
        </w:tc>
      </w:tr>
      <w:tr w:rsidR="009F1143" w:rsidRPr="009F1143" w14:paraId="39BA1FEF" w14:textId="77777777" w:rsidTr="009F1143">
        <w:trPr>
          <w:trHeight w:val="311"/>
        </w:trPr>
        <w:tc>
          <w:tcPr>
            <w:tcW w:w="307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8C6B85"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USA</w:t>
            </w: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5D0591E0"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Ashland Global Holdings Inc.</w:t>
            </w:r>
          </w:p>
        </w:tc>
      </w:tr>
      <w:tr w:rsidR="009F1143" w:rsidRPr="009F1143" w14:paraId="36C3F18F"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3467DA55"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nil"/>
              <w:right w:val="single" w:sz="8" w:space="0" w:color="auto"/>
            </w:tcBorders>
            <w:shd w:val="clear" w:color="auto" w:fill="auto"/>
            <w:noWrap/>
            <w:vAlign w:val="center"/>
            <w:hideMark/>
          </w:tcPr>
          <w:p w14:paraId="0F2FC5CD"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AOC Resins</w:t>
            </w:r>
          </w:p>
        </w:tc>
      </w:tr>
      <w:tr w:rsidR="009F1143" w:rsidRPr="009F1143" w14:paraId="70986586"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1616DB9C"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single" w:sz="8" w:space="0" w:color="auto"/>
              <w:right w:val="single" w:sz="8" w:space="0" w:color="auto"/>
            </w:tcBorders>
            <w:shd w:val="clear" w:color="000000" w:fill="FFFFFF"/>
            <w:noWrap/>
            <w:vAlign w:val="center"/>
            <w:hideMark/>
          </w:tcPr>
          <w:p w14:paraId="05F3AF4A"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INEOS Composites</w:t>
            </w:r>
          </w:p>
        </w:tc>
      </w:tr>
      <w:tr w:rsidR="009F1143" w:rsidRPr="009F1143" w14:paraId="3C6BF45F"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217BB600"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2201DC44"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Interplastic</w:t>
            </w:r>
            <w:proofErr w:type="spellEnd"/>
            <w:r w:rsidRPr="009F1143">
              <w:rPr>
                <w:rFonts w:ascii="Arial" w:eastAsia="Times New Roman" w:hAnsi="Arial" w:cs="Arial"/>
                <w:sz w:val="20"/>
                <w:szCs w:val="20"/>
                <w:lang w:eastAsia="en-IN"/>
              </w:rPr>
              <w:t xml:space="preserve"> Corporation</w:t>
            </w:r>
          </w:p>
        </w:tc>
      </w:tr>
      <w:tr w:rsidR="009F1143" w:rsidRPr="009F1143" w14:paraId="35D18E70"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148AA7EC"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2658C02F"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Polynt-Reichhold</w:t>
            </w:r>
            <w:proofErr w:type="spellEnd"/>
          </w:p>
        </w:tc>
      </w:tr>
      <w:tr w:rsidR="009F1143" w:rsidRPr="009F1143" w14:paraId="338C4757" w14:textId="77777777" w:rsidTr="009F1143">
        <w:trPr>
          <w:trHeight w:val="311"/>
        </w:trPr>
        <w:tc>
          <w:tcPr>
            <w:tcW w:w="3076" w:type="dxa"/>
            <w:tcBorders>
              <w:top w:val="nil"/>
              <w:left w:val="single" w:sz="8" w:space="0" w:color="auto"/>
              <w:bottom w:val="single" w:sz="8" w:space="0" w:color="auto"/>
              <w:right w:val="single" w:sz="8" w:space="0" w:color="auto"/>
            </w:tcBorders>
            <w:shd w:val="clear" w:color="auto" w:fill="auto"/>
            <w:noWrap/>
            <w:vAlign w:val="center"/>
            <w:hideMark/>
          </w:tcPr>
          <w:p w14:paraId="43521D7A"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Netherland</w:t>
            </w:r>
          </w:p>
        </w:tc>
        <w:tc>
          <w:tcPr>
            <w:tcW w:w="7138" w:type="dxa"/>
            <w:tcBorders>
              <w:top w:val="nil"/>
              <w:left w:val="nil"/>
              <w:bottom w:val="single" w:sz="8" w:space="0" w:color="auto"/>
              <w:right w:val="single" w:sz="8" w:space="0" w:color="auto"/>
            </w:tcBorders>
            <w:shd w:val="clear" w:color="000000" w:fill="FFFFFF"/>
            <w:noWrap/>
            <w:vAlign w:val="center"/>
            <w:hideMark/>
          </w:tcPr>
          <w:p w14:paraId="4041B367"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Hexion Inc.</w:t>
            </w:r>
          </w:p>
        </w:tc>
      </w:tr>
    </w:tbl>
    <w:p w14:paraId="1FBB918D" w14:textId="77777777" w:rsidR="00783B10" w:rsidRDefault="00783B10" w:rsidP="00783B10">
      <w:pPr>
        <w:spacing w:line="360" w:lineRule="auto"/>
        <w:rPr>
          <w:ins w:id="745" w:author="Neeshu Bhadauriya" w:date="2021-12-03T02:00:00Z"/>
          <w:rFonts w:ascii="Arial" w:hAnsi="Arial" w:cs="Arial"/>
          <w:b/>
          <w:bCs/>
          <w:sz w:val="24"/>
          <w:szCs w:val="24"/>
        </w:rPr>
      </w:pPr>
    </w:p>
    <w:p w14:paraId="7E66440E" w14:textId="77777777" w:rsidR="00783B10" w:rsidRPr="00F34F5C" w:rsidRDefault="00783B10" w:rsidP="00783B10">
      <w:pPr>
        <w:spacing w:line="360" w:lineRule="auto"/>
        <w:rPr>
          <w:ins w:id="746" w:author="Hardik Malhotra" w:date="2021-12-01T20:42:00Z"/>
          <w:rFonts w:ascii="Arial" w:hAnsi="Arial" w:cs="Arial"/>
          <w:b/>
          <w:bCs/>
          <w:sz w:val="24"/>
          <w:szCs w:val="24"/>
          <w:rPrChange w:id="747" w:author="Hardik Malhotra" w:date="2021-12-02T22:49:00Z">
            <w:rPr>
              <w:ins w:id="748" w:author="Hardik Malhotra" w:date="2021-12-01T20:42:00Z"/>
            </w:rPr>
          </w:rPrChange>
        </w:rPr>
      </w:pPr>
      <w:ins w:id="749" w:author="Hardik Malhotra" w:date="2021-12-01T20:43:00Z">
        <w:r w:rsidRPr="00F34F5C">
          <w:rPr>
            <w:rFonts w:ascii="Arial" w:hAnsi="Arial" w:cs="Arial"/>
            <w:b/>
            <w:bCs/>
            <w:sz w:val="24"/>
            <w:szCs w:val="24"/>
            <w:rPrChange w:id="750" w:author="Hardik Malhotra" w:date="2021-12-02T22:49:00Z">
              <w:rPr/>
            </w:rPrChange>
          </w:rPr>
          <w:t xml:space="preserve">Historical </w:t>
        </w:r>
      </w:ins>
      <w:ins w:id="751" w:author="Hardik Malhotra" w:date="2021-12-01T20:44:00Z">
        <w:r w:rsidRPr="00F34F5C">
          <w:rPr>
            <w:rFonts w:ascii="Arial" w:hAnsi="Arial" w:cs="Arial"/>
            <w:b/>
            <w:bCs/>
            <w:sz w:val="24"/>
            <w:szCs w:val="24"/>
            <w:rPrChange w:id="752" w:author="Hardik Malhotra" w:date="2021-12-02T22:49:00Z">
              <w:rPr/>
            </w:rPrChange>
          </w:rPr>
          <w:t>P</w:t>
        </w:r>
      </w:ins>
      <w:ins w:id="753" w:author="Hardik Malhotra" w:date="2021-12-01T20:43:00Z">
        <w:r w:rsidRPr="00F34F5C">
          <w:rPr>
            <w:rFonts w:ascii="Arial" w:hAnsi="Arial" w:cs="Arial"/>
            <w:b/>
            <w:bCs/>
            <w:sz w:val="24"/>
            <w:szCs w:val="24"/>
            <w:rPrChange w:id="754" w:author="Hardik Malhotra" w:date="2021-12-02T22:49:00Z">
              <w:rPr/>
            </w:rPrChange>
          </w:rPr>
          <w:t xml:space="preserve">rices of </w:t>
        </w:r>
      </w:ins>
      <w:ins w:id="755" w:author="Hardik Malhotra" w:date="2021-12-01T20:44:00Z">
        <w:r w:rsidRPr="00F34F5C">
          <w:rPr>
            <w:rFonts w:ascii="Arial" w:hAnsi="Arial" w:cs="Arial"/>
            <w:b/>
            <w:bCs/>
            <w:sz w:val="24"/>
            <w:szCs w:val="24"/>
            <w:rPrChange w:id="756" w:author="Hardik Malhotra" w:date="2021-12-02T22:49:00Z">
              <w:rPr>
                <w:b/>
                <w:bCs/>
                <w:sz w:val="24"/>
                <w:szCs w:val="24"/>
              </w:rPr>
            </w:rPrChange>
          </w:rPr>
          <w:t xml:space="preserve">key </w:t>
        </w:r>
      </w:ins>
      <w:ins w:id="757" w:author="Hardik Malhotra" w:date="2021-12-01T20:43:00Z">
        <w:r w:rsidRPr="00F34F5C">
          <w:rPr>
            <w:rFonts w:ascii="Arial" w:hAnsi="Arial" w:cs="Arial"/>
            <w:b/>
            <w:bCs/>
            <w:sz w:val="24"/>
            <w:szCs w:val="24"/>
            <w:rPrChange w:id="758" w:author="Hardik Malhotra" w:date="2021-12-02T22:49:00Z">
              <w:rPr/>
            </w:rPrChange>
          </w:rPr>
          <w:t>raw material in India J</w:t>
        </w:r>
      </w:ins>
      <w:ins w:id="759" w:author="Neeshu Bhadauriya" w:date="2021-12-03T02:01:00Z">
        <w:r>
          <w:rPr>
            <w:rFonts w:ascii="Arial" w:hAnsi="Arial" w:cs="Arial"/>
            <w:b/>
            <w:bCs/>
            <w:sz w:val="24"/>
            <w:szCs w:val="24"/>
          </w:rPr>
          <w:t>an</w:t>
        </w:r>
      </w:ins>
      <w:ins w:id="760" w:author="Hardik Malhotra" w:date="2021-12-01T20:43:00Z">
        <w:del w:id="761" w:author="Neeshu Bhadauriya" w:date="2021-12-03T02:01:00Z">
          <w:r w:rsidRPr="00F34F5C" w:rsidDel="007014D5">
            <w:rPr>
              <w:rFonts w:ascii="Arial" w:hAnsi="Arial" w:cs="Arial"/>
              <w:b/>
              <w:bCs/>
              <w:sz w:val="24"/>
              <w:szCs w:val="24"/>
              <w:rPrChange w:id="762" w:author="Hardik Malhotra" w:date="2021-12-02T22:49:00Z">
                <w:rPr/>
              </w:rPrChange>
            </w:rPr>
            <w:delText>uly</w:delText>
          </w:r>
        </w:del>
        <w:r w:rsidRPr="00F34F5C">
          <w:rPr>
            <w:rFonts w:ascii="Arial" w:hAnsi="Arial" w:cs="Arial"/>
            <w:b/>
            <w:bCs/>
            <w:sz w:val="24"/>
            <w:szCs w:val="24"/>
            <w:rPrChange w:id="763" w:author="Hardik Malhotra" w:date="2021-12-02T22:49:00Z">
              <w:rPr/>
            </w:rPrChange>
          </w:rPr>
          <w:t xml:space="preserve"> 201</w:t>
        </w:r>
        <w:del w:id="764" w:author="Neeshu Bhadauriya" w:date="2021-12-03T02:01:00Z">
          <w:r w:rsidRPr="00F34F5C" w:rsidDel="007014D5">
            <w:rPr>
              <w:rFonts w:ascii="Arial" w:hAnsi="Arial" w:cs="Arial"/>
              <w:b/>
              <w:bCs/>
              <w:sz w:val="24"/>
              <w:szCs w:val="24"/>
              <w:rPrChange w:id="765" w:author="Hardik Malhotra" w:date="2021-12-02T22:49:00Z">
                <w:rPr/>
              </w:rPrChange>
            </w:rPr>
            <w:delText>8</w:delText>
          </w:r>
        </w:del>
      </w:ins>
      <w:ins w:id="766" w:author="Neeshu Bhadauriya" w:date="2021-12-03T02:01:00Z">
        <w:r>
          <w:rPr>
            <w:rFonts w:ascii="Arial" w:hAnsi="Arial" w:cs="Arial"/>
            <w:b/>
            <w:bCs/>
            <w:sz w:val="24"/>
            <w:szCs w:val="24"/>
          </w:rPr>
          <w:t>9</w:t>
        </w:r>
      </w:ins>
      <w:ins w:id="767" w:author="Hardik Malhotra" w:date="2021-12-01T20:43:00Z">
        <w:r w:rsidRPr="00F34F5C">
          <w:rPr>
            <w:rFonts w:ascii="Arial" w:hAnsi="Arial" w:cs="Arial"/>
            <w:b/>
            <w:bCs/>
            <w:sz w:val="24"/>
            <w:szCs w:val="24"/>
            <w:rPrChange w:id="768" w:author="Hardik Malhotra" w:date="2021-12-02T22:49:00Z">
              <w:rPr/>
            </w:rPrChange>
          </w:rPr>
          <w:t xml:space="preserve"> onwards (USD/tonne</w:t>
        </w:r>
      </w:ins>
      <w:ins w:id="769" w:author="Hardik Malhotra" w:date="2021-12-01T20:44:00Z">
        <w:r w:rsidRPr="00F34F5C">
          <w:rPr>
            <w:rFonts w:ascii="Arial" w:hAnsi="Arial" w:cs="Arial"/>
            <w:b/>
            <w:bCs/>
            <w:sz w:val="24"/>
            <w:szCs w:val="24"/>
            <w:rPrChange w:id="770" w:author="Hardik Malhotra" w:date="2021-12-02T22:49:00Z">
              <w:rPr/>
            </w:rPrChange>
          </w:rPr>
          <w:t>)</w:t>
        </w:r>
      </w:ins>
    </w:p>
    <w:tbl>
      <w:tblPr>
        <w:tblW w:w="10150" w:type="dxa"/>
        <w:tblLook w:val="04A0" w:firstRow="1" w:lastRow="0" w:firstColumn="1" w:lastColumn="0" w:noHBand="0" w:noVBand="1"/>
      </w:tblPr>
      <w:tblGrid>
        <w:gridCol w:w="1028"/>
        <w:gridCol w:w="1906"/>
        <w:gridCol w:w="1451"/>
        <w:gridCol w:w="1417"/>
        <w:gridCol w:w="1418"/>
        <w:gridCol w:w="1465"/>
        <w:gridCol w:w="1465"/>
      </w:tblGrid>
      <w:tr w:rsidR="003877F8" w:rsidRPr="007014D5" w14:paraId="1F83C64C" w14:textId="44DA6E41" w:rsidTr="003877F8">
        <w:trPr>
          <w:trHeight w:val="318"/>
          <w:ins w:id="771" w:author="Hardik Malhotra" w:date="2021-12-01T20:42:00Z"/>
        </w:trPr>
        <w:tc>
          <w:tcPr>
            <w:tcW w:w="1028" w:type="dxa"/>
            <w:tcBorders>
              <w:top w:val="single" w:sz="8" w:space="0" w:color="auto"/>
              <w:left w:val="single" w:sz="8" w:space="0" w:color="auto"/>
              <w:bottom w:val="single" w:sz="8" w:space="0" w:color="auto"/>
              <w:right w:val="single" w:sz="4" w:space="0" w:color="auto"/>
            </w:tcBorders>
            <w:shd w:val="clear" w:color="auto" w:fill="2F5496" w:themeFill="accent1" w:themeFillShade="BF"/>
            <w:noWrap/>
            <w:vAlign w:val="bottom"/>
            <w:hideMark/>
          </w:tcPr>
          <w:p w14:paraId="14871490" w14:textId="77777777" w:rsidR="003877F8" w:rsidRPr="007014D5" w:rsidRDefault="003877F8" w:rsidP="001378E4">
            <w:pPr>
              <w:spacing w:after="0" w:line="240" w:lineRule="auto"/>
              <w:jc w:val="center"/>
              <w:rPr>
                <w:ins w:id="772" w:author="Hardik Malhotra" w:date="2021-12-01T20:42:00Z"/>
                <w:rFonts w:ascii="Calibri" w:eastAsia="Times New Roman" w:hAnsi="Calibri" w:cs="Calibri"/>
                <w:color w:val="FFFFFF" w:themeColor="background1"/>
                <w:sz w:val="18"/>
                <w:szCs w:val="18"/>
                <w:lang w:eastAsia="en-IN"/>
                <w:rPrChange w:id="773" w:author="Neeshu Bhadauriya" w:date="2021-12-03T02:00:00Z">
                  <w:rPr>
                    <w:ins w:id="774" w:author="Hardik Malhotra" w:date="2021-12-01T20:42:00Z"/>
                    <w:rFonts w:ascii="Calibri" w:eastAsia="Times New Roman" w:hAnsi="Calibri" w:cs="Calibri"/>
                    <w:color w:val="000000"/>
                    <w:sz w:val="20"/>
                    <w:szCs w:val="20"/>
                    <w:lang w:eastAsia="en-IN"/>
                  </w:rPr>
                </w:rPrChange>
              </w:rPr>
            </w:pPr>
            <w:ins w:id="775" w:author="Hardik Malhotra" w:date="2021-12-01T20:42:00Z">
              <w:r w:rsidRPr="007014D5">
                <w:rPr>
                  <w:rFonts w:ascii="Calibri" w:eastAsia="Times New Roman" w:hAnsi="Calibri" w:cs="Calibri"/>
                  <w:color w:val="FFFFFF" w:themeColor="background1"/>
                  <w:sz w:val="18"/>
                  <w:szCs w:val="18"/>
                  <w:lang w:eastAsia="en-IN"/>
                  <w:rPrChange w:id="776" w:author="Neeshu Bhadauriya" w:date="2021-12-03T02:00:00Z">
                    <w:rPr>
                      <w:rFonts w:ascii="Calibri" w:eastAsia="Times New Roman" w:hAnsi="Calibri" w:cs="Calibri"/>
                      <w:color w:val="000000"/>
                      <w:sz w:val="20"/>
                      <w:szCs w:val="20"/>
                      <w:lang w:eastAsia="en-IN"/>
                    </w:rPr>
                  </w:rPrChange>
                </w:rPr>
                <w:t>Year</w:t>
              </w:r>
            </w:ins>
          </w:p>
        </w:tc>
        <w:tc>
          <w:tcPr>
            <w:tcW w:w="1906" w:type="dxa"/>
            <w:tcBorders>
              <w:top w:val="single" w:sz="8" w:space="0" w:color="auto"/>
              <w:left w:val="nil"/>
              <w:bottom w:val="single" w:sz="8" w:space="0" w:color="auto"/>
              <w:right w:val="single" w:sz="4" w:space="0" w:color="auto"/>
            </w:tcBorders>
            <w:shd w:val="clear" w:color="auto" w:fill="2F5496" w:themeFill="accent1" w:themeFillShade="BF"/>
            <w:noWrap/>
            <w:vAlign w:val="bottom"/>
            <w:hideMark/>
          </w:tcPr>
          <w:p w14:paraId="1D2CA724" w14:textId="77777777" w:rsidR="003877F8" w:rsidRPr="007014D5" w:rsidRDefault="003877F8" w:rsidP="001378E4">
            <w:pPr>
              <w:spacing w:after="0" w:line="240" w:lineRule="auto"/>
              <w:jc w:val="center"/>
              <w:rPr>
                <w:ins w:id="777" w:author="Hardik Malhotra" w:date="2021-12-01T20:42:00Z"/>
                <w:rFonts w:ascii="Calibri" w:eastAsia="Times New Roman" w:hAnsi="Calibri" w:cs="Calibri"/>
                <w:color w:val="FFFFFF" w:themeColor="background1"/>
                <w:sz w:val="18"/>
                <w:szCs w:val="18"/>
                <w:lang w:eastAsia="en-IN"/>
                <w:rPrChange w:id="778" w:author="Neeshu Bhadauriya" w:date="2021-12-03T02:00:00Z">
                  <w:rPr>
                    <w:ins w:id="779" w:author="Hardik Malhotra" w:date="2021-12-01T20:42:00Z"/>
                    <w:rFonts w:ascii="Calibri" w:eastAsia="Times New Roman" w:hAnsi="Calibri" w:cs="Calibri"/>
                    <w:color w:val="000000"/>
                    <w:sz w:val="20"/>
                    <w:szCs w:val="20"/>
                    <w:lang w:eastAsia="en-IN"/>
                  </w:rPr>
                </w:rPrChange>
              </w:rPr>
            </w:pPr>
            <w:ins w:id="780" w:author="Hardik Malhotra" w:date="2021-12-01T20:42:00Z">
              <w:r w:rsidRPr="007014D5">
                <w:rPr>
                  <w:rFonts w:ascii="Calibri" w:eastAsia="Times New Roman" w:hAnsi="Calibri" w:cs="Calibri"/>
                  <w:color w:val="FFFFFF" w:themeColor="background1"/>
                  <w:sz w:val="18"/>
                  <w:szCs w:val="18"/>
                  <w:lang w:eastAsia="en-IN"/>
                  <w:rPrChange w:id="781" w:author="Neeshu Bhadauriya" w:date="2021-12-03T02:00:00Z">
                    <w:rPr>
                      <w:rFonts w:ascii="Calibri" w:eastAsia="Times New Roman" w:hAnsi="Calibri" w:cs="Calibri"/>
                      <w:color w:val="000000"/>
                      <w:sz w:val="20"/>
                      <w:szCs w:val="20"/>
                      <w:lang w:eastAsia="en-IN"/>
                    </w:rPr>
                  </w:rPrChange>
                </w:rPr>
                <w:t>Month</w:t>
              </w:r>
            </w:ins>
          </w:p>
        </w:tc>
        <w:tc>
          <w:tcPr>
            <w:tcW w:w="1451" w:type="dxa"/>
            <w:tcBorders>
              <w:top w:val="single" w:sz="8" w:space="0" w:color="auto"/>
              <w:left w:val="nil"/>
              <w:bottom w:val="single" w:sz="8" w:space="0" w:color="auto"/>
              <w:right w:val="single" w:sz="4" w:space="0" w:color="auto"/>
            </w:tcBorders>
            <w:shd w:val="clear" w:color="auto" w:fill="2F5496" w:themeFill="accent1" w:themeFillShade="BF"/>
            <w:noWrap/>
            <w:vAlign w:val="center"/>
            <w:hideMark/>
          </w:tcPr>
          <w:p w14:paraId="5514C6DA" w14:textId="77777777" w:rsidR="003877F8" w:rsidRPr="007014D5" w:rsidRDefault="003877F8" w:rsidP="001378E4">
            <w:pPr>
              <w:spacing w:after="0" w:line="240" w:lineRule="auto"/>
              <w:jc w:val="center"/>
              <w:rPr>
                <w:ins w:id="782" w:author="Hardik Malhotra" w:date="2021-12-01T20:42:00Z"/>
                <w:rFonts w:ascii="Times New Roman" w:eastAsia="Times New Roman" w:hAnsi="Times New Roman" w:cs="Times New Roman"/>
                <w:color w:val="FFFFFF" w:themeColor="background1"/>
                <w:sz w:val="18"/>
                <w:szCs w:val="18"/>
                <w:lang w:eastAsia="en-IN"/>
                <w:rPrChange w:id="783" w:author="Neeshu Bhadauriya" w:date="2021-12-03T02:00:00Z">
                  <w:rPr>
                    <w:ins w:id="784" w:author="Hardik Malhotra" w:date="2021-12-01T20:42:00Z"/>
                    <w:rFonts w:ascii="Times New Roman" w:eastAsia="Times New Roman" w:hAnsi="Times New Roman" w:cs="Times New Roman"/>
                    <w:sz w:val="20"/>
                    <w:szCs w:val="20"/>
                    <w:lang w:eastAsia="en-IN"/>
                  </w:rPr>
                </w:rPrChange>
              </w:rPr>
            </w:pPr>
            <w:ins w:id="785" w:author="Hardik Malhotra" w:date="2021-12-01T20:42:00Z">
              <w:r w:rsidRPr="007014D5">
                <w:rPr>
                  <w:rFonts w:ascii="Times New Roman" w:eastAsia="Times New Roman" w:hAnsi="Times New Roman" w:cs="Times New Roman"/>
                  <w:color w:val="FFFFFF" w:themeColor="background1"/>
                  <w:sz w:val="18"/>
                  <w:szCs w:val="18"/>
                  <w:lang w:eastAsia="en-IN"/>
                  <w:rPrChange w:id="786" w:author="Neeshu Bhadauriya" w:date="2021-12-03T02:00:00Z">
                    <w:rPr>
                      <w:rFonts w:ascii="Times New Roman" w:eastAsia="Times New Roman" w:hAnsi="Times New Roman" w:cs="Times New Roman"/>
                      <w:sz w:val="20"/>
                      <w:szCs w:val="20"/>
                      <w:lang w:eastAsia="en-IN"/>
                    </w:rPr>
                  </w:rPrChange>
                </w:rPr>
                <w:t>Bisphenol A CFR JNPT</w:t>
              </w:r>
            </w:ins>
          </w:p>
        </w:tc>
        <w:tc>
          <w:tcPr>
            <w:tcW w:w="1417" w:type="dxa"/>
            <w:tcBorders>
              <w:top w:val="single" w:sz="8" w:space="0" w:color="auto"/>
              <w:left w:val="nil"/>
              <w:bottom w:val="single" w:sz="8" w:space="0" w:color="auto"/>
              <w:right w:val="single" w:sz="4" w:space="0" w:color="auto"/>
            </w:tcBorders>
            <w:shd w:val="clear" w:color="auto" w:fill="2F5496" w:themeFill="accent1" w:themeFillShade="BF"/>
            <w:noWrap/>
            <w:vAlign w:val="bottom"/>
            <w:hideMark/>
          </w:tcPr>
          <w:p w14:paraId="191D6A92" w14:textId="5755CA50" w:rsidR="003877F8" w:rsidRPr="007014D5" w:rsidRDefault="003877F8" w:rsidP="001378E4">
            <w:pPr>
              <w:spacing w:after="0" w:line="240" w:lineRule="auto"/>
              <w:jc w:val="center"/>
              <w:rPr>
                <w:ins w:id="787" w:author="Hardik Malhotra" w:date="2021-12-01T20:42:00Z"/>
                <w:rFonts w:ascii="Calibri" w:eastAsia="Times New Roman" w:hAnsi="Calibri" w:cs="Calibri"/>
                <w:color w:val="FFFFFF" w:themeColor="background1"/>
                <w:sz w:val="18"/>
                <w:szCs w:val="18"/>
                <w:lang w:eastAsia="en-IN"/>
                <w:rPrChange w:id="788" w:author="Neeshu Bhadauriya" w:date="2021-12-03T02:00:00Z">
                  <w:rPr>
                    <w:ins w:id="789" w:author="Hardik Malhotra" w:date="2021-12-01T20:42:00Z"/>
                    <w:rFonts w:ascii="Calibri" w:eastAsia="Times New Roman" w:hAnsi="Calibri" w:cs="Calibri"/>
                    <w:sz w:val="20"/>
                    <w:szCs w:val="20"/>
                    <w:lang w:eastAsia="en-IN"/>
                  </w:rPr>
                </w:rPrChange>
              </w:rPr>
            </w:pPr>
            <w:r>
              <w:rPr>
                <w:rFonts w:ascii="Calibri" w:eastAsia="Times New Roman" w:hAnsi="Calibri" w:cs="Calibri"/>
                <w:color w:val="FFFFFF" w:themeColor="background1"/>
                <w:sz w:val="18"/>
                <w:szCs w:val="18"/>
                <w:lang w:eastAsia="en-IN"/>
              </w:rPr>
              <w:t>Maleic Anhydride Ex-Bhiwandi</w:t>
            </w:r>
          </w:p>
        </w:tc>
        <w:tc>
          <w:tcPr>
            <w:tcW w:w="1418" w:type="dxa"/>
            <w:tcBorders>
              <w:top w:val="single" w:sz="8" w:space="0" w:color="auto"/>
              <w:left w:val="nil"/>
              <w:bottom w:val="single" w:sz="8" w:space="0" w:color="auto"/>
              <w:right w:val="single" w:sz="8" w:space="0" w:color="auto"/>
            </w:tcBorders>
            <w:shd w:val="clear" w:color="auto" w:fill="2F5496" w:themeFill="accent1" w:themeFillShade="BF"/>
            <w:noWrap/>
            <w:vAlign w:val="bottom"/>
            <w:hideMark/>
          </w:tcPr>
          <w:p w14:paraId="188E208F" w14:textId="0C4EB562" w:rsidR="003877F8" w:rsidRPr="007014D5" w:rsidRDefault="003877F8" w:rsidP="001378E4">
            <w:pPr>
              <w:spacing w:after="0" w:line="240" w:lineRule="auto"/>
              <w:jc w:val="center"/>
              <w:rPr>
                <w:ins w:id="790" w:author="Hardik Malhotra" w:date="2021-12-01T20:42:00Z"/>
                <w:rFonts w:ascii="Calibri" w:eastAsia="Times New Roman" w:hAnsi="Calibri" w:cs="Calibri"/>
                <w:color w:val="FFFFFF" w:themeColor="background1"/>
                <w:sz w:val="18"/>
                <w:szCs w:val="18"/>
                <w:lang w:eastAsia="en-IN"/>
                <w:rPrChange w:id="791" w:author="Neeshu Bhadauriya" w:date="2021-12-03T02:00:00Z">
                  <w:rPr>
                    <w:ins w:id="792" w:author="Hardik Malhotra" w:date="2021-12-01T20:42:00Z"/>
                    <w:rFonts w:ascii="Calibri" w:eastAsia="Times New Roman" w:hAnsi="Calibri" w:cs="Calibri"/>
                    <w:color w:val="000000"/>
                    <w:lang w:eastAsia="en-IN"/>
                  </w:rPr>
                </w:rPrChange>
              </w:rPr>
            </w:pPr>
            <w:r>
              <w:rPr>
                <w:rFonts w:ascii="Calibri" w:eastAsia="Times New Roman" w:hAnsi="Calibri" w:cs="Calibri"/>
                <w:color w:val="FFFFFF" w:themeColor="background1"/>
                <w:sz w:val="18"/>
                <w:szCs w:val="18"/>
                <w:lang w:eastAsia="en-IN"/>
              </w:rPr>
              <w:t>Styrene</w:t>
            </w:r>
            <w:ins w:id="793" w:author="Hardik Malhotra" w:date="2021-12-01T20:42:00Z">
              <w:r w:rsidRPr="007014D5">
                <w:rPr>
                  <w:rFonts w:ascii="Calibri" w:eastAsia="Times New Roman" w:hAnsi="Calibri" w:cs="Calibri"/>
                  <w:color w:val="FFFFFF" w:themeColor="background1"/>
                  <w:sz w:val="18"/>
                  <w:szCs w:val="18"/>
                  <w:lang w:eastAsia="en-IN"/>
                  <w:rPrChange w:id="794" w:author="Neeshu Bhadauriya" w:date="2021-12-03T02:00:00Z">
                    <w:rPr>
                      <w:rFonts w:ascii="Calibri" w:eastAsia="Times New Roman" w:hAnsi="Calibri" w:cs="Calibri"/>
                      <w:color w:val="000000"/>
                      <w:lang w:eastAsia="en-IN"/>
                    </w:rPr>
                  </w:rPrChange>
                </w:rPr>
                <w:t xml:space="preserve"> </w:t>
              </w:r>
            </w:ins>
            <w:r>
              <w:rPr>
                <w:rFonts w:ascii="Calibri" w:eastAsia="Times New Roman" w:hAnsi="Calibri" w:cs="Calibri"/>
                <w:color w:val="FFFFFF" w:themeColor="background1"/>
                <w:sz w:val="18"/>
                <w:szCs w:val="18"/>
                <w:lang w:eastAsia="en-IN"/>
              </w:rPr>
              <w:t>CFR JNPT</w:t>
            </w:r>
          </w:p>
        </w:tc>
        <w:tc>
          <w:tcPr>
            <w:tcW w:w="1465" w:type="dxa"/>
            <w:tcBorders>
              <w:top w:val="single" w:sz="8" w:space="0" w:color="auto"/>
              <w:left w:val="nil"/>
              <w:bottom w:val="single" w:sz="8" w:space="0" w:color="auto"/>
              <w:right w:val="single" w:sz="8" w:space="0" w:color="auto"/>
            </w:tcBorders>
            <w:shd w:val="clear" w:color="auto" w:fill="2F5496" w:themeFill="accent1" w:themeFillShade="BF"/>
          </w:tcPr>
          <w:p w14:paraId="765B2C95" w14:textId="0802F693" w:rsidR="003877F8" w:rsidRDefault="003877F8" w:rsidP="001378E4">
            <w:pPr>
              <w:spacing w:after="0" w:line="240" w:lineRule="auto"/>
              <w:jc w:val="center"/>
              <w:rPr>
                <w:rFonts w:ascii="Calibri" w:eastAsia="Times New Roman" w:hAnsi="Calibri" w:cs="Calibri"/>
                <w:color w:val="FFFFFF" w:themeColor="background1"/>
                <w:sz w:val="18"/>
                <w:szCs w:val="18"/>
                <w:lang w:eastAsia="en-IN"/>
              </w:rPr>
            </w:pPr>
            <w:r>
              <w:rPr>
                <w:rFonts w:ascii="Calibri" w:eastAsia="Times New Roman" w:hAnsi="Calibri" w:cs="Calibri"/>
                <w:color w:val="FFFFFF" w:themeColor="background1"/>
                <w:sz w:val="18"/>
                <w:szCs w:val="18"/>
                <w:lang w:eastAsia="en-IN"/>
              </w:rPr>
              <w:t xml:space="preserve">Liquid Epoxy Resin Ex- Mumbai </w:t>
            </w:r>
          </w:p>
        </w:tc>
        <w:tc>
          <w:tcPr>
            <w:tcW w:w="1465" w:type="dxa"/>
            <w:tcBorders>
              <w:top w:val="single" w:sz="8" w:space="0" w:color="auto"/>
              <w:left w:val="nil"/>
              <w:bottom w:val="single" w:sz="8" w:space="0" w:color="auto"/>
              <w:right w:val="single" w:sz="8" w:space="0" w:color="auto"/>
            </w:tcBorders>
            <w:shd w:val="clear" w:color="auto" w:fill="2F5496" w:themeFill="accent1" w:themeFillShade="BF"/>
          </w:tcPr>
          <w:p w14:paraId="0AC49506" w14:textId="2AD0F8CE" w:rsidR="003877F8" w:rsidRDefault="00787385" w:rsidP="001378E4">
            <w:pPr>
              <w:spacing w:after="0" w:line="240" w:lineRule="auto"/>
              <w:jc w:val="center"/>
              <w:rPr>
                <w:rFonts w:ascii="Calibri" w:eastAsia="Times New Roman" w:hAnsi="Calibri" w:cs="Calibri"/>
                <w:color w:val="FFFFFF" w:themeColor="background1"/>
                <w:sz w:val="18"/>
                <w:szCs w:val="18"/>
                <w:lang w:eastAsia="en-IN"/>
              </w:rPr>
            </w:pPr>
            <w:r>
              <w:rPr>
                <w:rFonts w:ascii="Calibri" w:eastAsia="Times New Roman" w:hAnsi="Calibri" w:cs="Calibri"/>
                <w:color w:val="FFFFFF" w:themeColor="background1"/>
                <w:sz w:val="18"/>
                <w:szCs w:val="18"/>
                <w:lang w:eastAsia="en-IN"/>
              </w:rPr>
              <w:t>Solid Epoxy Resin (</w:t>
            </w:r>
            <w:proofErr w:type="spellStart"/>
            <w:r>
              <w:rPr>
                <w:rFonts w:ascii="Calibri" w:eastAsia="Times New Roman" w:hAnsi="Calibri" w:cs="Calibri"/>
                <w:color w:val="FFFFFF" w:themeColor="background1"/>
                <w:sz w:val="18"/>
                <w:szCs w:val="18"/>
                <w:lang w:eastAsia="en-IN"/>
              </w:rPr>
              <w:t>Novolac</w:t>
            </w:r>
            <w:proofErr w:type="spellEnd"/>
            <w:r>
              <w:rPr>
                <w:rFonts w:ascii="Calibri" w:eastAsia="Times New Roman" w:hAnsi="Calibri" w:cs="Calibri"/>
                <w:color w:val="FFFFFF" w:themeColor="background1"/>
                <w:sz w:val="18"/>
                <w:szCs w:val="18"/>
                <w:lang w:eastAsia="en-IN"/>
              </w:rPr>
              <w:t>) Ex- Mumbai</w:t>
            </w:r>
          </w:p>
        </w:tc>
      </w:tr>
      <w:tr w:rsidR="003877F8" w:rsidRPr="007014D5" w14:paraId="28AEC2AC" w14:textId="3295BFC0" w:rsidTr="003877F8">
        <w:trPr>
          <w:trHeight w:val="318"/>
          <w:ins w:id="795" w:author="Hardik Malhotra" w:date="2021-12-01T20:42:00Z"/>
        </w:trPr>
        <w:tc>
          <w:tcPr>
            <w:tcW w:w="1028" w:type="dxa"/>
            <w:tcBorders>
              <w:top w:val="nil"/>
              <w:left w:val="single" w:sz="8" w:space="0" w:color="auto"/>
              <w:bottom w:val="single" w:sz="8" w:space="0" w:color="auto"/>
              <w:right w:val="nil"/>
            </w:tcBorders>
            <w:shd w:val="clear" w:color="auto" w:fill="auto"/>
            <w:noWrap/>
            <w:vAlign w:val="bottom"/>
            <w:hideMark/>
          </w:tcPr>
          <w:p w14:paraId="1D5B1BDE" w14:textId="77777777" w:rsidR="003877F8" w:rsidRPr="007014D5" w:rsidRDefault="003877F8" w:rsidP="001378E4">
            <w:pPr>
              <w:spacing w:after="0" w:line="240" w:lineRule="auto"/>
              <w:rPr>
                <w:ins w:id="796" w:author="Hardik Malhotra" w:date="2021-12-01T20:42:00Z"/>
                <w:rFonts w:ascii="Calibri" w:eastAsia="Times New Roman" w:hAnsi="Calibri" w:cs="Calibri"/>
                <w:color w:val="000000"/>
                <w:sz w:val="18"/>
                <w:szCs w:val="18"/>
                <w:lang w:eastAsia="en-IN"/>
                <w:rPrChange w:id="797" w:author="Neeshu Bhadauriya" w:date="2021-12-03T02:00:00Z">
                  <w:rPr>
                    <w:ins w:id="798" w:author="Hardik Malhotra" w:date="2021-12-01T20:42:00Z"/>
                    <w:rFonts w:ascii="Calibri" w:eastAsia="Times New Roman" w:hAnsi="Calibri" w:cs="Calibri"/>
                    <w:color w:val="000000"/>
                    <w:sz w:val="20"/>
                    <w:szCs w:val="20"/>
                    <w:lang w:eastAsia="en-IN"/>
                  </w:rPr>
                </w:rPrChange>
              </w:rPr>
            </w:pPr>
            <w:ins w:id="799" w:author="Hardik Malhotra" w:date="2021-12-01T20:42:00Z">
              <w:r w:rsidRPr="007014D5">
                <w:rPr>
                  <w:rFonts w:ascii="Calibri" w:eastAsia="Times New Roman" w:hAnsi="Calibri" w:cs="Calibri"/>
                  <w:color w:val="000000"/>
                  <w:sz w:val="18"/>
                  <w:szCs w:val="18"/>
                  <w:lang w:eastAsia="en-IN"/>
                  <w:rPrChange w:id="800" w:author="Neeshu Bhadauriya" w:date="2021-12-03T02:00:00Z">
                    <w:rPr>
                      <w:rFonts w:ascii="Calibri" w:eastAsia="Times New Roman" w:hAnsi="Calibri" w:cs="Calibri"/>
                      <w:color w:val="000000"/>
                      <w:sz w:val="20"/>
                      <w:szCs w:val="20"/>
                      <w:lang w:eastAsia="en-IN"/>
                    </w:rPr>
                  </w:rPrChange>
                </w:rPr>
                <w:t> </w:t>
              </w:r>
            </w:ins>
          </w:p>
        </w:tc>
        <w:tc>
          <w:tcPr>
            <w:tcW w:w="1906" w:type="dxa"/>
            <w:tcBorders>
              <w:top w:val="nil"/>
              <w:left w:val="nil"/>
              <w:bottom w:val="single" w:sz="8" w:space="0" w:color="auto"/>
              <w:right w:val="nil"/>
            </w:tcBorders>
            <w:shd w:val="clear" w:color="auto" w:fill="auto"/>
            <w:noWrap/>
            <w:vAlign w:val="bottom"/>
            <w:hideMark/>
          </w:tcPr>
          <w:p w14:paraId="4B48C759" w14:textId="77777777" w:rsidR="003877F8" w:rsidRPr="007014D5" w:rsidRDefault="003877F8" w:rsidP="001378E4">
            <w:pPr>
              <w:spacing w:after="0" w:line="240" w:lineRule="auto"/>
              <w:rPr>
                <w:ins w:id="801" w:author="Hardik Malhotra" w:date="2021-12-01T20:42:00Z"/>
                <w:rFonts w:ascii="Calibri" w:eastAsia="Times New Roman" w:hAnsi="Calibri" w:cs="Calibri"/>
                <w:color w:val="000000"/>
                <w:sz w:val="18"/>
                <w:szCs w:val="18"/>
                <w:lang w:eastAsia="en-IN"/>
                <w:rPrChange w:id="802" w:author="Neeshu Bhadauriya" w:date="2021-12-03T02:00:00Z">
                  <w:rPr>
                    <w:ins w:id="803" w:author="Hardik Malhotra" w:date="2021-12-01T20:42:00Z"/>
                    <w:rFonts w:ascii="Calibri" w:eastAsia="Times New Roman" w:hAnsi="Calibri" w:cs="Calibri"/>
                    <w:color w:val="000000"/>
                    <w:sz w:val="20"/>
                    <w:szCs w:val="20"/>
                    <w:lang w:eastAsia="en-IN"/>
                  </w:rPr>
                </w:rPrChange>
              </w:rPr>
            </w:pPr>
            <w:ins w:id="804" w:author="Hardik Malhotra" w:date="2021-12-01T20:42:00Z">
              <w:r w:rsidRPr="007014D5">
                <w:rPr>
                  <w:rFonts w:ascii="Calibri" w:eastAsia="Times New Roman" w:hAnsi="Calibri" w:cs="Calibri"/>
                  <w:color w:val="000000"/>
                  <w:sz w:val="18"/>
                  <w:szCs w:val="18"/>
                  <w:lang w:eastAsia="en-IN"/>
                  <w:rPrChange w:id="805" w:author="Neeshu Bhadauriya" w:date="2021-12-03T02:00:00Z">
                    <w:rPr>
                      <w:rFonts w:ascii="Calibri" w:eastAsia="Times New Roman" w:hAnsi="Calibri" w:cs="Calibri"/>
                      <w:color w:val="000000"/>
                      <w:sz w:val="20"/>
                      <w:szCs w:val="20"/>
                      <w:lang w:eastAsia="en-IN"/>
                    </w:rPr>
                  </w:rPrChange>
                </w:rPr>
                <w:t> </w:t>
              </w:r>
            </w:ins>
          </w:p>
        </w:tc>
        <w:tc>
          <w:tcPr>
            <w:tcW w:w="4286" w:type="dxa"/>
            <w:gridSpan w:val="3"/>
            <w:tcBorders>
              <w:top w:val="nil"/>
              <w:left w:val="single" w:sz="8" w:space="0" w:color="auto"/>
              <w:bottom w:val="single" w:sz="8" w:space="0" w:color="auto"/>
              <w:right w:val="single" w:sz="8" w:space="0" w:color="000000"/>
            </w:tcBorders>
            <w:shd w:val="clear" w:color="auto" w:fill="auto"/>
            <w:noWrap/>
            <w:vAlign w:val="bottom"/>
            <w:hideMark/>
          </w:tcPr>
          <w:p w14:paraId="421487E9" w14:textId="77777777" w:rsidR="003877F8" w:rsidRPr="007014D5" w:rsidRDefault="003877F8" w:rsidP="001378E4">
            <w:pPr>
              <w:spacing w:after="0" w:line="240" w:lineRule="auto"/>
              <w:jc w:val="center"/>
              <w:rPr>
                <w:ins w:id="806" w:author="Hardik Malhotra" w:date="2021-12-01T20:42:00Z"/>
                <w:rFonts w:ascii="Calibri" w:eastAsia="Times New Roman" w:hAnsi="Calibri" w:cs="Calibri"/>
                <w:color w:val="000000"/>
                <w:sz w:val="18"/>
                <w:szCs w:val="18"/>
                <w:lang w:eastAsia="en-IN"/>
                <w:rPrChange w:id="807" w:author="Neeshu Bhadauriya" w:date="2021-12-03T02:00:00Z">
                  <w:rPr>
                    <w:ins w:id="808" w:author="Hardik Malhotra" w:date="2021-12-01T20:42:00Z"/>
                    <w:rFonts w:ascii="Calibri" w:eastAsia="Times New Roman" w:hAnsi="Calibri" w:cs="Calibri"/>
                    <w:color w:val="000000"/>
                    <w:sz w:val="20"/>
                    <w:szCs w:val="20"/>
                    <w:lang w:eastAsia="en-IN"/>
                  </w:rPr>
                </w:rPrChange>
              </w:rPr>
            </w:pPr>
            <w:ins w:id="809" w:author="Hardik Malhotra" w:date="2021-12-01T20:42:00Z">
              <w:r w:rsidRPr="007014D5">
                <w:rPr>
                  <w:rFonts w:ascii="Calibri" w:eastAsia="Times New Roman" w:hAnsi="Calibri" w:cs="Calibri"/>
                  <w:color w:val="000000"/>
                  <w:sz w:val="18"/>
                  <w:szCs w:val="18"/>
                  <w:lang w:eastAsia="en-IN"/>
                  <w:rPrChange w:id="810" w:author="Neeshu Bhadauriya" w:date="2021-12-03T02:00:00Z">
                    <w:rPr>
                      <w:rFonts w:ascii="Calibri" w:eastAsia="Times New Roman" w:hAnsi="Calibri" w:cs="Calibri"/>
                      <w:color w:val="000000"/>
                      <w:sz w:val="20"/>
                      <w:szCs w:val="20"/>
                      <w:lang w:eastAsia="en-IN"/>
                    </w:rPr>
                  </w:rPrChange>
                </w:rPr>
                <w:t>Prices in USD/Tonne</w:t>
              </w:r>
            </w:ins>
          </w:p>
        </w:tc>
        <w:tc>
          <w:tcPr>
            <w:tcW w:w="1465" w:type="dxa"/>
            <w:tcBorders>
              <w:top w:val="nil"/>
              <w:left w:val="single" w:sz="8" w:space="0" w:color="auto"/>
              <w:bottom w:val="single" w:sz="8" w:space="0" w:color="auto"/>
              <w:right w:val="single" w:sz="8" w:space="0" w:color="000000"/>
            </w:tcBorders>
          </w:tcPr>
          <w:p w14:paraId="46F43924" w14:textId="77777777" w:rsidR="003877F8" w:rsidRPr="007014D5" w:rsidRDefault="003877F8" w:rsidP="001378E4">
            <w:pPr>
              <w:spacing w:after="0" w:line="240" w:lineRule="auto"/>
              <w:jc w:val="center"/>
              <w:rPr>
                <w:rFonts w:ascii="Calibri" w:eastAsia="Times New Roman" w:hAnsi="Calibri" w:cs="Calibri"/>
                <w:color w:val="000000"/>
                <w:sz w:val="18"/>
                <w:szCs w:val="18"/>
                <w:lang w:eastAsia="en-IN"/>
              </w:rPr>
            </w:pPr>
          </w:p>
        </w:tc>
        <w:tc>
          <w:tcPr>
            <w:tcW w:w="1465" w:type="dxa"/>
            <w:tcBorders>
              <w:top w:val="nil"/>
              <w:left w:val="single" w:sz="8" w:space="0" w:color="auto"/>
              <w:bottom w:val="single" w:sz="8" w:space="0" w:color="auto"/>
              <w:right w:val="single" w:sz="8" w:space="0" w:color="000000"/>
            </w:tcBorders>
          </w:tcPr>
          <w:p w14:paraId="35EA07E9" w14:textId="77777777" w:rsidR="003877F8" w:rsidRPr="007014D5" w:rsidRDefault="003877F8" w:rsidP="001378E4">
            <w:pPr>
              <w:spacing w:after="0" w:line="240" w:lineRule="auto"/>
              <w:jc w:val="center"/>
              <w:rPr>
                <w:rFonts w:ascii="Calibri" w:eastAsia="Times New Roman" w:hAnsi="Calibri" w:cs="Calibri"/>
                <w:color w:val="000000"/>
                <w:sz w:val="18"/>
                <w:szCs w:val="18"/>
                <w:lang w:eastAsia="en-IN"/>
              </w:rPr>
            </w:pPr>
          </w:p>
        </w:tc>
      </w:tr>
      <w:tr w:rsidR="003877F8" w:rsidRPr="007014D5" w:rsidDel="007014D5" w14:paraId="56647EF2" w14:textId="77777777" w:rsidTr="003877F8">
        <w:trPr>
          <w:trHeight w:val="303"/>
          <w:ins w:id="811" w:author="Hardik Malhotra" w:date="2021-12-01T20:42:00Z"/>
          <w:del w:id="812" w:author="Neeshu Bhadauriya" w:date="2021-12-03T02:01: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36F0FD5" w14:textId="77777777" w:rsidR="003877F8" w:rsidRPr="007014D5" w:rsidDel="007014D5" w:rsidRDefault="003877F8" w:rsidP="001378E4">
            <w:pPr>
              <w:spacing w:after="0" w:line="240" w:lineRule="auto"/>
              <w:jc w:val="center"/>
              <w:rPr>
                <w:ins w:id="813" w:author="Hardik Malhotra" w:date="2021-12-01T20:42:00Z"/>
                <w:del w:id="814" w:author="Neeshu Bhadauriya" w:date="2021-12-03T02:01:00Z"/>
                <w:rFonts w:ascii="Times New Roman" w:eastAsia="Times New Roman" w:hAnsi="Times New Roman" w:cs="Times New Roman"/>
                <w:color w:val="000000"/>
                <w:sz w:val="18"/>
                <w:szCs w:val="18"/>
                <w:lang w:eastAsia="en-IN"/>
                <w:rPrChange w:id="815" w:author="Neeshu Bhadauriya" w:date="2021-12-03T02:00:00Z">
                  <w:rPr>
                    <w:ins w:id="816" w:author="Hardik Malhotra" w:date="2021-12-01T20:42:00Z"/>
                    <w:del w:id="817" w:author="Neeshu Bhadauriya" w:date="2021-12-03T02:01:00Z"/>
                    <w:rFonts w:ascii="Times New Roman" w:eastAsia="Times New Roman" w:hAnsi="Times New Roman" w:cs="Times New Roman"/>
                    <w:color w:val="000000"/>
                    <w:sz w:val="20"/>
                    <w:szCs w:val="20"/>
                    <w:lang w:eastAsia="en-IN"/>
                  </w:rPr>
                </w:rPrChange>
              </w:rPr>
            </w:pPr>
            <w:ins w:id="818" w:author="Hardik Malhotra" w:date="2021-12-01T20:42:00Z">
              <w:del w:id="819" w:author="Neeshu Bhadauriya" w:date="2021-12-03T02:01:00Z">
                <w:r w:rsidRPr="007014D5" w:rsidDel="007014D5">
                  <w:rPr>
                    <w:rFonts w:ascii="Times New Roman" w:eastAsia="Times New Roman" w:hAnsi="Times New Roman" w:cs="Times New Roman"/>
                    <w:color w:val="000000"/>
                    <w:sz w:val="18"/>
                    <w:szCs w:val="18"/>
                    <w:lang w:eastAsia="en-IN"/>
                    <w:rPrChange w:id="820" w:author="Neeshu Bhadauriya" w:date="2021-12-03T02:00:00Z">
                      <w:rPr>
                        <w:rFonts w:ascii="Times New Roman" w:eastAsia="Times New Roman" w:hAnsi="Times New Roman" w:cs="Times New Roman"/>
                        <w:color w:val="000000"/>
                        <w:sz w:val="20"/>
                        <w:szCs w:val="20"/>
                        <w:lang w:eastAsia="en-IN"/>
                      </w:rPr>
                    </w:rPrChange>
                  </w:rPr>
                  <w:delText>2018</w:delText>
                </w:r>
              </w:del>
            </w:ins>
          </w:p>
        </w:tc>
        <w:tc>
          <w:tcPr>
            <w:tcW w:w="1906" w:type="dxa"/>
            <w:tcBorders>
              <w:top w:val="nil"/>
              <w:left w:val="nil"/>
              <w:bottom w:val="single" w:sz="4" w:space="0" w:color="auto"/>
              <w:right w:val="single" w:sz="4" w:space="0" w:color="auto"/>
            </w:tcBorders>
            <w:shd w:val="clear" w:color="auto" w:fill="auto"/>
            <w:noWrap/>
            <w:vAlign w:val="center"/>
            <w:hideMark/>
          </w:tcPr>
          <w:p w14:paraId="66BF45EE" w14:textId="77777777" w:rsidR="003877F8" w:rsidRPr="007014D5" w:rsidDel="007014D5" w:rsidRDefault="003877F8" w:rsidP="001378E4">
            <w:pPr>
              <w:spacing w:after="0" w:line="240" w:lineRule="auto"/>
              <w:jc w:val="center"/>
              <w:rPr>
                <w:ins w:id="821" w:author="Hardik Malhotra" w:date="2021-12-01T20:42:00Z"/>
                <w:del w:id="822" w:author="Neeshu Bhadauriya" w:date="2021-12-03T02:01:00Z"/>
                <w:rFonts w:ascii="Times New Roman" w:eastAsia="Times New Roman" w:hAnsi="Times New Roman" w:cs="Times New Roman"/>
                <w:color w:val="000000"/>
                <w:sz w:val="18"/>
                <w:szCs w:val="18"/>
                <w:lang w:eastAsia="en-IN"/>
                <w:rPrChange w:id="823" w:author="Neeshu Bhadauriya" w:date="2021-12-03T02:00:00Z">
                  <w:rPr>
                    <w:ins w:id="824" w:author="Hardik Malhotra" w:date="2021-12-01T20:42:00Z"/>
                    <w:del w:id="825" w:author="Neeshu Bhadauriya" w:date="2021-12-03T02:01:00Z"/>
                    <w:rFonts w:ascii="Times New Roman" w:eastAsia="Times New Roman" w:hAnsi="Times New Roman" w:cs="Times New Roman"/>
                    <w:color w:val="000000"/>
                    <w:sz w:val="20"/>
                    <w:szCs w:val="20"/>
                    <w:lang w:eastAsia="en-IN"/>
                  </w:rPr>
                </w:rPrChange>
              </w:rPr>
            </w:pPr>
            <w:ins w:id="826" w:author="Hardik Malhotra" w:date="2021-12-01T20:42:00Z">
              <w:del w:id="827" w:author="Neeshu Bhadauriya" w:date="2021-12-03T02:01:00Z">
                <w:r w:rsidRPr="007014D5" w:rsidDel="007014D5">
                  <w:rPr>
                    <w:rFonts w:ascii="Times New Roman" w:eastAsia="Times New Roman" w:hAnsi="Times New Roman" w:cs="Times New Roman"/>
                    <w:color w:val="000000"/>
                    <w:sz w:val="18"/>
                    <w:szCs w:val="18"/>
                    <w:lang w:eastAsia="en-IN"/>
                    <w:rPrChange w:id="828" w:author="Neeshu Bhadauriya" w:date="2021-12-03T02:00:00Z">
                      <w:rPr>
                        <w:rFonts w:ascii="Times New Roman" w:eastAsia="Times New Roman" w:hAnsi="Times New Roman" w:cs="Times New Roman"/>
                        <w:color w:val="000000"/>
                        <w:sz w:val="20"/>
                        <w:szCs w:val="20"/>
                        <w:lang w:eastAsia="en-IN"/>
                      </w:rPr>
                    </w:rPrChange>
                  </w:rPr>
                  <w:delText>July</w:delText>
                </w:r>
              </w:del>
            </w:ins>
          </w:p>
        </w:tc>
        <w:tc>
          <w:tcPr>
            <w:tcW w:w="1451" w:type="dxa"/>
            <w:tcBorders>
              <w:top w:val="nil"/>
              <w:left w:val="nil"/>
              <w:bottom w:val="single" w:sz="4" w:space="0" w:color="auto"/>
              <w:right w:val="single" w:sz="4" w:space="0" w:color="auto"/>
            </w:tcBorders>
            <w:shd w:val="clear" w:color="auto" w:fill="auto"/>
            <w:noWrap/>
            <w:vAlign w:val="center"/>
            <w:hideMark/>
          </w:tcPr>
          <w:p w14:paraId="52EA9659" w14:textId="77777777" w:rsidR="003877F8" w:rsidRPr="007014D5" w:rsidDel="007014D5" w:rsidRDefault="003877F8" w:rsidP="001378E4">
            <w:pPr>
              <w:spacing w:after="0" w:line="240" w:lineRule="auto"/>
              <w:jc w:val="center"/>
              <w:rPr>
                <w:ins w:id="829" w:author="Hardik Malhotra" w:date="2021-12-01T20:42:00Z"/>
                <w:del w:id="830" w:author="Neeshu Bhadauriya" w:date="2021-12-03T02:01:00Z"/>
                <w:rFonts w:ascii="Times New Roman" w:eastAsia="Times New Roman" w:hAnsi="Times New Roman" w:cs="Times New Roman"/>
                <w:color w:val="000000"/>
                <w:sz w:val="18"/>
                <w:szCs w:val="18"/>
                <w:lang w:eastAsia="en-IN"/>
                <w:rPrChange w:id="831" w:author="Neeshu Bhadauriya" w:date="2021-12-03T02:00:00Z">
                  <w:rPr>
                    <w:ins w:id="832" w:author="Hardik Malhotra" w:date="2021-12-01T20:42:00Z"/>
                    <w:del w:id="833" w:author="Neeshu Bhadauriya" w:date="2021-12-03T02:01:00Z"/>
                    <w:rFonts w:ascii="Times New Roman" w:eastAsia="Times New Roman" w:hAnsi="Times New Roman" w:cs="Times New Roman"/>
                    <w:color w:val="000000"/>
                    <w:sz w:val="20"/>
                    <w:szCs w:val="20"/>
                    <w:lang w:eastAsia="en-IN"/>
                  </w:rPr>
                </w:rPrChange>
              </w:rPr>
            </w:pPr>
            <w:ins w:id="834" w:author="Hardik Malhotra" w:date="2021-12-01T20:42:00Z">
              <w:del w:id="835" w:author="Neeshu Bhadauriya" w:date="2021-12-03T02:01:00Z">
                <w:r w:rsidRPr="007014D5" w:rsidDel="007014D5">
                  <w:rPr>
                    <w:rFonts w:ascii="Times New Roman" w:eastAsia="Times New Roman" w:hAnsi="Times New Roman" w:cs="Times New Roman"/>
                    <w:color w:val="000000"/>
                    <w:sz w:val="18"/>
                    <w:szCs w:val="18"/>
                    <w:lang w:eastAsia="en-IN"/>
                    <w:rPrChange w:id="836" w:author="Neeshu Bhadauriya" w:date="2021-12-03T02:00:00Z">
                      <w:rPr>
                        <w:rFonts w:ascii="Times New Roman" w:eastAsia="Times New Roman" w:hAnsi="Times New Roman" w:cs="Times New Roman"/>
                        <w:color w:val="000000"/>
                        <w:sz w:val="20"/>
                        <w:szCs w:val="20"/>
                        <w:lang w:eastAsia="en-IN"/>
                      </w:rPr>
                    </w:rPrChange>
                  </w:rPr>
                  <w:delText>1095.81</w:delText>
                </w:r>
              </w:del>
            </w:ins>
          </w:p>
        </w:tc>
        <w:tc>
          <w:tcPr>
            <w:tcW w:w="1417" w:type="dxa"/>
            <w:tcBorders>
              <w:top w:val="nil"/>
              <w:left w:val="nil"/>
              <w:bottom w:val="single" w:sz="4" w:space="0" w:color="auto"/>
              <w:right w:val="single" w:sz="4" w:space="0" w:color="auto"/>
            </w:tcBorders>
            <w:shd w:val="clear" w:color="auto" w:fill="auto"/>
            <w:noWrap/>
            <w:vAlign w:val="center"/>
            <w:hideMark/>
          </w:tcPr>
          <w:p w14:paraId="0C96BAD6" w14:textId="77777777" w:rsidR="003877F8" w:rsidRPr="007014D5" w:rsidDel="007014D5" w:rsidRDefault="003877F8" w:rsidP="001378E4">
            <w:pPr>
              <w:spacing w:after="0" w:line="240" w:lineRule="auto"/>
              <w:jc w:val="center"/>
              <w:rPr>
                <w:ins w:id="837" w:author="Hardik Malhotra" w:date="2021-12-01T20:42:00Z"/>
                <w:del w:id="838" w:author="Neeshu Bhadauriya" w:date="2021-12-03T02:01:00Z"/>
                <w:rFonts w:ascii="Times New Roman" w:eastAsia="Times New Roman" w:hAnsi="Times New Roman" w:cs="Times New Roman"/>
                <w:color w:val="000000"/>
                <w:sz w:val="18"/>
                <w:szCs w:val="18"/>
                <w:lang w:eastAsia="en-IN"/>
                <w:rPrChange w:id="839" w:author="Neeshu Bhadauriya" w:date="2021-12-03T02:00:00Z">
                  <w:rPr>
                    <w:ins w:id="840" w:author="Hardik Malhotra" w:date="2021-12-01T20:42:00Z"/>
                    <w:del w:id="841" w:author="Neeshu Bhadauriya" w:date="2021-12-03T02:01:00Z"/>
                    <w:rFonts w:ascii="Times New Roman" w:eastAsia="Times New Roman" w:hAnsi="Times New Roman" w:cs="Times New Roman"/>
                    <w:color w:val="000000"/>
                    <w:sz w:val="20"/>
                    <w:szCs w:val="20"/>
                    <w:lang w:eastAsia="en-IN"/>
                  </w:rPr>
                </w:rPrChange>
              </w:rPr>
            </w:pPr>
            <w:ins w:id="842" w:author="Hardik Malhotra" w:date="2021-12-01T20:42:00Z">
              <w:del w:id="843" w:author="Neeshu Bhadauriya" w:date="2021-12-03T02:01:00Z">
                <w:r w:rsidRPr="007014D5" w:rsidDel="007014D5">
                  <w:rPr>
                    <w:rFonts w:ascii="Times New Roman" w:eastAsia="Times New Roman" w:hAnsi="Times New Roman" w:cs="Times New Roman"/>
                    <w:color w:val="000000"/>
                    <w:sz w:val="18"/>
                    <w:szCs w:val="18"/>
                    <w:lang w:eastAsia="en-IN"/>
                    <w:rPrChange w:id="844" w:author="Neeshu Bhadauriya" w:date="2021-12-03T02:00:00Z">
                      <w:rPr>
                        <w:rFonts w:ascii="Times New Roman" w:eastAsia="Times New Roman" w:hAnsi="Times New Roman" w:cs="Times New Roman"/>
                        <w:color w:val="000000"/>
                        <w:sz w:val="20"/>
                        <w:szCs w:val="20"/>
                        <w:lang w:eastAsia="en-IN"/>
                      </w:rPr>
                    </w:rPrChange>
                  </w:rPr>
                  <w:delText>1839.45</w:delText>
                </w:r>
              </w:del>
            </w:ins>
          </w:p>
        </w:tc>
        <w:tc>
          <w:tcPr>
            <w:tcW w:w="1418" w:type="dxa"/>
            <w:tcBorders>
              <w:top w:val="nil"/>
              <w:left w:val="nil"/>
              <w:bottom w:val="single" w:sz="4" w:space="0" w:color="auto"/>
              <w:right w:val="single" w:sz="8" w:space="0" w:color="auto"/>
            </w:tcBorders>
            <w:shd w:val="clear" w:color="auto" w:fill="auto"/>
            <w:noWrap/>
            <w:vAlign w:val="center"/>
            <w:hideMark/>
          </w:tcPr>
          <w:p w14:paraId="0D8A69CE" w14:textId="77777777" w:rsidR="003877F8" w:rsidRPr="007014D5" w:rsidDel="007014D5" w:rsidRDefault="003877F8" w:rsidP="001378E4">
            <w:pPr>
              <w:spacing w:after="0" w:line="240" w:lineRule="auto"/>
              <w:jc w:val="center"/>
              <w:rPr>
                <w:ins w:id="845" w:author="Hardik Malhotra" w:date="2021-12-01T20:42:00Z"/>
                <w:del w:id="846" w:author="Neeshu Bhadauriya" w:date="2021-12-03T02:01:00Z"/>
                <w:rFonts w:ascii="Times New Roman" w:eastAsia="Times New Roman" w:hAnsi="Times New Roman" w:cs="Times New Roman"/>
                <w:color w:val="000000"/>
                <w:sz w:val="18"/>
                <w:szCs w:val="18"/>
                <w:lang w:eastAsia="en-IN"/>
                <w:rPrChange w:id="847" w:author="Neeshu Bhadauriya" w:date="2021-12-03T02:00:00Z">
                  <w:rPr>
                    <w:ins w:id="848" w:author="Hardik Malhotra" w:date="2021-12-01T20:42:00Z"/>
                    <w:del w:id="849" w:author="Neeshu Bhadauriya" w:date="2021-12-03T02:01:00Z"/>
                    <w:rFonts w:ascii="Times New Roman" w:eastAsia="Times New Roman" w:hAnsi="Times New Roman" w:cs="Times New Roman"/>
                    <w:color w:val="000000"/>
                    <w:sz w:val="20"/>
                    <w:szCs w:val="20"/>
                    <w:lang w:eastAsia="en-IN"/>
                  </w:rPr>
                </w:rPrChange>
              </w:rPr>
            </w:pPr>
            <w:ins w:id="850" w:author="Hardik Malhotra" w:date="2021-12-01T20:42:00Z">
              <w:del w:id="851" w:author="Neeshu Bhadauriya" w:date="2021-12-03T02:01:00Z">
                <w:r w:rsidRPr="007014D5" w:rsidDel="007014D5">
                  <w:rPr>
                    <w:rFonts w:ascii="Times New Roman" w:eastAsia="Times New Roman" w:hAnsi="Times New Roman" w:cs="Times New Roman"/>
                    <w:color w:val="000000"/>
                    <w:sz w:val="18"/>
                    <w:szCs w:val="18"/>
                    <w:lang w:eastAsia="en-IN"/>
                    <w:rPrChange w:id="852" w:author="Neeshu Bhadauriya" w:date="2021-12-03T02:00:00Z">
                      <w:rPr>
                        <w:rFonts w:ascii="Times New Roman" w:eastAsia="Times New Roman" w:hAnsi="Times New Roman" w:cs="Times New Roman"/>
                        <w:color w:val="000000"/>
                        <w:sz w:val="20"/>
                        <w:szCs w:val="20"/>
                        <w:lang w:eastAsia="en-IN"/>
                      </w:rPr>
                    </w:rPrChange>
                  </w:rPr>
                  <w:delText>429.30</w:delText>
                </w:r>
              </w:del>
            </w:ins>
          </w:p>
        </w:tc>
        <w:tc>
          <w:tcPr>
            <w:tcW w:w="1465" w:type="dxa"/>
            <w:tcBorders>
              <w:top w:val="nil"/>
              <w:left w:val="nil"/>
              <w:bottom w:val="single" w:sz="4" w:space="0" w:color="auto"/>
              <w:right w:val="single" w:sz="8" w:space="0" w:color="auto"/>
            </w:tcBorders>
          </w:tcPr>
          <w:p w14:paraId="2F5081C3"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c>
          <w:tcPr>
            <w:tcW w:w="1465" w:type="dxa"/>
            <w:tcBorders>
              <w:top w:val="nil"/>
              <w:left w:val="nil"/>
              <w:bottom w:val="single" w:sz="4" w:space="0" w:color="auto"/>
              <w:right w:val="single" w:sz="8" w:space="0" w:color="auto"/>
            </w:tcBorders>
          </w:tcPr>
          <w:p w14:paraId="65AA6EAB"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r>
      <w:tr w:rsidR="003877F8" w:rsidRPr="007014D5" w:rsidDel="007014D5" w14:paraId="60FC43F5" w14:textId="77777777" w:rsidTr="003877F8">
        <w:trPr>
          <w:trHeight w:val="303"/>
          <w:ins w:id="853" w:author="Hardik Malhotra" w:date="2021-12-01T20:42:00Z"/>
          <w:del w:id="854" w:author="Neeshu Bhadauriya" w:date="2021-12-03T02:01: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8D5F4BB" w14:textId="77777777" w:rsidR="003877F8" w:rsidRPr="007014D5" w:rsidDel="007014D5" w:rsidRDefault="003877F8" w:rsidP="001378E4">
            <w:pPr>
              <w:spacing w:after="0" w:line="240" w:lineRule="auto"/>
              <w:jc w:val="center"/>
              <w:rPr>
                <w:ins w:id="855" w:author="Hardik Malhotra" w:date="2021-12-01T20:42:00Z"/>
                <w:del w:id="856" w:author="Neeshu Bhadauriya" w:date="2021-12-03T02:01:00Z"/>
                <w:rFonts w:ascii="Times New Roman" w:eastAsia="Times New Roman" w:hAnsi="Times New Roman" w:cs="Times New Roman"/>
                <w:color w:val="000000"/>
                <w:sz w:val="18"/>
                <w:szCs w:val="18"/>
                <w:lang w:eastAsia="en-IN"/>
                <w:rPrChange w:id="857" w:author="Neeshu Bhadauriya" w:date="2021-12-03T02:00:00Z">
                  <w:rPr>
                    <w:ins w:id="858" w:author="Hardik Malhotra" w:date="2021-12-01T20:42:00Z"/>
                    <w:del w:id="859" w:author="Neeshu Bhadauriya" w:date="2021-12-03T02:01:00Z"/>
                    <w:rFonts w:ascii="Times New Roman" w:eastAsia="Times New Roman" w:hAnsi="Times New Roman" w:cs="Times New Roman"/>
                    <w:color w:val="000000"/>
                    <w:sz w:val="20"/>
                    <w:szCs w:val="20"/>
                    <w:lang w:eastAsia="en-IN"/>
                  </w:rPr>
                </w:rPrChange>
              </w:rPr>
            </w:pPr>
            <w:ins w:id="860" w:author="Hardik Malhotra" w:date="2021-12-01T20:42:00Z">
              <w:del w:id="861" w:author="Neeshu Bhadauriya" w:date="2021-12-03T02:01:00Z">
                <w:r w:rsidRPr="007014D5" w:rsidDel="007014D5">
                  <w:rPr>
                    <w:rFonts w:ascii="Times New Roman" w:eastAsia="Times New Roman" w:hAnsi="Times New Roman" w:cs="Times New Roman"/>
                    <w:color w:val="000000"/>
                    <w:sz w:val="18"/>
                    <w:szCs w:val="18"/>
                    <w:lang w:eastAsia="en-IN"/>
                    <w:rPrChange w:id="862" w:author="Neeshu Bhadauriya" w:date="2021-12-03T02:00:00Z">
                      <w:rPr>
                        <w:rFonts w:ascii="Times New Roman" w:eastAsia="Times New Roman" w:hAnsi="Times New Roman" w:cs="Times New Roman"/>
                        <w:color w:val="000000"/>
                        <w:sz w:val="20"/>
                        <w:szCs w:val="20"/>
                        <w:lang w:eastAsia="en-IN"/>
                      </w:rPr>
                    </w:rPrChange>
                  </w:rPr>
                  <w:delText>2018</w:delText>
                </w:r>
              </w:del>
            </w:ins>
          </w:p>
        </w:tc>
        <w:tc>
          <w:tcPr>
            <w:tcW w:w="1906" w:type="dxa"/>
            <w:tcBorders>
              <w:top w:val="nil"/>
              <w:left w:val="nil"/>
              <w:bottom w:val="single" w:sz="4" w:space="0" w:color="auto"/>
              <w:right w:val="single" w:sz="4" w:space="0" w:color="auto"/>
            </w:tcBorders>
            <w:shd w:val="clear" w:color="auto" w:fill="auto"/>
            <w:noWrap/>
            <w:vAlign w:val="center"/>
            <w:hideMark/>
          </w:tcPr>
          <w:p w14:paraId="631A61FA" w14:textId="77777777" w:rsidR="003877F8" w:rsidRPr="007014D5" w:rsidDel="007014D5" w:rsidRDefault="003877F8" w:rsidP="001378E4">
            <w:pPr>
              <w:spacing w:after="0" w:line="240" w:lineRule="auto"/>
              <w:jc w:val="center"/>
              <w:rPr>
                <w:ins w:id="863" w:author="Hardik Malhotra" w:date="2021-12-01T20:42:00Z"/>
                <w:del w:id="864" w:author="Neeshu Bhadauriya" w:date="2021-12-03T02:01:00Z"/>
                <w:rFonts w:ascii="Times New Roman" w:eastAsia="Times New Roman" w:hAnsi="Times New Roman" w:cs="Times New Roman"/>
                <w:color w:val="000000"/>
                <w:sz w:val="18"/>
                <w:szCs w:val="18"/>
                <w:lang w:eastAsia="en-IN"/>
                <w:rPrChange w:id="865" w:author="Neeshu Bhadauriya" w:date="2021-12-03T02:00:00Z">
                  <w:rPr>
                    <w:ins w:id="866" w:author="Hardik Malhotra" w:date="2021-12-01T20:42:00Z"/>
                    <w:del w:id="867" w:author="Neeshu Bhadauriya" w:date="2021-12-03T02:01:00Z"/>
                    <w:rFonts w:ascii="Times New Roman" w:eastAsia="Times New Roman" w:hAnsi="Times New Roman" w:cs="Times New Roman"/>
                    <w:color w:val="000000"/>
                    <w:sz w:val="20"/>
                    <w:szCs w:val="20"/>
                    <w:lang w:eastAsia="en-IN"/>
                  </w:rPr>
                </w:rPrChange>
              </w:rPr>
            </w:pPr>
            <w:ins w:id="868" w:author="Hardik Malhotra" w:date="2021-12-01T20:42:00Z">
              <w:del w:id="869" w:author="Neeshu Bhadauriya" w:date="2021-12-03T02:01:00Z">
                <w:r w:rsidRPr="007014D5" w:rsidDel="007014D5">
                  <w:rPr>
                    <w:rFonts w:ascii="Times New Roman" w:eastAsia="Times New Roman" w:hAnsi="Times New Roman" w:cs="Times New Roman"/>
                    <w:color w:val="000000"/>
                    <w:sz w:val="18"/>
                    <w:szCs w:val="18"/>
                    <w:lang w:eastAsia="en-IN"/>
                    <w:rPrChange w:id="870" w:author="Neeshu Bhadauriya" w:date="2021-12-03T02:00:00Z">
                      <w:rPr>
                        <w:rFonts w:ascii="Times New Roman" w:eastAsia="Times New Roman" w:hAnsi="Times New Roman" w:cs="Times New Roman"/>
                        <w:color w:val="000000"/>
                        <w:sz w:val="20"/>
                        <w:szCs w:val="20"/>
                        <w:lang w:eastAsia="en-IN"/>
                      </w:rPr>
                    </w:rPrChange>
                  </w:rPr>
                  <w:delText>August</w:delText>
                </w:r>
              </w:del>
            </w:ins>
          </w:p>
        </w:tc>
        <w:tc>
          <w:tcPr>
            <w:tcW w:w="1451" w:type="dxa"/>
            <w:tcBorders>
              <w:top w:val="nil"/>
              <w:left w:val="nil"/>
              <w:bottom w:val="single" w:sz="4" w:space="0" w:color="auto"/>
              <w:right w:val="single" w:sz="4" w:space="0" w:color="auto"/>
            </w:tcBorders>
            <w:shd w:val="clear" w:color="auto" w:fill="auto"/>
            <w:noWrap/>
            <w:vAlign w:val="center"/>
            <w:hideMark/>
          </w:tcPr>
          <w:p w14:paraId="062DAEEE" w14:textId="77777777" w:rsidR="003877F8" w:rsidRPr="007014D5" w:rsidDel="007014D5" w:rsidRDefault="003877F8" w:rsidP="001378E4">
            <w:pPr>
              <w:spacing w:after="0" w:line="240" w:lineRule="auto"/>
              <w:jc w:val="center"/>
              <w:rPr>
                <w:ins w:id="871" w:author="Hardik Malhotra" w:date="2021-12-01T20:42:00Z"/>
                <w:del w:id="872" w:author="Neeshu Bhadauriya" w:date="2021-12-03T02:01:00Z"/>
                <w:rFonts w:ascii="Times New Roman" w:eastAsia="Times New Roman" w:hAnsi="Times New Roman" w:cs="Times New Roman"/>
                <w:color w:val="000000"/>
                <w:sz w:val="18"/>
                <w:szCs w:val="18"/>
                <w:lang w:eastAsia="en-IN"/>
                <w:rPrChange w:id="873" w:author="Neeshu Bhadauriya" w:date="2021-12-03T02:00:00Z">
                  <w:rPr>
                    <w:ins w:id="874" w:author="Hardik Malhotra" w:date="2021-12-01T20:42:00Z"/>
                    <w:del w:id="875" w:author="Neeshu Bhadauriya" w:date="2021-12-03T02:01:00Z"/>
                    <w:rFonts w:ascii="Times New Roman" w:eastAsia="Times New Roman" w:hAnsi="Times New Roman" w:cs="Times New Roman"/>
                    <w:color w:val="000000"/>
                    <w:sz w:val="20"/>
                    <w:szCs w:val="20"/>
                    <w:lang w:eastAsia="en-IN"/>
                  </w:rPr>
                </w:rPrChange>
              </w:rPr>
            </w:pPr>
            <w:ins w:id="876" w:author="Hardik Malhotra" w:date="2021-12-01T20:42:00Z">
              <w:del w:id="877" w:author="Neeshu Bhadauriya" w:date="2021-12-03T02:01:00Z">
                <w:r w:rsidRPr="007014D5" w:rsidDel="007014D5">
                  <w:rPr>
                    <w:rFonts w:ascii="Times New Roman" w:eastAsia="Times New Roman" w:hAnsi="Times New Roman" w:cs="Times New Roman"/>
                    <w:color w:val="000000"/>
                    <w:sz w:val="18"/>
                    <w:szCs w:val="18"/>
                    <w:lang w:eastAsia="en-IN"/>
                    <w:rPrChange w:id="878" w:author="Neeshu Bhadauriya" w:date="2021-12-03T02:00:00Z">
                      <w:rPr>
                        <w:rFonts w:ascii="Times New Roman" w:eastAsia="Times New Roman" w:hAnsi="Times New Roman" w:cs="Times New Roman"/>
                        <w:color w:val="000000"/>
                        <w:sz w:val="20"/>
                        <w:szCs w:val="20"/>
                        <w:lang w:eastAsia="en-IN"/>
                      </w:rPr>
                    </w:rPrChange>
                  </w:rPr>
                  <w:delText>1102.10</w:delText>
                </w:r>
              </w:del>
            </w:ins>
          </w:p>
        </w:tc>
        <w:tc>
          <w:tcPr>
            <w:tcW w:w="1417" w:type="dxa"/>
            <w:tcBorders>
              <w:top w:val="nil"/>
              <w:left w:val="nil"/>
              <w:bottom w:val="single" w:sz="4" w:space="0" w:color="auto"/>
              <w:right w:val="single" w:sz="4" w:space="0" w:color="auto"/>
            </w:tcBorders>
            <w:shd w:val="clear" w:color="auto" w:fill="auto"/>
            <w:noWrap/>
            <w:vAlign w:val="center"/>
            <w:hideMark/>
          </w:tcPr>
          <w:p w14:paraId="219CA4A6" w14:textId="77777777" w:rsidR="003877F8" w:rsidRPr="007014D5" w:rsidDel="007014D5" w:rsidRDefault="003877F8" w:rsidP="001378E4">
            <w:pPr>
              <w:spacing w:after="0" w:line="240" w:lineRule="auto"/>
              <w:jc w:val="center"/>
              <w:rPr>
                <w:ins w:id="879" w:author="Hardik Malhotra" w:date="2021-12-01T20:42:00Z"/>
                <w:del w:id="880" w:author="Neeshu Bhadauriya" w:date="2021-12-03T02:01:00Z"/>
                <w:rFonts w:ascii="Times New Roman" w:eastAsia="Times New Roman" w:hAnsi="Times New Roman" w:cs="Times New Roman"/>
                <w:color w:val="000000"/>
                <w:sz w:val="18"/>
                <w:szCs w:val="18"/>
                <w:lang w:eastAsia="en-IN"/>
                <w:rPrChange w:id="881" w:author="Neeshu Bhadauriya" w:date="2021-12-03T02:00:00Z">
                  <w:rPr>
                    <w:ins w:id="882" w:author="Hardik Malhotra" w:date="2021-12-01T20:42:00Z"/>
                    <w:del w:id="883" w:author="Neeshu Bhadauriya" w:date="2021-12-03T02:01:00Z"/>
                    <w:rFonts w:ascii="Times New Roman" w:eastAsia="Times New Roman" w:hAnsi="Times New Roman" w:cs="Times New Roman"/>
                    <w:color w:val="000000"/>
                    <w:sz w:val="20"/>
                    <w:szCs w:val="20"/>
                    <w:lang w:eastAsia="en-IN"/>
                  </w:rPr>
                </w:rPrChange>
              </w:rPr>
            </w:pPr>
            <w:ins w:id="884" w:author="Hardik Malhotra" w:date="2021-12-01T20:42:00Z">
              <w:del w:id="885" w:author="Neeshu Bhadauriya" w:date="2021-12-03T02:01:00Z">
                <w:r w:rsidRPr="007014D5" w:rsidDel="007014D5">
                  <w:rPr>
                    <w:rFonts w:ascii="Times New Roman" w:eastAsia="Times New Roman" w:hAnsi="Times New Roman" w:cs="Times New Roman"/>
                    <w:color w:val="000000"/>
                    <w:sz w:val="18"/>
                    <w:szCs w:val="18"/>
                    <w:lang w:eastAsia="en-IN"/>
                    <w:rPrChange w:id="886" w:author="Neeshu Bhadauriya" w:date="2021-12-03T02:00:00Z">
                      <w:rPr>
                        <w:rFonts w:ascii="Times New Roman" w:eastAsia="Times New Roman" w:hAnsi="Times New Roman" w:cs="Times New Roman"/>
                        <w:color w:val="000000"/>
                        <w:sz w:val="20"/>
                        <w:szCs w:val="20"/>
                        <w:lang w:eastAsia="en-IN"/>
                      </w:rPr>
                    </w:rPrChange>
                  </w:rPr>
                  <w:delText>1792.08</w:delText>
                </w:r>
              </w:del>
            </w:ins>
          </w:p>
        </w:tc>
        <w:tc>
          <w:tcPr>
            <w:tcW w:w="1418" w:type="dxa"/>
            <w:tcBorders>
              <w:top w:val="nil"/>
              <w:left w:val="nil"/>
              <w:bottom w:val="single" w:sz="4" w:space="0" w:color="auto"/>
              <w:right w:val="single" w:sz="8" w:space="0" w:color="auto"/>
            </w:tcBorders>
            <w:shd w:val="clear" w:color="auto" w:fill="auto"/>
            <w:noWrap/>
            <w:vAlign w:val="center"/>
            <w:hideMark/>
          </w:tcPr>
          <w:p w14:paraId="11653306" w14:textId="77777777" w:rsidR="003877F8" w:rsidRPr="007014D5" w:rsidDel="007014D5" w:rsidRDefault="003877F8" w:rsidP="001378E4">
            <w:pPr>
              <w:spacing w:after="0" w:line="240" w:lineRule="auto"/>
              <w:jc w:val="center"/>
              <w:rPr>
                <w:ins w:id="887" w:author="Hardik Malhotra" w:date="2021-12-01T20:42:00Z"/>
                <w:del w:id="888" w:author="Neeshu Bhadauriya" w:date="2021-12-03T02:01:00Z"/>
                <w:rFonts w:ascii="Times New Roman" w:eastAsia="Times New Roman" w:hAnsi="Times New Roman" w:cs="Times New Roman"/>
                <w:color w:val="000000"/>
                <w:sz w:val="18"/>
                <w:szCs w:val="18"/>
                <w:lang w:eastAsia="en-IN"/>
                <w:rPrChange w:id="889" w:author="Neeshu Bhadauriya" w:date="2021-12-03T02:00:00Z">
                  <w:rPr>
                    <w:ins w:id="890" w:author="Hardik Malhotra" w:date="2021-12-01T20:42:00Z"/>
                    <w:del w:id="891" w:author="Neeshu Bhadauriya" w:date="2021-12-03T02:01:00Z"/>
                    <w:rFonts w:ascii="Times New Roman" w:eastAsia="Times New Roman" w:hAnsi="Times New Roman" w:cs="Times New Roman"/>
                    <w:color w:val="000000"/>
                    <w:sz w:val="20"/>
                    <w:szCs w:val="20"/>
                    <w:lang w:eastAsia="en-IN"/>
                  </w:rPr>
                </w:rPrChange>
              </w:rPr>
            </w:pPr>
            <w:ins w:id="892" w:author="Hardik Malhotra" w:date="2021-12-01T20:42:00Z">
              <w:del w:id="893" w:author="Neeshu Bhadauriya" w:date="2021-12-03T02:01:00Z">
                <w:r w:rsidRPr="007014D5" w:rsidDel="007014D5">
                  <w:rPr>
                    <w:rFonts w:ascii="Times New Roman" w:eastAsia="Times New Roman" w:hAnsi="Times New Roman" w:cs="Times New Roman"/>
                    <w:color w:val="000000"/>
                    <w:sz w:val="18"/>
                    <w:szCs w:val="18"/>
                    <w:lang w:eastAsia="en-IN"/>
                    <w:rPrChange w:id="894" w:author="Neeshu Bhadauriya" w:date="2021-12-03T02:00:00Z">
                      <w:rPr>
                        <w:rFonts w:ascii="Times New Roman" w:eastAsia="Times New Roman" w:hAnsi="Times New Roman" w:cs="Times New Roman"/>
                        <w:color w:val="000000"/>
                        <w:sz w:val="20"/>
                        <w:szCs w:val="20"/>
                        <w:lang w:eastAsia="en-IN"/>
                      </w:rPr>
                    </w:rPrChange>
                  </w:rPr>
                  <w:delText>435.81</w:delText>
                </w:r>
              </w:del>
            </w:ins>
          </w:p>
        </w:tc>
        <w:tc>
          <w:tcPr>
            <w:tcW w:w="1465" w:type="dxa"/>
            <w:tcBorders>
              <w:top w:val="nil"/>
              <w:left w:val="nil"/>
              <w:bottom w:val="single" w:sz="4" w:space="0" w:color="auto"/>
              <w:right w:val="single" w:sz="8" w:space="0" w:color="auto"/>
            </w:tcBorders>
          </w:tcPr>
          <w:p w14:paraId="284BBD01"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c>
          <w:tcPr>
            <w:tcW w:w="1465" w:type="dxa"/>
            <w:tcBorders>
              <w:top w:val="nil"/>
              <w:left w:val="nil"/>
              <w:bottom w:val="single" w:sz="4" w:space="0" w:color="auto"/>
              <w:right w:val="single" w:sz="8" w:space="0" w:color="auto"/>
            </w:tcBorders>
          </w:tcPr>
          <w:p w14:paraId="4EE5CD28"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r>
      <w:tr w:rsidR="003877F8" w:rsidRPr="007014D5" w:rsidDel="007014D5" w14:paraId="119DF62A" w14:textId="77777777" w:rsidTr="003877F8">
        <w:trPr>
          <w:trHeight w:val="303"/>
          <w:ins w:id="895" w:author="Hardik Malhotra" w:date="2021-12-01T20:42:00Z"/>
          <w:del w:id="896" w:author="Neeshu Bhadauriya" w:date="2021-12-03T02:01: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0197C81" w14:textId="77777777" w:rsidR="003877F8" w:rsidRPr="007014D5" w:rsidDel="007014D5" w:rsidRDefault="003877F8" w:rsidP="001378E4">
            <w:pPr>
              <w:spacing w:after="0" w:line="240" w:lineRule="auto"/>
              <w:jc w:val="center"/>
              <w:rPr>
                <w:ins w:id="897" w:author="Hardik Malhotra" w:date="2021-12-01T20:42:00Z"/>
                <w:del w:id="898" w:author="Neeshu Bhadauriya" w:date="2021-12-03T02:01:00Z"/>
                <w:rFonts w:ascii="Times New Roman" w:eastAsia="Times New Roman" w:hAnsi="Times New Roman" w:cs="Times New Roman"/>
                <w:color w:val="000000"/>
                <w:sz w:val="18"/>
                <w:szCs w:val="18"/>
                <w:lang w:eastAsia="en-IN"/>
                <w:rPrChange w:id="899" w:author="Neeshu Bhadauriya" w:date="2021-12-03T02:00:00Z">
                  <w:rPr>
                    <w:ins w:id="900" w:author="Hardik Malhotra" w:date="2021-12-01T20:42:00Z"/>
                    <w:del w:id="901" w:author="Neeshu Bhadauriya" w:date="2021-12-03T02:01:00Z"/>
                    <w:rFonts w:ascii="Times New Roman" w:eastAsia="Times New Roman" w:hAnsi="Times New Roman" w:cs="Times New Roman"/>
                    <w:color w:val="000000"/>
                    <w:sz w:val="20"/>
                    <w:szCs w:val="20"/>
                    <w:lang w:eastAsia="en-IN"/>
                  </w:rPr>
                </w:rPrChange>
              </w:rPr>
            </w:pPr>
            <w:ins w:id="902" w:author="Hardik Malhotra" w:date="2021-12-01T20:42:00Z">
              <w:del w:id="903" w:author="Neeshu Bhadauriya" w:date="2021-12-03T02:01:00Z">
                <w:r w:rsidRPr="007014D5" w:rsidDel="007014D5">
                  <w:rPr>
                    <w:rFonts w:ascii="Times New Roman" w:eastAsia="Times New Roman" w:hAnsi="Times New Roman" w:cs="Times New Roman"/>
                    <w:color w:val="000000"/>
                    <w:sz w:val="18"/>
                    <w:szCs w:val="18"/>
                    <w:lang w:eastAsia="en-IN"/>
                    <w:rPrChange w:id="904" w:author="Neeshu Bhadauriya" w:date="2021-12-03T02:00:00Z">
                      <w:rPr>
                        <w:rFonts w:ascii="Times New Roman" w:eastAsia="Times New Roman" w:hAnsi="Times New Roman" w:cs="Times New Roman"/>
                        <w:color w:val="000000"/>
                        <w:sz w:val="20"/>
                        <w:szCs w:val="20"/>
                        <w:lang w:eastAsia="en-IN"/>
                      </w:rPr>
                    </w:rPrChange>
                  </w:rPr>
                  <w:delText>2018</w:delText>
                </w:r>
              </w:del>
            </w:ins>
          </w:p>
        </w:tc>
        <w:tc>
          <w:tcPr>
            <w:tcW w:w="1906" w:type="dxa"/>
            <w:tcBorders>
              <w:top w:val="nil"/>
              <w:left w:val="nil"/>
              <w:bottom w:val="single" w:sz="4" w:space="0" w:color="auto"/>
              <w:right w:val="single" w:sz="4" w:space="0" w:color="auto"/>
            </w:tcBorders>
            <w:shd w:val="clear" w:color="auto" w:fill="auto"/>
            <w:noWrap/>
            <w:vAlign w:val="center"/>
            <w:hideMark/>
          </w:tcPr>
          <w:p w14:paraId="4CCA40FF" w14:textId="77777777" w:rsidR="003877F8" w:rsidRPr="007014D5" w:rsidDel="007014D5" w:rsidRDefault="003877F8" w:rsidP="001378E4">
            <w:pPr>
              <w:spacing w:after="0" w:line="240" w:lineRule="auto"/>
              <w:jc w:val="center"/>
              <w:rPr>
                <w:ins w:id="905" w:author="Hardik Malhotra" w:date="2021-12-01T20:42:00Z"/>
                <w:del w:id="906" w:author="Neeshu Bhadauriya" w:date="2021-12-03T02:01:00Z"/>
                <w:rFonts w:ascii="Times New Roman" w:eastAsia="Times New Roman" w:hAnsi="Times New Roman" w:cs="Times New Roman"/>
                <w:color w:val="000000"/>
                <w:sz w:val="18"/>
                <w:szCs w:val="18"/>
                <w:lang w:eastAsia="en-IN"/>
                <w:rPrChange w:id="907" w:author="Neeshu Bhadauriya" w:date="2021-12-03T02:00:00Z">
                  <w:rPr>
                    <w:ins w:id="908" w:author="Hardik Malhotra" w:date="2021-12-01T20:42:00Z"/>
                    <w:del w:id="909" w:author="Neeshu Bhadauriya" w:date="2021-12-03T02:01:00Z"/>
                    <w:rFonts w:ascii="Times New Roman" w:eastAsia="Times New Roman" w:hAnsi="Times New Roman" w:cs="Times New Roman"/>
                    <w:color w:val="000000"/>
                    <w:sz w:val="20"/>
                    <w:szCs w:val="20"/>
                    <w:lang w:eastAsia="en-IN"/>
                  </w:rPr>
                </w:rPrChange>
              </w:rPr>
            </w:pPr>
            <w:ins w:id="910" w:author="Hardik Malhotra" w:date="2021-12-01T20:42:00Z">
              <w:del w:id="911" w:author="Neeshu Bhadauriya" w:date="2021-12-03T02:01:00Z">
                <w:r w:rsidRPr="007014D5" w:rsidDel="007014D5">
                  <w:rPr>
                    <w:rFonts w:ascii="Times New Roman" w:eastAsia="Times New Roman" w:hAnsi="Times New Roman" w:cs="Times New Roman"/>
                    <w:color w:val="000000"/>
                    <w:sz w:val="18"/>
                    <w:szCs w:val="18"/>
                    <w:lang w:eastAsia="en-IN"/>
                    <w:rPrChange w:id="912" w:author="Neeshu Bhadauriya" w:date="2021-12-03T02:00:00Z">
                      <w:rPr>
                        <w:rFonts w:ascii="Times New Roman" w:eastAsia="Times New Roman" w:hAnsi="Times New Roman" w:cs="Times New Roman"/>
                        <w:color w:val="000000"/>
                        <w:sz w:val="20"/>
                        <w:szCs w:val="20"/>
                        <w:lang w:eastAsia="en-IN"/>
                      </w:rPr>
                    </w:rPrChange>
                  </w:rPr>
                  <w:delText>September</w:delText>
                </w:r>
              </w:del>
            </w:ins>
          </w:p>
        </w:tc>
        <w:tc>
          <w:tcPr>
            <w:tcW w:w="1451" w:type="dxa"/>
            <w:tcBorders>
              <w:top w:val="nil"/>
              <w:left w:val="nil"/>
              <w:bottom w:val="single" w:sz="4" w:space="0" w:color="auto"/>
              <w:right w:val="single" w:sz="4" w:space="0" w:color="auto"/>
            </w:tcBorders>
            <w:shd w:val="clear" w:color="auto" w:fill="auto"/>
            <w:noWrap/>
            <w:vAlign w:val="center"/>
            <w:hideMark/>
          </w:tcPr>
          <w:p w14:paraId="062C5234" w14:textId="77777777" w:rsidR="003877F8" w:rsidRPr="007014D5" w:rsidDel="007014D5" w:rsidRDefault="003877F8" w:rsidP="001378E4">
            <w:pPr>
              <w:spacing w:after="0" w:line="240" w:lineRule="auto"/>
              <w:jc w:val="center"/>
              <w:rPr>
                <w:ins w:id="913" w:author="Hardik Malhotra" w:date="2021-12-01T20:42:00Z"/>
                <w:del w:id="914" w:author="Neeshu Bhadauriya" w:date="2021-12-03T02:01:00Z"/>
                <w:rFonts w:ascii="Times New Roman" w:eastAsia="Times New Roman" w:hAnsi="Times New Roman" w:cs="Times New Roman"/>
                <w:color w:val="000000"/>
                <w:sz w:val="18"/>
                <w:szCs w:val="18"/>
                <w:lang w:eastAsia="en-IN"/>
                <w:rPrChange w:id="915" w:author="Neeshu Bhadauriya" w:date="2021-12-03T02:00:00Z">
                  <w:rPr>
                    <w:ins w:id="916" w:author="Hardik Malhotra" w:date="2021-12-01T20:42:00Z"/>
                    <w:del w:id="917" w:author="Neeshu Bhadauriya" w:date="2021-12-03T02:01:00Z"/>
                    <w:rFonts w:ascii="Times New Roman" w:eastAsia="Times New Roman" w:hAnsi="Times New Roman" w:cs="Times New Roman"/>
                    <w:color w:val="000000"/>
                    <w:sz w:val="20"/>
                    <w:szCs w:val="20"/>
                    <w:lang w:eastAsia="en-IN"/>
                  </w:rPr>
                </w:rPrChange>
              </w:rPr>
            </w:pPr>
            <w:ins w:id="918" w:author="Hardik Malhotra" w:date="2021-12-01T20:42:00Z">
              <w:del w:id="919" w:author="Neeshu Bhadauriya" w:date="2021-12-03T02:01:00Z">
                <w:r w:rsidRPr="007014D5" w:rsidDel="007014D5">
                  <w:rPr>
                    <w:rFonts w:ascii="Times New Roman" w:eastAsia="Times New Roman" w:hAnsi="Times New Roman" w:cs="Times New Roman"/>
                    <w:color w:val="000000"/>
                    <w:sz w:val="18"/>
                    <w:szCs w:val="18"/>
                    <w:lang w:eastAsia="en-IN"/>
                    <w:rPrChange w:id="920" w:author="Neeshu Bhadauriya" w:date="2021-12-03T02:00:00Z">
                      <w:rPr>
                        <w:rFonts w:ascii="Times New Roman" w:eastAsia="Times New Roman" w:hAnsi="Times New Roman" w:cs="Times New Roman"/>
                        <w:color w:val="000000"/>
                        <w:sz w:val="20"/>
                        <w:szCs w:val="20"/>
                        <w:lang w:eastAsia="en-IN"/>
                      </w:rPr>
                    </w:rPrChange>
                  </w:rPr>
                  <w:delText>1069.65</w:delText>
                </w:r>
              </w:del>
            </w:ins>
          </w:p>
        </w:tc>
        <w:tc>
          <w:tcPr>
            <w:tcW w:w="1417" w:type="dxa"/>
            <w:tcBorders>
              <w:top w:val="nil"/>
              <w:left w:val="nil"/>
              <w:bottom w:val="single" w:sz="4" w:space="0" w:color="auto"/>
              <w:right w:val="single" w:sz="4" w:space="0" w:color="auto"/>
            </w:tcBorders>
            <w:shd w:val="clear" w:color="auto" w:fill="auto"/>
            <w:noWrap/>
            <w:vAlign w:val="center"/>
            <w:hideMark/>
          </w:tcPr>
          <w:p w14:paraId="6D5A4704" w14:textId="77777777" w:rsidR="003877F8" w:rsidRPr="007014D5" w:rsidDel="007014D5" w:rsidRDefault="003877F8" w:rsidP="001378E4">
            <w:pPr>
              <w:spacing w:after="0" w:line="240" w:lineRule="auto"/>
              <w:jc w:val="center"/>
              <w:rPr>
                <w:ins w:id="921" w:author="Hardik Malhotra" w:date="2021-12-01T20:42:00Z"/>
                <w:del w:id="922" w:author="Neeshu Bhadauriya" w:date="2021-12-03T02:01:00Z"/>
                <w:rFonts w:ascii="Times New Roman" w:eastAsia="Times New Roman" w:hAnsi="Times New Roman" w:cs="Times New Roman"/>
                <w:color w:val="000000"/>
                <w:sz w:val="18"/>
                <w:szCs w:val="18"/>
                <w:lang w:eastAsia="en-IN"/>
                <w:rPrChange w:id="923" w:author="Neeshu Bhadauriya" w:date="2021-12-03T02:00:00Z">
                  <w:rPr>
                    <w:ins w:id="924" w:author="Hardik Malhotra" w:date="2021-12-01T20:42:00Z"/>
                    <w:del w:id="925" w:author="Neeshu Bhadauriya" w:date="2021-12-03T02:01:00Z"/>
                    <w:rFonts w:ascii="Times New Roman" w:eastAsia="Times New Roman" w:hAnsi="Times New Roman" w:cs="Times New Roman"/>
                    <w:color w:val="000000"/>
                    <w:sz w:val="20"/>
                    <w:szCs w:val="20"/>
                    <w:lang w:eastAsia="en-IN"/>
                  </w:rPr>
                </w:rPrChange>
              </w:rPr>
            </w:pPr>
            <w:ins w:id="926" w:author="Hardik Malhotra" w:date="2021-12-01T20:42:00Z">
              <w:del w:id="927" w:author="Neeshu Bhadauriya" w:date="2021-12-03T02:01:00Z">
                <w:r w:rsidRPr="007014D5" w:rsidDel="007014D5">
                  <w:rPr>
                    <w:rFonts w:ascii="Times New Roman" w:eastAsia="Times New Roman" w:hAnsi="Times New Roman" w:cs="Times New Roman"/>
                    <w:color w:val="000000"/>
                    <w:sz w:val="18"/>
                    <w:szCs w:val="18"/>
                    <w:lang w:eastAsia="en-IN"/>
                    <w:rPrChange w:id="928" w:author="Neeshu Bhadauriya" w:date="2021-12-03T02:00:00Z">
                      <w:rPr>
                        <w:rFonts w:ascii="Times New Roman" w:eastAsia="Times New Roman" w:hAnsi="Times New Roman" w:cs="Times New Roman"/>
                        <w:color w:val="000000"/>
                        <w:sz w:val="20"/>
                        <w:szCs w:val="20"/>
                        <w:lang w:eastAsia="en-IN"/>
                      </w:rPr>
                    </w:rPrChange>
                  </w:rPr>
                  <w:delText>1706.79</w:delText>
                </w:r>
              </w:del>
            </w:ins>
          </w:p>
        </w:tc>
        <w:tc>
          <w:tcPr>
            <w:tcW w:w="1418" w:type="dxa"/>
            <w:tcBorders>
              <w:top w:val="nil"/>
              <w:left w:val="nil"/>
              <w:bottom w:val="single" w:sz="4" w:space="0" w:color="auto"/>
              <w:right w:val="single" w:sz="8" w:space="0" w:color="auto"/>
            </w:tcBorders>
            <w:shd w:val="clear" w:color="auto" w:fill="auto"/>
            <w:noWrap/>
            <w:vAlign w:val="center"/>
            <w:hideMark/>
          </w:tcPr>
          <w:p w14:paraId="3B635226" w14:textId="77777777" w:rsidR="003877F8" w:rsidRPr="007014D5" w:rsidDel="007014D5" w:rsidRDefault="003877F8" w:rsidP="001378E4">
            <w:pPr>
              <w:spacing w:after="0" w:line="240" w:lineRule="auto"/>
              <w:jc w:val="center"/>
              <w:rPr>
                <w:ins w:id="929" w:author="Hardik Malhotra" w:date="2021-12-01T20:42:00Z"/>
                <w:del w:id="930" w:author="Neeshu Bhadauriya" w:date="2021-12-03T02:01:00Z"/>
                <w:rFonts w:ascii="Times New Roman" w:eastAsia="Times New Roman" w:hAnsi="Times New Roman" w:cs="Times New Roman"/>
                <w:color w:val="000000"/>
                <w:sz w:val="18"/>
                <w:szCs w:val="18"/>
                <w:lang w:eastAsia="en-IN"/>
                <w:rPrChange w:id="931" w:author="Neeshu Bhadauriya" w:date="2021-12-03T02:00:00Z">
                  <w:rPr>
                    <w:ins w:id="932" w:author="Hardik Malhotra" w:date="2021-12-01T20:42:00Z"/>
                    <w:del w:id="933" w:author="Neeshu Bhadauriya" w:date="2021-12-03T02:01:00Z"/>
                    <w:rFonts w:ascii="Times New Roman" w:eastAsia="Times New Roman" w:hAnsi="Times New Roman" w:cs="Times New Roman"/>
                    <w:color w:val="000000"/>
                    <w:sz w:val="20"/>
                    <w:szCs w:val="20"/>
                    <w:lang w:eastAsia="en-IN"/>
                  </w:rPr>
                </w:rPrChange>
              </w:rPr>
            </w:pPr>
            <w:ins w:id="934" w:author="Hardik Malhotra" w:date="2021-12-01T20:42:00Z">
              <w:del w:id="935" w:author="Neeshu Bhadauriya" w:date="2021-12-03T02:01:00Z">
                <w:r w:rsidRPr="007014D5" w:rsidDel="007014D5">
                  <w:rPr>
                    <w:rFonts w:ascii="Times New Roman" w:eastAsia="Times New Roman" w:hAnsi="Times New Roman" w:cs="Times New Roman"/>
                    <w:color w:val="000000"/>
                    <w:sz w:val="18"/>
                    <w:szCs w:val="18"/>
                    <w:lang w:eastAsia="en-IN"/>
                    <w:rPrChange w:id="936" w:author="Neeshu Bhadauriya" w:date="2021-12-03T02:00:00Z">
                      <w:rPr>
                        <w:rFonts w:ascii="Times New Roman" w:eastAsia="Times New Roman" w:hAnsi="Times New Roman" w:cs="Times New Roman"/>
                        <w:color w:val="000000"/>
                        <w:sz w:val="20"/>
                        <w:szCs w:val="20"/>
                        <w:lang w:eastAsia="en-IN"/>
                      </w:rPr>
                    </w:rPrChange>
                  </w:rPr>
                  <w:delText>442.76</w:delText>
                </w:r>
              </w:del>
            </w:ins>
          </w:p>
        </w:tc>
        <w:tc>
          <w:tcPr>
            <w:tcW w:w="1465" w:type="dxa"/>
            <w:tcBorders>
              <w:top w:val="nil"/>
              <w:left w:val="nil"/>
              <w:bottom w:val="single" w:sz="4" w:space="0" w:color="auto"/>
              <w:right w:val="single" w:sz="8" w:space="0" w:color="auto"/>
            </w:tcBorders>
          </w:tcPr>
          <w:p w14:paraId="21A62A38"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c>
          <w:tcPr>
            <w:tcW w:w="1465" w:type="dxa"/>
            <w:tcBorders>
              <w:top w:val="nil"/>
              <w:left w:val="nil"/>
              <w:bottom w:val="single" w:sz="4" w:space="0" w:color="auto"/>
              <w:right w:val="single" w:sz="8" w:space="0" w:color="auto"/>
            </w:tcBorders>
          </w:tcPr>
          <w:p w14:paraId="39A88909"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r>
      <w:tr w:rsidR="003877F8" w:rsidRPr="007014D5" w:rsidDel="007014D5" w14:paraId="116CCEF4" w14:textId="77777777" w:rsidTr="003877F8">
        <w:trPr>
          <w:trHeight w:val="303"/>
          <w:ins w:id="937" w:author="Hardik Malhotra" w:date="2021-12-01T20:42:00Z"/>
          <w:del w:id="938" w:author="Neeshu Bhadauriya" w:date="2021-12-03T02:01: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39671C9" w14:textId="77777777" w:rsidR="003877F8" w:rsidRPr="007014D5" w:rsidDel="007014D5" w:rsidRDefault="003877F8" w:rsidP="001378E4">
            <w:pPr>
              <w:spacing w:after="0" w:line="240" w:lineRule="auto"/>
              <w:jc w:val="center"/>
              <w:rPr>
                <w:ins w:id="939" w:author="Hardik Malhotra" w:date="2021-12-01T20:42:00Z"/>
                <w:del w:id="940" w:author="Neeshu Bhadauriya" w:date="2021-12-03T02:01:00Z"/>
                <w:rFonts w:ascii="Times New Roman" w:eastAsia="Times New Roman" w:hAnsi="Times New Roman" w:cs="Times New Roman"/>
                <w:color w:val="000000"/>
                <w:sz w:val="18"/>
                <w:szCs w:val="18"/>
                <w:lang w:eastAsia="en-IN"/>
                <w:rPrChange w:id="941" w:author="Neeshu Bhadauriya" w:date="2021-12-03T02:00:00Z">
                  <w:rPr>
                    <w:ins w:id="942" w:author="Hardik Malhotra" w:date="2021-12-01T20:42:00Z"/>
                    <w:del w:id="943" w:author="Neeshu Bhadauriya" w:date="2021-12-03T02:01:00Z"/>
                    <w:rFonts w:ascii="Times New Roman" w:eastAsia="Times New Roman" w:hAnsi="Times New Roman" w:cs="Times New Roman"/>
                    <w:color w:val="000000"/>
                    <w:sz w:val="20"/>
                    <w:szCs w:val="20"/>
                    <w:lang w:eastAsia="en-IN"/>
                  </w:rPr>
                </w:rPrChange>
              </w:rPr>
            </w:pPr>
            <w:ins w:id="944" w:author="Hardik Malhotra" w:date="2021-12-01T20:42:00Z">
              <w:del w:id="945" w:author="Neeshu Bhadauriya" w:date="2021-12-03T02:01:00Z">
                <w:r w:rsidRPr="007014D5" w:rsidDel="007014D5">
                  <w:rPr>
                    <w:rFonts w:ascii="Times New Roman" w:eastAsia="Times New Roman" w:hAnsi="Times New Roman" w:cs="Times New Roman"/>
                    <w:color w:val="000000"/>
                    <w:sz w:val="18"/>
                    <w:szCs w:val="18"/>
                    <w:lang w:eastAsia="en-IN"/>
                    <w:rPrChange w:id="946" w:author="Neeshu Bhadauriya" w:date="2021-12-03T02:00:00Z">
                      <w:rPr>
                        <w:rFonts w:ascii="Times New Roman" w:eastAsia="Times New Roman" w:hAnsi="Times New Roman" w:cs="Times New Roman"/>
                        <w:color w:val="000000"/>
                        <w:sz w:val="20"/>
                        <w:szCs w:val="20"/>
                        <w:lang w:eastAsia="en-IN"/>
                      </w:rPr>
                    </w:rPrChange>
                  </w:rPr>
                  <w:delText>2018</w:delText>
                </w:r>
              </w:del>
            </w:ins>
          </w:p>
        </w:tc>
        <w:tc>
          <w:tcPr>
            <w:tcW w:w="1906" w:type="dxa"/>
            <w:tcBorders>
              <w:top w:val="nil"/>
              <w:left w:val="nil"/>
              <w:bottom w:val="single" w:sz="4" w:space="0" w:color="auto"/>
              <w:right w:val="single" w:sz="4" w:space="0" w:color="auto"/>
            </w:tcBorders>
            <w:shd w:val="clear" w:color="auto" w:fill="auto"/>
            <w:noWrap/>
            <w:vAlign w:val="center"/>
            <w:hideMark/>
          </w:tcPr>
          <w:p w14:paraId="4D9810F3" w14:textId="77777777" w:rsidR="003877F8" w:rsidRPr="007014D5" w:rsidDel="007014D5" w:rsidRDefault="003877F8" w:rsidP="001378E4">
            <w:pPr>
              <w:spacing w:after="0" w:line="240" w:lineRule="auto"/>
              <w:jc w:val="center"/>
              <w:rPr>
                <w:ins w:id="947" w:author="Hardik Malhotra" w:date="2021-12-01T20:42:00Z"/>
                <w:del w:id="948" w:author="Neeshu Bhadauriya" w:date="2021-12-03T02:01:00Z"/>
                <w:rFonts w:ascii="Times New Roman" w:eastAsia="Times New Roman" w:hAnsi="Times New Roman" w:cs="Times New Roman"/>
                <w:color w:val="000000"/>
                <w:sz w:val="18"/>
                <w:szCs w:val="18"/>
                <w:lang w:eastAsia="en-IN"/>
                <w:rPrChange w:id="949" w:author="Neeshu Bhadauriya" w:date="2021-12-03T02:00:00Z">
                  <w:rPr>
                    <w:ins w:id="950" w:author="Hardik Malhotra" w:date="2021-12-01T20:42:00Z"/>
                    <w:del w:id="951" w:author="Neeshu Bhadauriya" w:date="2021-12-03T02:01:00Z"/>
                    <w:rFonts w:ascii="Times New Roman" w:eastAsia="Times New Roman" w:hAnsi="Times New Roman" w:cs="Times New Roman"/>
                    <w:color w:val="000000"/>
                    <w:sz w:val="20"/>
                    <w:szCs w:val="20"/>
                    <w:lang w:eastAsia="en-IN"/>
                  </w:rPr>
                </w:rPrChange>
              </w:rPr>
            </w:pPr>
            <w:ins w:id="952" w:author="Hardik Malhotra" w:date="2021-12-01T20:42:00Z">
              <w:del w:id="953" w:author="Neeshu Bhadauriya" w:date="2021-12-03T02:01:00Z">
                <w:r w:rsidRPr="007014D5" w:rsidDel="007014D5">
                  <w:rPr>
                    <w:rFonts w:ascii="Times New Roman" w:eastAsia="Times New Roman" w:hAnsi="Times New Roman" w:cs="Times New Roman"/>
                    <w:color w:val="000000"/>
                    <w:sz w:val="18"/>
                    <w:szCs w:val="18"/>
                    <w:lang w:eastAsia="en-IN"/>
                    <w:rPrChange w:id="954" w:author="Neeshu Bhadauriya" w:date="2021-12-03T02:00:00Z">
                      <w:rPr>
                        <w:rFonts w:ascii="Times New Roman" w:eastAsia="Times New Roman" w:hAnsi="Times New Roman" w:cs="Times New Roman"/>
                        <w:color w:val="000000"/>
                        <w:sz w:val="20"/>
                        <w:szCs w:val="20"/>
                        <w:lang w:eastAsia="en-IN"/>
                      </w:rPr>
                    </w:rPrChange>
                  </w:rPr>
                  <w:delText>October</w:delText>
                </w:r>
              </w:del>
            </w:ins>
          </w:p>
        </w:tc>
        <w:tc>
          <w:tcPr>
            <w:tcW w:w="1451" w:type="dxa"/>
            <w:tcBorders>
              <w:top w:val="nil"/>
              <w:left w:val="nil"/>
              <w:bottom w:val="single" w:sz="4" w:space="0" w:color="auto"/>
              <w:right w:val="single" w:sz="4" w:space="0" w:color="auto"/>
            </w:tcBorders>
            <w:shd w:val="clear" w:color="auto" w:fill="auto"/>
            <w:noWrap/>
            <w:vAlign w:val="center"/>
            <w:hideMark/>
          </w:tcPr>
          <w:p w14:paraId="5DCF0774" w14:textId="77777777" w:rsidR="003877F8" w:rsidRPr="007014D5" w:rsidDel="007014D5" w:rsidRDefault="003877F8" w:rsidP="001378E4">
            <w:pPr>
              <w:spacing w:after="0" w:line="240" w:lineRule="auto"/>
              <w:jc w:val="center"/>
              <w:rPr>
                <w:ins w:id="955" w:author="Hardik Malhotra" w:date="2021-12-01T20:42:00Z"/>
                <w:del w:id="956" w:author="Neeshu Bhadauriya" w:date="2021-12-03T02:01:00Z"/>
                <w:rFonts w:ascii="Times New Roman" w:eastAsia="Times New Roman" w:hAnsi="Times New Roman" w:cs="Times New Roman"/>
                <w:color w:val="000000"/>
                <w:sz w:val="18"/>
                <w:szCs w:val="18"/>
                <w:lang w:eastAsia="en-IN"/>
                <w:rPrChange w:id="957" w:author="Neeshu Bhadauriya" w:date="2021-12-03T02:00:00Z">
                  <w:rPr>
                    <w:ins w:id="958" w:author="Hardik Malhotra" w:date="2021-12-01T20:42:00Z"/>
                    <w:del w:id="959" w:author="Neeshu Bhadauriya" w:date="2021-12-03T02:01:00Z"/>
                    <w:rFonts w:ascii="Times New Roman" w:eastAsia="Times New Roman" w:hAnsi="Times New Roman" w:cs="Times New Roman"/>
                    <w:color w:val="000000"/>
                    <w:sz w:val="20"/>
                    <w:szCs w:val="20"/>
                    <w:lang w:eastAsia="en-IN"/>
                  </w:rPr>
                </w:rPrChange>
              </w:rPr>
            </w:pPr>
            <w:ins w:id="960" w:author="Hardik Malhotra" w:date="2021-12-01T20:42:00Z">
              <w:del w:id="961" w:author="Neeshu Bhadauriya" w:date="2021-12-03T02:01:00Z">
                <w:r w:rsidRPr="007014D5" w:rsidDel="007014D5">
                  <w:rPr>
                    <w:rFonts w:ascii="Times New Roman" w:eastAsia="Times New Roman" w:hAnsi="Times New Roman" w:cs="Times New Roman"/>
                    <w:color w:val="000000"/>
                    <w:sz w:val="18"/>
                    <w:szCs w:val="18"/>
                    <w:lang w:eastAsia="en-IN"/>
                    <w:rPrChange w:id="962" w:author="Neeshu Bhadauriya" w:date="2021-12-03T02:00:00Z">
                      <w:rPr>
                        <w:rFonts w:ascii="Times New Roman" w:eastAsia="Times New Roman" w:hAnsi="Times New Roman" w:cs="Times New Roman"/>
                        <w:color w:val="000000"/>
                        <w:sz w:val="20"/>
                        <w:szCs w:val="20"/>
                        <w:lang w:eastAsia="en-IN"/>
                      </w:rPr>
                    </w:rPrChange>
                  </w:rPr>
                  <w:delText>1056.51</w:delText>
                </w:r>
              </w:del>
            </w:ins>
          </w:p>
        </w:tc>
        <w:tc>
          <w:tcPr>
            <w:tcW w:w="1417" w:type="dxa"/>
            <w:tcBorders>
              <w:top w:val="nil"/>
              <w:left w:val="nil"/>
              <w:bottom w:val="single" w:sz="4" w:space="0" w:color="auto"/>
              <w:right w:val="single" w:sz="4" w:space="0" w:color="auto"/>
            </w:tcBorders>
            <w:shd w:val="clear" w:color="auto" w:fill="auto"/>
            <w:noWrap/>
            <w:vAlign w:val="center"/>
            <w:hideMark/>
          </w:tcPr>
          <w:p w14:paraId="6A5DCA6D" w14:textId="77777777" w:rsidR="003877F8" w:rsidRPr="007014D5" w:rsidDel="007014D5" w:rsidRDefault="003877F8" w:rsidP="001378E4">
            <w:pPr>
              <w:spacing w:after="0" w:line="240" w:lineRule="auto"/>
              <w:jc w:val="center"/>
              <w:rPr>
                <w:ins w:id="963" w:author="Hardik Malhotra" w:date="2021-12-01T20:42:00Z"/>
                <w:del w:id="964" w:author="Neeshu Bhadauriya" w:date="2021-12-03T02:01:00Z"/>
                <w:rFonts w:ascii="Times New Roman" w:eastAsia="Times New Roman" w:hAnsi="Times New Roman" w:cs="Times New Roman"/>
                <w:color w:val="000000"/>
                <w:sz w:val="18"/>
                <w:szCs w:val="18"/>
                <w:lang w:eastAsia="en-IN"/>
                <w:rPrChange w:id="965" w:author="Neeshu Bhadauriya" w:date="2021-12-03T02:00:00Z">
                  <w:rPr>
                    <w:ins w:id="966" w:author="Hardik Malhotra" w:date="2021-12-01T20:42:00Z"/>
                    <w:del w:id="967" w:author="Neeshu Bhadauriya" w:date="2021-12-03T02:01:00Z"/>
                    <w:rFonts w:ascii="Times New Roman" w:eastAsia="Times New Roman" w:hAnsi="Times New Roman" w:cs="Times New Roman"/>
                    <w:color w:val="000000"/>
                    <w:sz w:val="20"/>
                    <w:szCs w:val="20"/>
                    <w:lang w:eastAsia="en-IN"/>
                  </w:rPr>
                </w:rPrChange>
              </w:rPr>
            </w:pPr>
            <w:ins w:id="968" w:author="Hardik Malhotra" w:date="2021-12-01T20:42:00Z">
              <w:del w:id="969" w:author="Neeshu Bhadauriya" w:date="2021-12-03T02:01:00Z">
                <w:r w:rsidRPr="007014D5" w:rsidDel="007014D5">
                  <w:rPr>
                    <w:rFonts w:ascii="Times New Roman" w:eastAsia="Times New Roman" w:hAnsi="Times New Roman" w:cs="Times New Roman"/>
                    <w:color w:val="000000"/>
                    <w:sz w:val="18"/>
                    <w:szCs w:val="18"/>
                    <w:lang w:eastAsia="en-IN"/>
                    <w:rPrChange w:id="970" w:author="Neeshu Bhadauriya" w:date="2021-12-03T02:00:00Z">
                      <w:rPr>
                        <w:rFonts w:ascii="Times New Roman" w:eastAsia="Times New Roman" w:hAnsi="Times New Roman" w:cs="Times New Roman"/>
                        <w:color w:val="000000"/>
                        <w:sz w:val="20"/>
                        <w:szCs w:val="20"/>
                        <w:lang w:eastAsia="en-IN"/>
                      </w:rPr>
                    </w:rPrChange>
                  </w:rPr>
                  <w:delText>1620.22</w:delText>
                </w:r>
              </w:del>
            </w:ins>
          </w:p>
        </w:tc>
        <w:tc>
          <w:tcPr>
            <w:tcW w:w="1418" w:type="dxa"/>
            <w:tcBorders>
              <w:top w:val="nil"/>
              <w:left w:val="nil"/>
              <w:bottom w:val="single" w:sz="4" w:space="0" w:color="auto"/>
              <w:right w:val="single" w:sz="8" w:space="0" w:color="auto"/>
            </w:tcBorders>
            <w:shd w:val="clear" w:color="auto" w:fill="auto"/>
            <w:noWrap/>
            <w:vAlign w:val="center"/>
            <w:hideMark/>
          </w:tcPr>
          <w:p w14:paraId="2B2B96E8" w14:textId="77777777" w:rsidR="003877F8" w:rsidRPr="007014D5" w:rsidDel="007014D5" w:rsidRDefault="003877F8" w:rsidP="001378E4">
            <w:pPr>
              <w:spacing w:after="0" w:line="240" w:lineRule="auto"/>
              <w:jc w:val="center"/>
              <w:rPr>
                <w:ins w:id="971" w:author="Hardik Malhotra" w:date="2021-12-01T20:42:00Z"/>
                <w:del w:id="972" w:author="Neeshu Bhadauriya" w:date="2021-12-03T02:01:00Z"/>
                <w:rFonts w:ascii="Times New Roman" w:eastAsia="Times New Roman" w:hAnsi="Times New Roman" w:cs="Times New Roman"/>
                <w:color w:val="000000"/>
                <w:sz w:val="18"/>
                <w:szCs w:val="18"/>
                <w:lang w:eastAsia="en-IN"/>
                <w:rPrChange w:id="973" w:author="Neeshu Bhadauriya" w:date="2021-12-03T02:00:00Z">
                  <w:rPr>
                    <w:ins w:id="974" w:author="Hardik Malhotra" w:date="2021-12-01T20:42:00Z"/>
                    <w:del w:id="975" w:author="Neeshu Bhadauriya" w:date="2021-12-03T02:01:00Z"/>
                    <w:rFonts w:ascii="Times New Roman" w:eastAsia="Times New Roman" w:hAnsi="Times New Roman" w:cs="Times New Roman"/>
                    <w:color w:val="000000"/>
                    <w:sz w:val="20"/>
                    <w:szCs w:val="20"/>
                    <w:lang w:eastAsia="en-IN"/>
                  </w:rPr>
                </w:rPrChange>
              </w:rPr>
            </w:pPr>
            <w:ins w:id="976" w:author="Hardik Malhotra" w:date="2021-12-01T20:42:00Z">
              <w:del w:id="977" w:author="Neeshu Bhadauriya" w:date="2021-12-03T02:01:00Z">
                <w:r w:rsidRPr="007014D5" w:rsidDel="007014D5">
                  <w:rPr>
                    <w:rFonts w:ascii="Times New Roman" w:eastAsia="Times New Roman" w:hAnsi="Times New Roman" w:cs="Times New Roman"/>
                    <w:color w:val="000000"/>
                    <w:sz w:val="18"/>
                    <w:szCs w:val="18"/>
                    <w:lang w:eastAsia="en-IN"/>
                    <w:rPrChange w:id="978" w:author="Neeshu Bhadauriya" w:date="2021-12-03T02:00:00Z">
                      <w:rPr>
                        <w:rFonts w:ascii="Times New Roman" w:eastAsia="Times New Roman" w:hAnsi="Times New Roman" w:cs="Times New Roman"/>
                        <w:color w:val="000000"/>
                        <w:sz w:val="20"/>
                        <w:szCs w:val="20"/>
                        <w:lang w:eastAsia="en-IN"/>
                      </w:rPr>
                    </w:rPrChange>
                  </w:rPr>
                  <w:delText>470.53</w:delText>
                </w:r>
              </w:del>
            </w:ins>
          </w:p>
        </w:tc>
        <w:tc>
          <w:tcPr>
            <w:tcW w:w="1465" w:type="dxa"/>
            <w:tcBorders>
              <w:top w:val="nil"/>
              <w:left w:val="nil"/>
              <w:bottom w:val="single" w:sz="4" w:space="0" w:color="auto"/>
              <w:right w:val="single" w:sz="8" w:space="0" w:color="auto"/>
            </w:tcBorders>
          </w:tcPr>
          <w:p w14:paraId="66DCC574"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c>
          <w:tcPr>
            <w:tcW w:w="1465" w:type="dxa"/>
            <w:tcBorders>
              <w:top w:val="nil"/>
              <w:left w:val="nil"/>
              <w:bottom w:val="single" w:sz="4" w:space="0" w:color="auto"/>
              <w:right w:val="single" w:sz="8" w:space="0" w:color="auto"/>
            </w:tcBorders>
          </w:tcPr>
          <w:p w14:paraId="40C645B4"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r>
      <w:tr w:rsidR="003877F8" w:rsidRPr="007014D5" w:rsidDel="007014D5" w14:paraId="7793CF2A" w14:textId="77777777" w:rsidTr="003877F8">
        <w:trPr>
          <w:trHeight w:val="303"/>
          <w:ins w:id="979" w:author="Hardik Malhotra" w:date="2021-12-01T20:42:00Z"/>
          <w:del w:id="980" w:author="Neeshu Bhadauriya" w:date="2021-12-03T02:01: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A0D9FD5" w14:textId="77777777" w:rsidR="003877F8" w:rsidRPr="007014D5" w:rsidDel="007014D5" w:rsidRDefault="003877F8" w:rsidP="001378E4">
            <w:pPr>
              <w:spacing w:after="0" w:line="240" w:lineRule="auto"/>
              <w:jc w:val="center"/>
              <w:rPr>
                <w:ins w:id="981" w:author="Hardik Malhotra" w:date="2021-12-01T20:42:00Z"/>
                <w:del w:id="982" w:author="Neeshu Bhadauriya" w:date="2021-12-03T02:01:00Z"/>
                <w:rFonts w:ascii="Times New Roman" w:eastAsia="Times New Roman" w:hAnsi="Times New Roman" w:cs="Times New Roman"/>
                <w:color w:val="000000"/>
                <w:sz w:val="18"/>
                <w:szCs w:val="18"/>
                <w:lang w:eastAsia="en-IN"/>
                <w:rPrChange w:id="983" w:author="Neeshu Bhadauriya" w:date="2021-12-03T02:00:00Z">
                  <w:rPr>
                    <w:ins w:id="984" w:author="Hardik Malhotra" w:date="2021-12-01T20:42:00Z"/>
                    <w:del w:id="985" w:author="Neeshu Bhadauriya" w:date="2021-12-03T02:01:00Z"/>
                    <w:rFonts w:ascii="Times New Roman" w:eastAsia="Times New Roman" w:hAnsi="Times New Roman" w:cs="Times New Roman"/>
                    <w:color w:val="000000"/>
                    <w:sz w:val="20"/>
                    <w:szCs w:val="20"/>
                    <w:lang w:eastAsia="en-IN"/>
                  </w:rPr>
                </w:rPrChange>
              </w:rPr>
            </w:pPr>
            <w:ins w:id="986" w:author="Hardik Malhotra" w:date="2021-12-01T20:42:00Z">
              <w:del w:id="987" w:author="Neeshu Bhadauriya" w:date="2021-12-03T02:01:00Z">
                <w:r w:rsidRPr="007014D5" w:rsidDel="007014D5">
                  <w:rPr>
                    <w:rFonts w:ascii="Times New Roman" w:eastAsia="Times New Roman" w:hAnsi="Times New Roman" w:cs="Times New Roman"/>
                    <w:color w:val="000000"/>
                    <w:sz w:val="18"/>
                    <w:szCs w:val="18"/>
                    <w:lang w:eastAsia="en-IN"/>
                    <w:rPrChange w:id="988" w:author="Neeshu Bhadauriya" w:date="2021-12-03T02:00:00Z">
                      <w:rPr>
                        <w:rFonts w:ascii="Times New Roman" w:eastAsia="Times New Roman" w:hAnsi="Times New Roman" w:cs="Times New Roman"/>
                        <w:color w:val="000000"/>
                        <w:sz w:val="20"/>
                        <w:szCs w:val="20"/>
                        <w:lang w:eastAsia="en-IN"/>
                      </w:rPr>
                    </w:rPrChange>
                  </w:rPr>
                  <w:delText>2018</w:delText>
                </w:r>
              </w:del>
            </w:ins>
          </w:p>
        </w:tc>
        <w:tc>
          <w:tcPr>
            <w:tcW w:w="1906" w:type="dxa"/>
            <w:tcBorders>
              <w:top w:val="nil"/>
              <w:left w:val="nil"/>
              <w:bottom w:val="single" w:sz="4" w:space="0" w:color="auto"/>
              <w:right w:val="single" w:sz="4" w:space="0" w:color="auto"/>
            </w:tcBorders>
            <w:shd w:val="clear" w:color="auto" w:fill="auto"/>
            <w:noWrap/>
            <w:vAlign w:val="center"/>
            <w:hideMark/>
          </w:tcPr>
          <w:p w14:paraId="47B97197" w14:textId="77777777" w:rsidR="003877F8" w:rsidRPr="007014D5" w:rsidDel="007014D5" w:rsidRDefault="003877F8" w:rsidP="001378E4">
            <w:pPr>
              <w:spacing w:after="0" w:line="240" w:lineRule="auto"/>
              <w:jc w:val="center"/>
              <w:rPr>
                <w:ins w:id="989" w:author="Hardik Malhotra" w:date="2021-12-01T20:42:00Z"/>
                <w:del w:id="990" w:author="Neeshu Bhadauriya" w:date="2021-12-03T02:01:00Z"/>
                <w:rFonts w:ascii="Times New Roman" w:eastAsia="Times New Roman" w:hAnsi="Times New Roman" w:cs="Times New Roman"/>
                <w:color w:val="000000"/>
                <w:sz w:val="18"/>
                <w:szCs w:val="18"/>
                <w:lang w:eastAsia="en-IN"/>
                <w:rPrChange w:id="991" w:author="Neeshu Bhadauriya" w:date="2021-12-03T02:00:00Z">
                  <w:rPr>
                    <w:ins w:id="992" w:author="Hardik Malhotra" w:date="2021-12-01T20:42:00Z"/>
                    <w:del w:id="993" w:author="Neeshu Bhadauriya" w:date="2021-12-03T02:01:00Z"/>
                    <w:rFonts w:ascii="Times New Roman" w:eastAsia="Times New Roman" w:hAnsi="Times New Roman" w:cs="Times New Roman"/>
                    <w:color w:val="000000"/>
                    <w:sz w:val="20"/>
                    <w:szCs w:val="20"/>
                    <w:lang w:eastAsia="en-IN"/>
                  </w:rPr>
                </w:rPrChange>
              </w:rPr>
            </w:pPr>
            <w:ins w:id="994" w:author="Hardik Malhotra" w:date="2021-12-01T20:42:00Z">
              <w:del w:id="995" w:author="Neeshu Bhadauriya" w:date="2021-12-03T02:01:00Z">
                <w:r w:rsidRPr="007014D5" w:rsidDel="007014D5">
                  <w:rPr>
                    <w:rFonts w:ascii="Times New Roman" w:eastAsia="Times New Roman" w:hAnsi="Times New Roman" w:cs="Times New Roman"/>
                    <w:color w:val="000000"/>
                    <w:sz w:val="18"/>
                    <w:szCs w:val="18"/>
                    <w:lang w:eastAsia="en-IN"/>
                    <w:rPrChange w:id="996" w:author="Neeshu Bhadauriya" w:date="2021-12-03T02:00:00Z">
                      <w:rPr>
                        <w:rFonts w:ascii="Times New Roman" w:eastAsia="Times New Roman" w:hAnsi="Times New Roman" w:cs="Times New Roman"/>
                        <w:color w:val="000000"/>
                        <w:sz w:val="20"/>
                        <w:szCs w:val="20"/>
                        <w:lang w:eastAsia="en-IN"/>
                      </w:rPr>
                    </w:rPrChange>
                  </w:rPr>
                  <w:delText>November</w:delText>
                </w:r>
              </w:del>
            </w:ins>
          </w:p>
        </w:tc>
        <w:tc>
          <w:tcPr>
            <w:tcW w:w="1451" w:type="dxa"/>
            <w:tcBorders>
              <w:top w:val="nil"/>
              <w:left w:val="nil"/>
              <w:bottom w:val="single" w:sz="4" w:space="0" w:color="auto"/>
              <w:right w:val="single" w:sz="4" w:space="0" w:color="auto"/>
            </w:tcBorders>
            <w:shd w:val="clear" w:color="auto" w:fill="auto"/>
            <w:noWrap/>
            <w:vAlign w:val="center"/>
            <w:hideMark/>
          </w:tcPr>
          <w:p w14:paraId="30478513" w14:textId="77777777" w:rsidR="003877F8" w:rsidRPr="007014D5" w:rsidDel="007014D5" w:rsidRDefault="003877F8" w:rsidP="001378E4">
            <w:pPr>
              <w:spacing w:after="0" w:line="240" w:lineRule="auto"/>
              <w:jc w:val="center"/>
              <w:rPr>
                <w:ins w:id="997" w:author="Hardik Malhotra" w:date="2021-12-01T20:42:00Z"/>
                <w:del w:id="998" w:author="Neeshu Bhadauriya" w:date="2021-12-03T02:01:00Z"/>
                <w:rFonts w:ascii="Times New Roman" w:eastAsia="Times New Roman" w:hAnsi="Times New Roman" w:cs="Times New Roman"/>
                <w:color w:val="000000"/>
                <w:sz w:val="18"/>
                <w:szCs w:val="18"/>
                <w:lang w:eastAsia="en-IN"/>
                <w:rPrChange w:id="999" w:author="Neeshu Bhadauriya" w:date="2021-12-03T02:00:00Z">
                  <w:rPr>
                    <w:ins w:id="1000" w:author="Hardik Malhotra" w:date="2021-12-01T20:42:00Z"/>
                    <w:del w:id="1001" w:author="Neeshu Bhadauriya" w:date="2021-12-03T02:01:00Z"/>
                    <w:rFonts w:ascii="Times New Roman" w:eastAsia="Times New Roman" w:hAnsi="Times New Roman" w:cs="Times New Roman"/>
                    <w:color w:val="000000"/>
                    <w:sz w:val="20"/>
                    <w:szCs w:val="20"/>
                    <w:lang w:eastAsia="en-IN"/>
                  </w:rPr>
                </w:rPrChange>
              </w:rPr>
            </w:pPr>
            <w:ins w:id="1002" w:author="Hardik Malhotra" w:date="2021-12-01T20:42:00Z">
              <w:del w:id="1003" w:author="Neeshu Bhadauriya" w:date="2021-12-03T02:01:00Z">
                <w:r w:rsidRPr="007014D5" w:rsidDel="007014D5">
                  <w:rPr>
                    <w:rFonts w:ascii="Times New Roman" w:eastAsia="Times New Roman" w:hAnsi="Times New Roman" w:cs="Times New Roman"/>
                    <w:color w:val="000000"/>
                    <w:sz w:val="18"/>
                    <w:szCs w:val="18"/>
                    <w:lang w:eastAsia="en-IN"/>
                    <w:rPrChange w:id="1004" w:author="Neeshu Bhadauriya" w:date="2021-12-03T02:00:00Z">
                      <w:rPr>
                        <w:rFonts w:ascii="Times New Roman" w:eastAsia="Times New Roman" w:hAnsi="Times New Roman" w:cs="Times New Roman"/>
                        <w:color w:val="000000"/>
                        <w:sz w:val="20"/>
                        <w:szCs w:val="20"/>
                        <w:lang w:eastAsia="en-IN"/>
                      </w:rPr>
                    </w:rPrChange>
                  </w:rPr>
                  <w:delText>1098.49</w:delText>
                </w:r>
              </w:del>
            </w:ins>
          </w:p>
        </w:tc>
        <w:tc>
          <w:tcPr>
            <w:tcW w:w="1417" w:type="dxa"/>
            <w:tcBorders>
              <w:top w:val="nil"/>
              <w:left w:val="nil"/>
              <w:bottom w:val="single" w:sz="4" w:space="0" w:color="auto"/>
              <w:right w:val="single" w:sz="4" w:space="0" w:color="auto"/>
            </w:tcBorders>
            <w:shd w:val="clear" w:color="auto" w:fill="auto"/>
            <w:noWrap/>
            <w:vAlign w:val="center"/>
            <w:hideMark/>
          </w:tcPr>
          <w:p w14:paraId="42C8EDDD" w14:textId="77777777" w:rsidR="003877F8" w:rsidRPr="007014D5" w:rsidDel="007014D5" w:rsidRDefault="003877F8" w:rsidP="001378E4">
            <w:pPr>
              <w:spacing w:after="0" w:line="240" w:lineRule="auto"/>
              <w:jc w:val="center"/>
              <w:rPr>
                <w:ins w:id="1005" w:author="Hardik Malhotra" w:date="2021-12-01T20:42:00Z"/>
                <w:del w:id="1006" w:author="Neeshu Bhadauriya" w:date="2021-12-03T02:01:00Z"/>
                <w:rFonts w:ascii="Times New Roman" w:eastAsia="Times New Roman" w:hAnsi="Times New Roman" w:cs="Times New Roman"/>
                <w:color w:val="000000"/>
                <w:sz w:val="18"/>
                <w:szCs w:val="18"/>
                <w:lang w:eastAsia="en-IN"/>
                <w:rPrChange w:id="1007" w:author="Neeshu Bhadauriya" w:date="2021-12-03T02:00:00Z">
                  <w:rPr>
                    <w:ins w:id="1008" w:author="Hardik Malhotra" w:date="2021-12-01T20:42:00Z"/>
                    <w:del w:id="1009" w:author="Neeshu Bhadauriya" w:date="2021-12-03T02:01:00Z"/>
                    <w:rFonts w:ascii="Times New Roman" w:eastAsia="Times New Roman" w:hAnsi="Times New Roman" w:cs="Times New Roman"/>
                    <w:color w:val="000000"/>
                    <w:sz w:val="20"/>
                    <w:szCs w:val="20"/>
                    <w:lang w:eastAsia="en-IN"/>
                  </w:rPr>
                </w:rPrChange>
              </w:rPr>
            </w:pPr>
            <w:ins w:id="1010" w:author="Hardik Malhotra" w:date="2021-12-01T20:42:00Z">
              <w:del w:id="1011" w:author="Neeshu Bhadauriya" w:date="2021-12-03T02:01:00Z">
                <w:r w:rsidRPr="007014D5" w:rsidDel="007014D5">
                  <w:rPr>
                    <w:rFonts w:ascii="Times New Roman" w:eastAsia="Times New Roman" w:hAnsi="Times New Roman" w:cs="Times New Roman"/>
                    <w:color w:val="000000"/>
                    <w:sz w:val="18"/>
                    <w:szCs w:val="18"/>
                    <w:lang w:eastAsia="en-IN"/>
                    <w:rPrChange w:id="1012" w:author="Neeshu Bhadauriya" w:date="2021-12-03T02:00:00Z">
                      <w:rPr>
                        <w:rFonts w:ascii="Times New Roman" w:eastAsia="Times New Roman" w:hAnsi="Times New Roman" w:cs="Times New Roman"/>
                        <w:color w:val="000000"/>
                        <w:sz w:val="20"/>
                        <w:szCs w:val="20"/>
                        <w:lang w:eastAsia="en-IN"/>
                      </w:rPr>
                    </w:rPrChange>
                  </w:rPr>
                  <w:delText>1588.78</w:delText>
                </w:r>
              </w:del>
            </w:ins>
          </w:p>
        </w:tc>
        <w:tc>
          <w:tcPr>
            <w:tcW w:w="1418" w:type="dxa"/>
            <w:tcBorders>
              <w:top w:val="nil"/>
              <w:left w:val="nil"/>
              <w:bottom w:val="single" w:sz="4" w:space="0" w:color="auto"/>
              <w:right w:val="single" w:sz="8" w:space="0" w:color="auto"/>
            </w:tcBorders>
            <w:shd w:val="clear" w:color="auto" w:fill="auto"/>
            <w:noWrap/>
            <w:vAlign w:val="center"/>
            <w:hideMark/>
          </w:tcPr>
          <w:p w14:paraId="315A0776" w14:textId="77777777" w:rsidR="003877F8" w:rsidRPr="007014D5" w:rsidDel="007014D5" w:rsidRDefault="003877F8" w:rsidP="001378E4">
            <w:pPr>
              <w:spacing w:after="0" w:line="240" w:lineRule="auto"/>
              <w:jc w:val="center"/>
              <w:rPr>
                <w:ins w:id="1013" w:author="Hardik Malhotra" w:date="2021-12-01T20:42:00Z"/>
                <w:del w:id="1014" w:author="Neeshu Bhadauriya" w:date="2021-12-03T02:01:00Z"/>
                <w:rFonts w:ascii="Times New Roman" w:eastAsia="Times New Roman" w:hAnsi="Times New Roman" w:cs="Times New Roman"/>
                <w:color w:val="000000"/>
                <w:sz w:val="18"/>
                <w:szCs w:val="18"/>
                <w:lang w:eastAsia="en-IN"/>
                <w:rPrChange w:id="1015" w:author="Neeshu Bhadauriya" w:date="2021-12-03T02:00:00Z">
                  <w:rPr>
                    <w:ins w:id="1016" w:author="Hardik Malhotra" w:date="2021-12-01T20:42:00Z"/>
                    <w:del w:id="1017" w:author="Neeshu Bhadauriya" w:date="2021-12-03T02:01:00Z"/>
                    <w:rFonts w:ascii="Times New Roman" w:eastAsia="Times New Roman" w:hAnsi="Times New Roman" w:cs="Times New Roman"/>
                    <w:color w:val="000000"/>
                    <w:sz w:val="20"/>
                    <w:szCs w:val="20"/>
                    <w:lang w:eastAsia="en-IN"/>
                  </w:rPr>
                </w:rPrChange>
              </w:rPr>
            </w:pPr>
            <w:ins w:id="1018" w:author="Hardik Malhotra" w:date="2021-12-01T20:42:00Z">
              <w:del w:id="1019" w:author="Neeshu Bhadauriya" w:date="2021-12-03T02:01:00Z">
                <w:r w:rsidRPr="007014D5" w:rsidDel="007014D5">
                  <w:rPr>
                    <w:rFonts w:ascii="Times New Roman" w:eastAsia="Times New Roman" w:hAnsi="Times New Roman" w:cs="Times New Roman"/>
                    <w:color w:val="000000"/>
                    <w:sz w:val="18"/>
                    <w:szCs w:val="18"/>
                    <w:lang w:eastAsia="en-IN"/>
                    <w:rPrChange w:id="1020" w:author="Neeshu Bhadauriya" w:date="2021-12-03T02:00:00Z">
                      <w:rPr>
                        <w:rFonts w:ascii="Times New Roman" w:eastAsia="Times New Roman" w:hAnsi="Times New Roman" w:cs="Times New Roman"/>
                        <w:color w:val="000000"/>
                        <w:sz w:val="20"/>
                        <w:szCs w:val="20"/>
                        <w:lang w:eastAsia="en-IN"/>
                      </w:rPr>
                    </w:rPrChange>
                  </w:rPr>
                  <w:delText>443.88</w:delText>
                </w:r>
              </w:del>
            </w:ins>
          </w:p>
        </w:tc>
        <w:tc>
          <w:tcPr>
            <w:tcW w:w="1465" w:type="dxa"/>
            <w:tcBorders>
              <w:top w:val="nil"/>
              <w:left w:val="nil"/>
              <w:bottom w:val="single" w:sz="4" w:space="0" w:color="auto"/>
              <w:right w:val="single" w:sz="8" w:space="0" w:color="auto"/>
            </w:tcBorders>
          </w:tcPr>
          <w:p w14:paraId="6E8A1ACB"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c>
          <w:tcPr>
            <w:tcW w:w="1465" w:type="dxa"/>
            <w:tcBorders>
              <w:top w:val="nil"/>
              <w:left w:val="nil"/>
              <w:bottom w:val="single" w:sz="4" w:space="0" w:color="auto"/>
              <w:right w:val="single" w:sz="8" w:space="0" w:color="auto"/>
            </w:tcBorders>
          </w:tcPr>
          <w:p w14:paraId="01BAD541"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r>
      <w:tr w:rsidR="003877F8" w:rsidRPr="007014D5" w:rsidDel="007014D5" w14:paraId="67F98E83" w14:textId="77777777" w:rsidTr="003877F8">
        <w:trPr>
          <w:trHeight w:val="303"/>
          <w:ins w:id="1021" w:author="Hardik Malhotra" w:date="2021-12-01T20:42:00Z"/>
          <w:del w:id="1022" w:author="Neeshu Bhadauriya" w:date="2021-12-03T02:01: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995431A" w14:textId="77777777" w:rsidR="003877F8" w:rsidRPr="007014D5" w:rsidDel="007014D5" w:rsidRDefault="003877F8" w:rsidP="001378E4">
            <w:pPr>
              <w:spacing w:after="0" w:line="240" w:lineRule="auto"/>
              <w:jc w:val="center"/>
              <w:rPr>
                <w:ins w:id="1023" w:author="Hardik Malhotra" w:date="2021-12-01T20:42:00Z"/>
                <w:del w:id="1024" w:author="Neeshu Bhadauriya" w:date="2021-12-03T02:01:00Z"/>
                <w:rFonts w:ascii="Times New Roman" w:eastAsia="Times New Roman" w:hAnsi="Times New Roman" w:cs="Times New Roman"/>
                <w:color w:val="000000"/>
                <w:sz w:val="18"/>
                <w:szCs w:val="18"/>
                <w:lang w:eastAsia="en-IN"/>
                <w:rPrChange w:id="1025" w:author="Neeshu Bhadauriya" w:date="2021-12-03T02:00:00Z">
                  <w:rPr>
                    <w:ins w:id="1026" w:author="Hardik Malhotra" w:date="2021-12-01T20:42:00Z"/>
                    <w:del w:id="1027" w:author="Neeshu Bhadauriya" w:date="2021-12-03T02:01:00Z"/>
                    <w:rFonts w:ascii="Times New Roman" w:eastAsia="Times New Roman" w:hAnsi="Times New Roman" w:cs="Times New Roman"/>
                    <w:color w:val="000000"/>
                    <w:sz w:val="20"/>
                    <w:szCs w:val="20"/>
                    <w:lang w:eastAsia="en-IN"/>
                  </w:rPr>
                </w:rPrChange>
              </w:rPr>
            </w:pPr>
            <w:ins w:id="1028" w:author="Hardik Malhotra" w:date="2021-12-01T20:42:00Z">
              <w:del w:id="1029" w:author="Neeshu Bhadauriya" w:date="2021-12-03T02:01:00Z">
                <w:r w:rsidRPr="007014D5" w:rsidDel="007014D5">
                  <w:rPr>
                    <w:rFonts w:ascii="Times New Roman" w:eastAsia="Times New Roman" w:hAnsi="Times New Roman" w:cs="Times New Roman"/>
                    <w:color w:val="000000"/>
                    <w:sz w:val="18"/>
                    <w:szCs w:val="18"/>
                    <w:lang w:eastAsia="en-IN"/>
                    <w:rPrChange w:id="1030" w:author="Neeshu Bhadauriya" w:date="2021-12-03T02:00:00Z">
                      <w:rPr>
                        <w:rFonts w:ascii="Times New Roman" w:eastAsia="Times New Roman" w:hAnsi="Times New Roman" w:cs="Times New Roman"/>
                        <w:color w:val="000000"/>
                        <w:sz w:val="20"/>
                        <w:szCs w:val="20"/>
                        <w:lang w:eastAsia="en-IN"/>
                      </w:rPr>
                    </w:rPrChange>
                  </w:rPr>
                  <w:delText>2018</w:delText>
                </w:r>
              </w:del>
            </w:ins>
          </w:p>
        </w:tc>
        <w:tc>
          <w:tcPr>
            <w:tcW w:w="1906" w:type="dxa"/>
            <w:tcBorders>
              <w:top w:val="nil"/>
              <w:left w:val="nil"/>
              <w:bottom w:val="single" w:sz="4" w:space="0" w:color="auto"/>
              <w:right w:val="single" w:sz="4" w:space="0" w:color="auto"/>
            </w:tcBorders>
            <w:shd w:val="clear" w:color="auto" w:fill="auto"/>
            <w:noWrap/>
            <w:vAlign w:val="center"/>
            <w:hideMark/>
          </w:tcPr>
          <w:p w14:paraId="1E3C2712" w14:textId="77777777" w:rsidR="003877F8" w:rsidRPr="007014D5" w:rsidDel="007014D5" w:rsidRDefault="003877F8" w:rsidP="001378E4">
            <w:pPr>
              <w:spacing w:after="0" w:line="240" w:lineRule="auto"/>
              <w:jc w:val="center"/>
              <w:rPr>
                <w:ins w:id="1031" w:author="Hardik Malhotra" w:date="2021-12-01T20:42:00Z"/>
                <w:del w:id="1032" w:author="Neeshu Bhadauriya" w:date="2021-12-03T02:01:00Z"/>
                <w:rFonts w:ascii="Times New Roman" w:eastAsia="Times New Roman" w:hAnsi="Times New Roman" w:cs="Times New Roman"/>
                <w:color w:val="000000"/>
                <w:sz w:val="18"/>
                <w:szCs w:val="18"/>
                <w:lang w:eastAsia="en-IN"/>
                <w:rPrChange w:id="1033" w:author="Neeshu Bhadauriya" w:date="2021-12-03T02:00:00Z">
                  <w:rPr>
                    <w:ins w:id="1034" w:author="Hardik Malhotra" w:date="2021-12-01T20:42:00Z"/>
                    <w:del w:id="1035" w:author="Neeshu Bhadauriya" w:date="2021-12-03T02:01:00Z"/>
                    <w:rFonts w:ascii="Times New Roman" w:eastAsia="Times New Roman" w:hAnsi="Times New Roman" w:cs="Times New Roman"/>
                    <w:color w:val="000000"/>
                    <w:sz w:val="20"/>
                    <w:szCs w:val="20"/>
                    <w:lang w:eastAsia="en-IN"/>
                  </w:rPr>
                </w:rPrChange>
              </w:rPr>
            </w:pPr>
            <w:ins w:id="1036" w:author="Hardik Malhotra" w:date="2021-12-01T20:42:00Z">
              <w:del w:id="1037" w:author="Neeshu Bhadauriya" w:date="2021-12-03T02:01:00Z">
                <w:r w:rsidRPr="007014D5" w:rsidDel="007014D5">
                  <w:rPr>
                    <w:rFonts w:ascii="Times New Roman" w:eastAsia="Times New Roman" w:hAnsi="Times New Roman" w:cs="Times New Roman"/>
                    <w:color w:val="000000"/>
                    <w:sz w:val="18"/>
                    <w:szCs w:val="18"/>
                    <w:lang w:eastAsia="en-IN"/>
                    <w:rPrChange w:id="1038" w:author="Neeshu Bhadauriya" w:date="2021-12-03T02:00:00Z">
                      <w:rPr>
                        <w:rFonts w:ascii="Times New Roman" w:eastAsia="Times New Roman" w:hAnsi="Times New Roman" w:cs="Times New Roman"/>
                        <w:color w:val="000000"/>
                        <w:sz w:val="20"/>
                        <w:szCs w:val="20"/>
                        <w:lang w:eastAsia="en-IN"/>
                      </w:rPr>
                    </w:rPrChange>
                  </w:rPr>
                  <w:delText>December</w:delText>
                </w:r>
              </w:del>
            </w:ins>
          </w:p>
        </w:tc>
        <w:tc>
          <w:tcPr>
            <w:tcW w:w="1451" w:type="dxa"/>
            <w:tcBorders>
              <w:top w:val="nil"/>
              <w:left w:val="nil"/>
              <w:bottom w:val="single" w:sz="4" w:space="0" w:color="auto"/>
              <w:right w:val="single" w:sz="4" w:space="0" w:color="auto"/>
            </w:tcBorders>
            <w:shd w:val="clear" w:color="auto" w:fill="auto"/>
            <w:noWrap/>
            <w:vAlign w:val="center"/>
            <w:hideMark/>
          </w:tcPr>
          <w:p w14:paraId="04B3A33A" w14:textId="77777777" w:rsidR="003877F8" w:rsidRPr="007014D5" w:rsidDel="007014D5" w:rsidRDefault="003877F8" w:rsidP="001378E4">
            <w:pPr>
              <w:spacing w:after="0" w:line="240" w:lineRule="auto"/>
              <w:jc w:val="center"/>
              <w:rPr>
                <w:ins w:id="1039" w:author="Hardik Malhotra" w:date="2021-12-01T20:42:00Z"/>
                <w:del w:id="1040" w:author="Neeshu Bhadauriya" w:date="2021-12-03T02:01:00Z"/>
                <w:rFonts w:ascii="Times New Roman" w:eastAsia="Times New Roman" w:hAnsi="Times New Roman" w:cs="Times New Roman"/>
                <w:color w:val="000000"/>
                <w:sz w:val="18"/>
                <w:szCs w:val="18"/>
                <w:lang w:eastAsia="en-IN"/>
                <w:rPrChange w:id="1041" w:author="Neeshu Bhadauriya" w:date="2021-12-03T02:00:00Z">
                  <w:rPr>
                    <w:ins w:id="1042" w:author="Hardik Malhotra" w:date="2021-12-01T20:42:00Z"/>
                    <w:del w:id="1043" w:author="Neeshu Bhadauriya" w:date="2021-12-03T02:01:00Z"/>
                    <w:rFonts w:ascii="Times New Roman" w:eastAsia="Times New Roman" w:hAnsi="Times New Roman" w:cs="Times New Roman"/>
                    <w:color w:val="000000"/>
                    <w:sz w:val="20"/>
                    <w:szCs w:val="20"/>
                    <w:lang w:eastAsia="en-IN"/>
                  </w:rPr>
                </w:rPrChange>
              </w:rPr>
            </w:pPr>
            <w:ins w:id="1044" w:author="Hardik Malhotra" w:date="2021-12-01T20:42:00Z">
              <w:del w:id="1045" w:author="Neeshu Bhadauriya" w:date="2021-12-03T02:01:00Z">
                <w:r w:rsidRPr="007014D5" w:rsidDel="007014D5">
                  <w:rPr>
                    <w:rFonts w:ascii="Times New Roman" w:eastAsia="Times New Roman" w:hAnsi="Times New Roman" w:cs="Times New Roman"/>
                    <w:color w:val="000000"/>
                    <w:sz w:val="18"/>
                    <w:szCs w:val="18"/>
                    <w:lang w:eastAsia="en-IN"/>
                    <w:rPrChange w:id="1046" w:author="Neeshu Bhadauriya" w:date="2021-12-03T02:00:00Z">
                      <w:rPr>
                        <w:rFonts w:ascii="Times New Roman" w:eastAsia="Times New Roman" w:hAnsi="Times New Roman" w:cs="Times New Roman"/>
                        <w:color w:val="000000"/>
                        <w:sz w:val="20"/>
                        <w:szCs w:val="20"/>
                        <w:lang w:eastAsia="en-IN"/>
                      </w:rPr>
                    </w:rPrChange>
                  </w:rPr>
                  <w:delText>1127.71</w:delText>
                </w:r>
              </w:del>
            </w:ins>
          </w:p>
        </w:tc>
        <w:tc>
          <w:tcPr>
            <w:tcW w:w="1417" w:type="dxa"/>
            <w:tcBorders>
              <w:top w:val="nil"/>
              <w:left w:val="nil"/>
              <w:bottom w:val="single" w:sz="4" w:space="0" w:color="auto"/>
              <w:right w:val="single" w:sz="4" w:space="0" w:color="auto"/>
            </w:tcBorders>
            <w:shd w:val="clear" w:color="auto" w:fill="auto"/>
            <w:noWrap/>
            <w:vAlign w:val="center"/>
            <w:hideMark/>
          </w:tcPr>
          <w:p w14:paraId="7A8998B2" w14:textId="77777777" w:rsidR="003877F8" w:rsidRPr="007014D5" w:rsidDel="007014D5" w:rsidRDefault="003877F8" w:rsidP="001378E4">
            <w:pPr>
              <w:spacing w:after="0" w:line="240" w:lineRule="auto"/>
              <w:jc w:val="center"/>
              <w:rPr>
                <w:ins w:id="1047" w:author="Hardik Malhotra" w:date="2021-12-01T20:42:00Z"/>
                <w:del w:id="1048" w:author="Neeshu Bhadauriya" w:date="2021-12-03T02:01:00Z"/>
                <w:rFonts w:ascii="Times New Roman" w:eastAsia="Times New Roman" w:hAnsi="Times New Roman" w:cs="Times New Roman"/>
                <w:color w:val="000000"/>
                <w:sz w:val="18"/>
                <w:szCs w:val="18"/>
                <w:lang w:eastAsia="en-IN"/>
                <w:rPrChange w:id="1049" w:author="Neeshu Bhadauriya" w:date="2021-12-03T02:00:00Z">
                  <w:rPr>
                    <w:ins w:id="1050" w:author="Hardik Malhotra" w:date="2021-12-01T20:42:00Z"/>
                    <w:del w:id="1051" w:author="Neeshu Bhadauriya" w:date="2021-12-03T02:01:00Z"/>
                    <w:rFonts w:ascii="Times New Roman" w:eastAsia="Times New Roman" w:hAnsi="Times New Roman" w:cs="Times New Roman"/>
                    <w:color w:val="000000"/>
                    <w:sz w:val="20"/>
                    <w:szCs w:val="20"/>
                    <w:lang w:eastAsia="en-IN"/>
                  </w:rPr>
                </w:rPrChange>
              </w:rPr>
            </w:pPr>
            <w:ins w:id="1052" w:author="Hardik Malhotra" w:date="2021-12-01T20:42:00Z">
              <w:del w:id="1053" w:author="Neeshu Bhadauriya" w:date="2021-12-03T02:01:00Z">
                <w:r w:rsidRPr="007014D5" w:rsidDel="007014D5">
                  <w:rPr>
                    <w:rFonts w:ascii="Times New Roman" w:eastAsia="Times New Roman" w:hAnsi="Times New Roman" w:cs="Times New Roman"/>
                    <w:color w:val="000000"/>
                    <w:sz w:val="18"/>
                    <w:szCs w:val="18"/>
                    <w:lang w:eastAsia="en-IN"/>
                    <w:rPrChange w:id="1054" w:author="Neeshu Bhadauriya" w:date="2021-12-03T02:00:00Z">
                      <w:rPr>
                        <w:rFonts w:ascii="Times New Roman" w:eastAsia="Times New Roman" w:hAnsi="Times New Roman" w:cs="Times New Roman"/>
                        <w:color w:val="000000"/>
                        <w:sz w:val="20"/>
                        <w:szCs w:val="20"/>
                        <w:lang w:eastAsia="en-IN"/>
                      </w:rPr>
                    </w:rPrChange>
                  </w:rPr>
                  <w:delText>1582.69</w:delText>
                </w:r>
              </w:del>
            </w:ins>
          </w:p>
        </w:tc>
        <w:tc>
          <w:tcPr>
            <w:tcW w:w="1418" w:type="dxa"/>
            <w:tcBorders>
              <w:top w:val="nil"/>
              <w:left w:val="nil"/>
              <w:bottom w:val="single" w:sz="4" w:space="0" w:color="auto"/>
              <w:right w:val="single" w:sz="8" w:space="0" w:color="auto"/>
            </w:tcBorders>
            <w:shd w:val="clear" w:color="auto" w:fill="auto"/>
            <w:noWrap/>
            <w:vAlign w:val="center"/>
            <w:hideMark/>
          </w:tcPr>
          <w:p w14:paraId="0BB3E073" w14:textId="77777777" w:rsidR="003877F8" w:rsidRPr="007014D5" w:rsidDel="007014D5" w:rsidRDefault="003877F8" w:rsidP="001378E4">
            <w:pPr>
              <w:spacing w:after="0" w:line="240" w:lineRule="auto"/>
              <w:jc w:val="center"/>
              <w:rPr>
                <w:ins w:id="1055" w:author="Hardik Malhotra" w:date="2021-12-01T20:42:00Z"/>
                <w:del w:id="1056" w:author="Neeshu Bhadauriya" w:date="2021-12-03T02:01:00Z"/>
                <w:rFonts w:ascii="Times New Roman" w:eastAsia="Times New Roman" w:hAnsi="Times New Roman" w:cs="Times New Roman"/>
                <w:color w:val="000000"/>
                <w:sz w:val="18"/>
                <w:szCs w:val="18"/>
                <w:lang w:eastAsia="en-IN"/>
                <w:rPrChange w:id="1057" w:author="Neeshu Bhadauriya" w:date="2021-12-03T02:00:00Z">
                  <w:rPr>
                    <w:ins w:id="1058" w:author="Hardik Malhotra" w:date="2021-12-01T20:42:00Z"/>
                    <w:del w:id="1059" w:author="Neeshu Bhadauriya" w:date="2021-12-03T02:01:00Z"/>
                    <w:rFonts w:ascii="Times New Roman" w:eastAsia="Times New Roman" w:hAnsi="Times New Roman" w:cs="Times New Roman"/>
                    <w:color w:val="000000"/>
                    <w:sz w:val="20"/>
                    <w:szCs w:val="20"/>
                    <w:lang w:eastAsia="en-IN"/>
                  </w:rPr>
                </w:rPrChange>
              </w:rPr>
            </w:pPr>
            <w:ins w:id="1060" w:author="Hardik Malhotra" w:date="2021-12-01T20:42:00Z">
              <w:del w:id="1061" w:author="Neeshu Bhadauriya" w:date="2021-12-03T02:01:00Z">
                <w:r w:rsidRPr="007014D5" w:rsidDel="007014D5">
                  <w:rPr>
                    <w:rFonts w:ascii="Times New Roman" w:eastAsia="Times New Roman" w:hAnsi="Times New Roman" w:cs="Times New Roman"/>
                    <w:color w:val="000000"/>
                    <w:sz w:val="18"/>
                    <w:szCs w:val="18"/>
                    <w:lang w:eastAsia="en-IN"/>
                    <w:rPrChange w:id="1062" w:author="Neeshu Bhadauriya" w:date="2021-12-03T02:00:00Z">
                      <w:rPr>
                        <w:rFonts w:ascii="Times New Roman" w:eastAsia="Times New Roman" w:hAnsi="Times New Roman" w:cs="Times New Roman"/>
                        <w:color w:val="000000"/>
                        <w:sz w:val="20"/>
                        <w:szCs w:val="20"/>
                        <w:lang w:eastAsia="en-IN"/>
                      </w:rPr>
                    </w:rPrChange>
                  </w:rPr>
                  <w:delText>444.67</w:delText>
                </w:r>
              </w:del>
            </w:ins>
          </w:p>
        </w:tc>
        <w:tc>
          <w:tcPr>
            <w:tcW w:w="1465" w:type="dxa"/>
            <w:tcBorders>
              <w:top w:val="nil"/>
              <w:left w:val="nil"/>
              <w:bottom w:val="single" w:sz="4" w:space="0" w:color="auto"/>
              <w:right w:val="single" w:sz="8" w:space="0" w:color="auto"/>
            </w:tcBorders>
          </w:tcPr>
          <w:p w14:paraId="572C979E"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c>
          <w:tcPr>
            <w:tcW w:w="1465" w:type="dxa"/>
            <w:tcBorders>
              <w:top w:val="nil"/>
              <w:left w:val="nil"/>
              <w:bottom w:val="single" w:sz="4" w:space="0" w:color="auto"/>
              <w:right w:val="single" w:sz="8" w:space="0" w:color="auto"/>
            </w:tcBorders>
          </w:tcPr>
          <w:p w14:paraId="406E7133" w14:textId="77777777" w:rsidR="003877F8" w:rsidRPr="007014D5" w:rsidDel="007014D5" w:rsidRDefault="003877F8" w:rsidP="003877F8">
            <w:pPr>
              <w:spacing w:after="0" w:line="240" w:lineRule="auto"/>
              <w:jc w:val="center"/>
              <w:rPr>
                <w:rFonts w:ascii="Times New Roman" w:eastAsia="Times New Roman" w:hAnsi="Times New Roman" w:cs="Times New Roman"/>
                <w:color w:val="000000"/>
                <w:sz w:val="18"/>
                <w:szCs w:val="18"/>
                <w:lang w:eastAsia="en-IN"/>
              </w:rPr>
            </w:pPr>
          </w:p>
        </w:tc>
      </w:tr>
      <w:tr w:rsidR="00787385" w:rsidRPr="007014D5" w14:paraId="03B59B28" w14:textId="6BDD2163" w:rsidTr="0050529D">
        <w:trPr>
          <w:trHeight w:val="303"/>
          <w:ins w:id="106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372BDA2" w14:textId="77777777" w:rsidR="00787385" w:rsidRPr="007014D5" w:rsidRDefault="00787385" w:rsidP="00787385">
            <w:pPr>
              <w:spacing w:after="0" w:line="240" w:lineRule="auto"/>
              <w:jc w:val="center"/>
              <w:rPr>
                <w:ins w:id="1064" w:author="Hardik Malhotra" w:date="2021-12-01T20:42:00Z"/>
                <w:rFonts w:ascii="Times New Roman" w:eastAsia="Times New Roman" w:hAnsi="Times New Roman" w:cs="Times New Roman"/>
                <w:color w:val="000000"/>
                <w:sz w:val="18"/>
                <w:szCs w:val="18"/>
                <w:lang w:eastAsia="en-IN"/>
                <w:rPrChange w:id="1065" w:author="Neeshu Bhadauriya" w:date="2021-12-03T02:00:00Z">
                  <w:rPr>
                    <w:ins w:id="1066" w:author="Hardik Malhotra" w:date="2021-12-01T20:42:00Z"/>
                    <w:rFonts w:ascii="Times New Roman" w:eastAsia="Times New Roman" w:hAnsi="Times New Roman" w:cs="Times New Roman"/>
                    <w:color w:val="000000"/>
                    <w:sz w:val="20"/>
                    <w:szCs w:val="20"/>
                    <w:lang w:eastAsia="en-IN"/>
                  </w:rPr>
                </w:rPrChange>
              </w:rPr>
            </w:pPr>
            <w:ins w:id="1067" w:author="Hardik Malhotra" w:date="2021-12-01T20:42:00Z">
              <w:r w:rsidRPr="007014D5">
                <w:rPr>
                  <w:rFonts w:ascii="Times New Roman" w:eastAsia="Times New Roman" w:hAnsi="Times New Roman" w:cs="Times New Roman"/>
                  <w:color w:val="000000"/>
                  <w:sz w:val="18"/>
                  <w:szCs w:val="18"/>
                  <w:lang w:eastAsia="en-IN"/>
                  <w:rPrChange w:id="1068"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63E1A7F9" w14:textId="77777777" w:rsidR="00787385" w:rsidRPr="007014D5" w:rsidRDefault="00787385" w:rsidP="00787385">
            <w:pPr>
              <w:spacing w:after="0" w:line="240" w:lineRule="auto"/>
              <w:jc w:val="center"/>
              <w:rPr>
                <w:ins w:id="1069" w:author="Hardik Malhotra" w:date="2021-12-01T20:42:00Z"/>
                <w:rFonts w:ascii="Times New Roman" w:eastAsia="Times New Roman" w:hAnsi="Times New Roman" w:cs="Times New Roman"/>
                <w:color w:val="000000"/>
                <w:sz w:val="18"/>
                <w:szCs w:val="18"/>
                <w:lang w:eastAsia="en-IN"/>
                <w:rPrChange w:id="1070" w:author="Neeshu Bhadauriya" w:date="2021-12-03T02:00:00Z">
                  <w:rPr>
                    <w:ins w:id="1071" w:author="Hardik Malhotra" w:date="2021-12-01T20:42:00Z"/>
                    <w:rFonts w:ascii="Times New Roman" w:eastAsia="Times New Roman" w:hAnsi="Times New Roman" w:cs="Times New Roman"/>
                    <w:color w:val="000000"/>
                    <w:sz w:val="20"/>
                    <w:szCs w:val="20"/>
                    <w:lang w:eastAsia="en-IN"/>
                  </w:rPr>
                </w:rPrChange>
              </w:rPr>
            </w:pPr>
            <w:ins w:id="1072" w:author="Hardik Malhotra" w:date="2021-12-01T20:42:00Z">
              <w:r w:rsidRPr="007014D5">
                <w:rPr>
                  <w:rFonts w:ascii="Times New Roman" w:eastAsia="Times New Roman" w:hAnsi="Times New Roman" w:cs="Times New Roman"/>
                  <w:color w:val="000000"/>
                  <w:sz w:val="18"/>
                  <w:szCs w:val="18"/>
                  <w:lang w:eastAsia="en-IN"/>
                  <w:rPrChange w:id="1073" w:author="Neeshu Bhadauriya" w:date="2021-12-03T02:00:00Z">
                    <w:rPr>
                      <w:rFonts w:ascii="Times New Roman" w:eastAsia="Times New Roman" w:hAnsi="Times New Roman" w:cs="Times New Roman"/>
                      <w:color w:val="000000"/>
                      <w:sz w:val="20"/>
                      <w:szCs w:val="20"/>
                      <w:lang w:eastAsia="en-IN"/>
                    </w:rPr>
                  </w:rPrChange>
                </w:rPr>
                <w:t>January</w:t>
              </w:r>
            </w:ins>
          </w:p>
        </w:tc>
        <w:tc>
          <w:tcPr>
            <w:tcW w:w="1451" w:type="dxa"/>
            <w:tcBorders>
              <w:top w:val="nil"/>
              <w:left w:val="nil"/>
              <w:bottom w:val="single" w:sz="4" w:space="0" w:color="auto"/>
              <w:right w:val="single" w:sz="4" w:space="0" w:color="auto"/>
            </w:tcBorders>
            <w:shd w:val="clear" w:color="auto" w:fill="auto"/>
            <w:noWrap/>
            <w:vAlign w:val="center"/>
            <w:hideMark/>
          </w:tcPr>
          <w:p w14:paraId="62F5D72B" w14:textId="77777777" w:rsidR="00787385" w:rsidRPr="007014D5" w:rsidRDefault="00787385" w:rsidP="00787385">
            <w:pPr>
              <w:spacing w:after="0" w:line="240" w:lineRule="auto"/>
              <w:jc w:val="center"/>
              <w:rPr>
                <w:ins w:id="1074" w:author="Hardik Malhotra" w:date="2021-12-01T20:42:00Z"/>
                <w:rFonts w:ascii="Times New Roman" w:eastAsia="Times New Roman" w:hAnsi="Times New Roman" w:cs="Times New Roman"/>
                <w:color w:val="000000"/>
                <w:sz w:val="18"/>
                <w:szCs w:val="18"/>
                <w:lang w:eastAsia="en-IN"/>
                <w:rPrChange w:id="1075" w:author="Neeshu Bhadauriya" w:date="2021-12-03T02:00:00Z">
                  <w:rPr>
                    <w:ins w:id="1076" w:author="Hardik Malhotra" w:date="2021-12-01T20:42:00Z"/>
                    <w:rFonts w:ascii="Times New Roman" w:eastAsia="Times New Roman" w:hAnsi="Times New Roman" w:cs="Times New Roman"/>
                    <w:color w:val="000000"/>
                    <w:sz w:val="20"/>
                    <w:szCs w:val="20"/>
                    <w:lang w:eastAsia="en-IN"/>
                  </w:rPr>
                </w:rPrChange>
              </w:rPr>
            </w:pPr>
            <w:ins w:id="1077" w:author="Hardik Malhotra" w:date="2021-12-01T20:42:00Z">
              <w:r w:rsidRPr="007014D5">
                <w:rPr>
                  <w:rFonts w:ascii="Times New Roman" w:eastAsia="Times New Roman" w:hAnsi="Times New Roman" w:cs="Times New Roman"/>
                  <w:color w:val="000000"/>
                  <w:sz w:val="18"/>
                  <w:szCs w:val="18"/>
                  <w:lang w:eastAsia="en-IN"/>
                  <w:rPrChange w:id="1078" w:author="Neeshu Bhadauriya" w:date="2021-12-03T02:00:00Z">
                    <w:rPr>
                      <w:rFonts w:ascii="Times New Roman" w:eastAsia="Times New Roman" w:hAnsi="Times New Roman" w:cs="Times New Roman"/>
                      <w:color w:val="000000"/>
                      <w:sz w:val="20"/>
                      <w:szCs w:val="20"/>
                      <w:lang w:eastAsia="en-IN"/>
                    </w:rPr>
                  </w:rPrChange>
                </w:rPr>
                <w:t>1143.07</w:t>
              </w:r>
            </w:ins>
          </w:p>
        </w:tc>
        <w:tc>
          <w:tcPr>
            <w:tcW w:w="1417" w:type="dxa"/>
            <w:tcBorders>
              <w:top w:val="nil"/>
              <w:left w:val="nil"/>
              <w:bottom w:val="single" w:sz="4" w:space="0" w:color="auto"/>
              <w:right w:val="single" w:sz="4" w:space="0" w:color="auto"/>
            </w:tcBorders>
            <w:shd w:val="clear" w:color="auto" w:fill="auto"/>
            <w:noWrap/>
            <w:vAlign w:val="bottom"/>
            <w:hideMark/>
          </w:tcPr>
          <w:p w14:paraId="0C4C730D" w14:textId="220FA6D9" w:rsidR="00787385" w:rsidRPr="007014D5" w:rsidRDefault="00787385" w:rsidP="00787385">
            <w:pPr>
              <w:spacing w:after="0" w:line="240" w:lineRule="auto"/>
              <w:jc w:val="center"/>
              <w:rPr>
                <w:ins w:id="1079" w:author="Hardik Malhotra" w:date="2021-12-01T20:42:00Z"/>
                <w:rFonts w:ascii="Times New Roman" w:eastAsia="Times New Roman" w:hAnsi="Times New Roman" w:cs="Times New Roman"/>
                <w:color w:val="000000"/>
                <w:sz w:val="18"/>
                <w:szCs w:val="18"/>
                <w:lang w:eastAsia="en-IN"/>
                <w:rPrChange w:id="1080" w:author="Neeshu Bhadauriya" w:date="2021-12-03T02:00:00Z">
                  <w:rPr>
                    <w:ins w:id="108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923</w:t>
            </w:r>
          </w:p>
        </w:tc>
        <w:tc>
          <w:tcPr>
            <w:tcW w:w="1418" w:type="dxa"/>
            <w:tcBorders>
              <w:top w:val="nil"/>
              <w:left w:val="nil"/>
              <w:bottom w:val="single" w:sz="4" w:space="0" w:color="auto"/>
              <w:right w:val="single" w:sz="8" w:space="0" w:color="auto"/>
            </w:tcBorders>
            <w:shd w:val="clear" w:color="auto" w:fill="auto"/>
            <w:noWrap/>
            <w:vAlign w:val="bottom"/>
            <w:hideMark/>
          </w:tcPr>
          <w:p w14:paraId="6BE678CF" w14:textId="7B0AA48F" w:rsidR="00787385" w:rsidRPr="007014D5" w:rsidRDefault="00787385" w:rsidP="00787385">
            <w:pPr>
              <w:spacing w:after="0" w:line="240" w:lineRule="auto"/>
              <w:jc w:val="center"/>
              <w:rPr>
                <w:ins w:id="1082" w:author="Hardik Malhotra" w:date="2021-12-01T20:42:00Z"/>
                <w:rFonts w:ascii="Times New Roman" w:eastAsia="Times New Roman" w:hAnsi="Times New Roman" w:cs="Times New Roman"/>
                <w:color w:val="000000"/>
                <w:sz w:val="18"/>
                <w:szCs w:val="18"/>
                <w:lang w:eastAsia="en-IN"/>
                <w:rPrChange w:id="1083" w:author="Neeshu Bhadauriya" w:date="2021-12-03T02:00:00Z">
                  <w:rPr>
                    <w:ins w:id="108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876.0</w:t>
            </w:r>
          </w:p>
        </w:tc>
        <w:tc>
          <w:tcPr>
            <w:tcW w:w="1465" w:type="dxa"/>
            <w:tcBorders>
              <w:top w:val="nil"/>
              <w:left w:val="nil"/>
              <w:bottom w:val="single" w:sz="4" w:space="0" w:color="auto"/>
              <w:right w:val="single" w:sz="8" w:space="0" w:color="auto"/>
            </w:tcBorders>
            <w:vAlign w:val="bottom"/>
          </w:tcPr>
          <w:p w14:paraId="2F6A7B37" w14:textId="28F2FC4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5199.3</w:t>
            </w:r>
          </w:p>
        </w:tc>
        <w:tc>
          <w:tcPr>
            <w:tcW w:w="1465" w:type="dxa"/>
            <w:tcBorders>
              <w:top w:val="nil"/>
              <w:left w:val="nil"/>
              <w:bottom w:val="single" w:sz="4" w:space="0" w:color="auto"/>
              <w:right w:val="single" w:sz="8" w:space="0" w:color="auto"/>
            </w:tcBorders>
            <w:vAlign w:val="bottom"/>
          </w:tcPr>
          <w:p w14:paraId="1D56BF17" w14:textId="22F73575"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4575.4</w:t>
            </w:r>
          </w:p>
        </w:tc>
      </w:tr>
      <w:tr w:rsidR="00787385" w:rsidRPr="007014D5" w14:paraId="4EEDD5A7" w14:textId="23ED8D07" w:rsidTr="0050529D">
        <w:trPr>
          <w:trHeight w:val="303"/>
          <w:ins w:id="108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90E0E0B" w14:textId="77777777" w:rsidR="00787385" w:rsidRPr="007014D5" w:rsidRDefault="00787385" w:rsidP="00787385">
            <w:pPr>
              <w:spacing w:after="0" w:line="240" w:lineRule="auto"/>
              <w:jc w:val="center"/>
              <w:rPr>
                <w:ins w:id="1086" w:author="Hardik Malhotra" w:date="2021-12-01T20:42:00Z"/>
                <w:rFonts w:ascii="Times New Roman" w:eastAsia="Times New Roman" w:hAnsi="Times New Roman" w:cs="Times New Roman"/>
                <w:color w:val="000000"/>
                <w:sz w:val="18"/>
                <w:szCs w:val="18"/>
                <w:lang w:eastAsia="en-IN"/>
                <w:rPrChange w:id="1087" w:author="Neeshu Bhadauriya" w:date="2021-12-03T02:00:00Z">
                  <w:rPr>
                    <w:ins w:id="1088" w:author="Hardik Malhotra" w:date="2021-12-01T20:42:00Z"/>
                    <w:rFonts w:ascii="Times New Roman" w:eastAsia="Times New Roman" w:hAnsi="Times New Roman" w:cs="Times New Roman"/>
                    <w:color w:val="000000"/>
                    <w:sz w:val="20"/>
                    <w:szCs w:val="20"/>
                    <w:lang w:eastAsia="en-IN"/>
                  </w:rPr>
                </w:rPrChange>
              </w:rPr>
            </w:pPr>
            <w:ins w:id="1089" w:author="Hardik Malhotra" w:date="2021-12-01T20:42:00Z">
              <w:r w:rsidRPr="007014D5">
                <w:rPr>
                  <w:rFonts w:ascii="Times New Roman" w:eastAsia="Times New Roman" w:hAnsi="Times New Roman" w:cs="Times New Roman"/>
                  <w:color w:val="000000"/>
                  <w:sz w:val="18"/>
                  <w:szCs w:val="18"/>
                  <w:lang w:eastAsia="en-IN"/>
                  <w:rPrChange w:id="1090"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5B3DA4E5" w14:textId="77777777" w:rsidR="00787385" w:rsidRPr="007014D5" w:rsidRDefault="00787385" w:rsidP="00787385">
            <w:pPr>
              <w:spacing w:after="0" w:line="240" w:lineRule="auto"/>
              <w:jc w:val="center"/>
              <w:rPr>
                <w:ins w:id="1091" w:author="Hardik Malhotra" w:date="2021-12-01T20:42:00Z"/>
                <w:rFonts w:ascii="Times New Roman" w:eastAsia="Times New Roman" w:hAnsi="Times New Roman" w:cs="Times New Roman"/>
                <w:color w:val="000000"/>
                <w:sz w:val="18"/>
                <w:szCs w:val="18"/>
                <w:lang w:eastAsia="en-IN"/>
                <w:rPrChange w:id="1092" w:author="Neeshu Bhadauriya" w:date="2021-12-03T02:00:00Z">
                  <w:rPr>
                    <w:ins w:id="1093" w:author="Hardik Malhotra" w:date="2021-12-01T20:42:00Z"/>
                    <w:rFonts w:ascii="Times New Roman" w:eastAsia="Times New Roman" w:hAnsi="Times New Roman" w:cs="Times New Roman"/>
                    <w:color w:val="000000"/>
                    <w:sz w:val="20"/>
                    <w:szCs w:val="20"/>
                    <w:lang w:eastAsia="en-IN"/>
                  </w:rPr>
                </w:rPrChange>
              </w:rPr>
            </w:pPr>
            <w:ins w:id="1094" w:author="Hardik Malhotra" w:date="2021-12-01T20:42:00Z">
              <w:r w:rsidRPr="007014D5">
                <w:rPr>
                  <w:rFonts w:ascii="Times New Roman" w:eastAsia="Times New Roman" w:hAnsi="Times New Roman" w:cs="Times New Roman"/>
                  <w:color w:val="000000"/>
                  <w:sz w:val="18"/>
                  <w:szCs w:val="18"/>
                  <w:lang w:eastAsia="en-IN"/>
                  <w:rPrChange w:id="1095" w:author="Neeshu Bhadauriya" w:date="2021-12-03T02:00:00Z">
                    <w:rPr>
                      <w:rFonts w:ascii="Times New Roman" w:eastAsia="Times New Roman" w:hAnsi="Times New Roman" w:cs="Times New Roman"/>
                      <w:color w:val="000000"/>
                      <w:sz w:val="20"/>
                      <w:szCs w:val="20"/>
                      <w:lang w:eastAsia="en-IN"/>
                    </w:rPr>
                  </w:rPrChange>
                </w:rPr>
                <w:t>February</w:t>
              </w:r>
            </w:ins>
          </w:p>
        </w:tc>
        <w:tc>
          <w:tcPr>
            <w:tcW w:w="1451" w:type="dxa"/>
            <w:tcBorders>
              <w:top w:val="nil"/>
              <w:left w:val="nil"/>
              <w:bottom w:val="single" w:sz="4" w:space="0" w:color="auto"/>
              <w:right w:val="single" w:sz="4" w:space="0" w:color="auto"/>
            </w:tcBorders>
            <w:shd w:val="clear" w:color="auto" w:fill="auto"/>
            <w:noWrap/>
            <w:vAlign w:val="center"/>
            <w:hideMark/>
          </w:tcPr>
          <w:p w14:paraId="66EBCA6B" w14:textId="77777777" w:rsidR="00787385" w:rsidRPr="007014D5" w:rsidRDefault="00787385" w:rsidP="00787385">
            <w:pPr>
              <w:spacing w:after="0" w:line="240" w:lineRule="auto"/>
              <w:jc w:val="center"/>
              <w:rPr>
                <w:ins w:id="1096" w:author="Hardik Malhotra" w:date="2021-12-01T20:42:00Z"/>
                <w:rFonts w:ascii="Times New Roman" w:eastAsia="Times New Roman" w:hAnsi="Times New Roman" w:cs="Times New Roman"/>
                <w:color w:val="000000"/>
                <w:sz w:val="18"/>
                <w:szCs w:val="18"/>
                <w:lang w:eastAsia="en-IN"/>
                <w:rPrChange w:id="1097" w:author="Neeshu Bhadauriya" w:date="2021-12-03T02:00:00Z">
                  <w:rPr>
                    <w:ins w:id="1098" w:author="Hardik Malhotra" w:date="2021-12-01T20:42:00Z"/>
                    <w:rFonts w:ascii="Times New Roman" w:eastAsia="Times New Roman" w:hAnsi="Times New Roman" w:cs="Times New Roman"/>
                    <w:color w:val="000000"/>
                    <w:sz w:val="20"/>
                    <w:szCs w:val="20"/>
                    <w:lang w:eastAsia="en-IN"/>
                  </w:rPr>
                </w:rPrChange>
              </w:rPr>
            </w:pPr>
            <w:ins w:id="1099" w:author="Hardik Malhotra" w:date="2021-12-01T20:42:00Z">
              <w:r w:rsidRPr="007014D5">
                <w:rPr>
                  <w:rFonts w:ascii="Times New Roman" w:eastAsia="Times New Roman" w:hAnsi="Times New Roman" w:cs="Times New Roman"/>
                  <w:color w:val="000000"/>
                  <w:sz w:val="18"/>
                  <w:szCs w:val="18"/>
                  <w:lang w:eastAsia="en-IN"/>
                  <w:rPrChange w:id="1100" w:author="Neeshu Bhadauriya" w:date="2021-12-03T02:00:00Z">
                    <w:rPr>
                      <w:rFonts w:ascii="Times New Roman" w:eastAsia="Times New Roman" w:hAnsi="Times New Roman" w:cs="Times New Roman"/>
                      <w:color w:val="000000"/>
                      <w:sz w:val="20"/>
                      <w:szCs w:val="20"/>
                      <w:lang w:eastAsia="en-IN"/>
                    </w:rPr>
                  </w:rPrChange>
                </w:rPr>
                <w:t>1154.64</w:t>
              </w:r>
            </w:ins>
          </w:p>
        </w:tc>
        <w:tc>
          <w:tcPr>
            <w:tcW w:w="1417" w:type="dxa"/>
            <w:tcBorders>
              <w:top w:val="nil"/>
              <w:left w:val="nil"/>
              <w:bottom w:val="single" w:sz="4" w:space="0" w:color="auto"/>
              <w:right w:val="single" w:sz="4" w:space="0" w:color="auto"/>
            </w:tcBorders>
            <w:shd w:val="clear" w:color="auto" w:fill="auto"/>
            <w:noWrap/>
            <w:vAlign w:val="bottom"/>
            <w:hideMark/>
          </w:tcPr>
          <w:p w14:paraId="7EC153EB" w14:textId="5A003017" w:rsidR="00787385" w:rsidRPr="007014D5" w:rsidRDefault="00787385" w:rsidP="00787385">
            <w:pPr>
              <w:spacing w:after="0" w:line="240" w:lineRule="auto"/>
              <w:jc w:val="center"/>
              <w:rPr>
                <w:ins w:id="1101" w:author="Hardik Malhotra" w:date="2021-12-01T20:42:00Z"/>
                <w:rFonts w:ascii="Times New Roman" w:eastAsia="Times New Roman" w:hAnsi="Times New Roman" w:cs="Times New Roman"/>
                <w:color w:val="000000"/>
                <w:sz w:val="18"/>
                <w:szCs w:val="18"/>
                <w:lang w:eastAsia="en-IN"/>
                <w:rPrChange w:id="1102" w:author="Neeshu Bhadauriya" w:date="2021-12-03T02:00:00Z">
                  <w:rPr>
                    <w:ins w:id="110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900</w:t>
            </w:r>
          </w:p>
        </w:tc>
        <w:tc>
          <w:tcPr>
            <w:tcW w:w="1418" w:type="dxa"/>
            <w:tcBorders>
              <w:top w:val="nil"/>
              <w:left w:val="nil"/>
              <w:bottom w:val="single" w:sz="4" w:space="0" w:color="auto"/>
              <w:right w:val="single" w:sz="8" w:space="0" w:color="auto"/>
            </w:tcBorders>
            <w:shd w:val="clear" w:color="auto" w:fill="auto"/>
            <w:noWrap/>
            <w:vAlign w:val="bottom"/>
            <w:hideMark/>
          </w:tcPr>
          <w:p w14:paraId="59BD5189" w14:textId="63073E8E" w:rsidR="00787385" w:rsidRPr="007014D5" w:rsidRDefault="00787385" w:rsidP="00787385">
            <w:pPr>
              <w:spacing w:after="0" w:line="240" w:lineRule="auto"/>
              <w:jc w:val="center"/>
              <w:rPr>
                <w:ins w:id="1104" w:author="Hardik Malhotra" w:date="2021-12-01T20:42:00Z"/>
                <w:rFonts w:ascii="Times New Roman" w:eastAsia="Times New Roman" w:hAnsi="Times New Roman" w:cs="Times New Roman"/>
                <w:color w:val="000000"/>
                <w:sz w:val="18"/>
                <w:szCs w:val="18"/>
                <w:lang w:eastAsia="en-IN"/>
                <w:rPrChange w:id="1105" w:author="Neeshu Bhadauriya" w:date="2021-12-03T02:00:00Z">
                  <w:rPr>
                    <w:ins w:id="110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829.7</w:t>
            </w:r>
          </w:p>
        </w:tc>
        <w:tc>
          <w:tcPr>
            <w:tcW w:w="1465" w:type="dxa"/>
            <w:tcBorders>
              <w:top w:val="nil"/>
              <w:left w:val="nil"/>
              <w:bottom w:val="single" w:sz="4" w:space="0" w:color="auto"/>
              <w:right w:val="single" w:sz="8" w:space="0" w:color="auto"/>
            </w:tcBorders>
            <w:vAlign w:val="bottom"/>
          </w:tcPr>
          <w:p w14:paraId="2CFD16BE" w14:textId="0CC6243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5141.0</w:t>
            </w:r>
          </w:p>
        </w:tc>
        <w:tc>
          <w:tcPr>
            <w:tcW w:w="1465" w:type="dxa"/>
            <w:tcBorders>
              <w:top w:val="nil"/>
              <w:left w:val="nil"/>
              <w:bottom w:val="single" w:sz="4" w:space="0" w:color="auto"/>
              <w:right w:val="single" w:sz="8" w:space="0" w:color="auto"/>
            </w:tcBorders>
            <w:vAlign w:val="bottom"/>
          </w:tcPr>
          <w:p w14:paraId="6B481DCE" w14:textId="00CA9E8D"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4740.0</w:t>
            </w:r>
          </w:p>
        </w:tc>
      </w:tr>
      <w:tr w:rsidR="00787385" w:rsidRPr="007014D5" w14:paraId="719863F1" w14:textId="48AC66FD" w:rsidTr="0050529D">
        <w:trPr>
          <w:trHeight w:val="303"/>
          <w:ins w:id="110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52A3C31" w14:textId="77777777" w:rsidR="00787385" w:rsidRPr="007014D5" w:rsidRDefault="00787385" w:rsidP="00787385">
            <w:pPr>
              <w:spacing w:after="0" w:line="240" w:lineRule="auto"/>
              <w:jc w:val="center"/>
              <w:rPr>
                <w:ins w:id="1108" w:author="Hardik Malhotra" w:date="2021-12-01T20:42:00Z"/>
                <w:rFonts w:ascii="Times New Roman" w:eastAsia="Times New Roman" w:hAnsi="Times New Roman" w:cs="Times New Roman"/>
                <w:color w:val="000000"/>
                <w:sz w:val="18"/>
                <w:szCs w:val="18"/>
                <w:lang w:eastAsia="en-IN"/>
                <w:rPrChange w:id="1109" w:author="Neeshu Bhadauriya" w:date="2021-12-03T02:00:00Z">
                  <w:rPr>
                    <w:ins w:id="1110" w:author="Hardik Malhotra" w:date="2021-12-01T20:42:00Z"/>
                    <w:rFonts w:ascii="Times New Roman" w:eastAsia="Times New Roman" w:hAnsi="Times New Roman" w:cs="Times New Roman"/>
                    <w:color w:val="000000"/>
                    <w:sz w:val="20"/>
                    <w:szCs w:val="20"/>
                    <w:lang w:eastAsia="en-IN"/>
                  </w:rPr>
                </w:rPrChange>
              </w:rPr>
            </w:pPr>
            <w:ins w:id="1111" w:author="Hardik Malhotra" w:date="2021-12-01T20:42:00Z">
              <w:r w:rsidRPr="007014D5">
                <w:rPr>
                  <w:rFonts w:ascii="Times New Roman" w:eastAsia="Times New Roman" w:hAnsi="Times New Roman" w:cs="Times New Roman"/>
                  <w:color w:val="000000"/>
                  <w:sz w:val="18"/>
                  <w:szCs w:val="18"/>
                  <w:lang w:eastAsia="en-IN"/>
                  <w:rPrChange w:id="1112"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1053D315" w14:textId="77777777" w:rsidR="00787385" w:rsidRPr="007014D5" w:rsidRDefault="00787385" w:rsidP="00787385">
            <w:pPr>
              <w:spacing w:after="0" w:line="240" w:lineRule="auto"/>
              <w:jc w:val="center"/>
              <w:rPr>
                <w:ins w:id="1113" w:author="Hardik Malhotra" w:date="2021-12-01T20:42:00Z"/>
                <w:rFonts w:ascii="Times New Roman" w:eastAsia="Times New Roman" w:hAnsi="Times New Roman" w:cs="Times New Roman"/>
                <w:color w:val="000000"/>
                <w:sz w:val="18"/>
                <w:szCs w:val="18"/>
                <w:lang w:eastAsia="en-IN"/>
                <w:rPrChange w:id="1114" w:author="Neeshu Bhadauriya" w:date="2021-12-03T02:00:00Z">
                  <w:rPr>
                    <w:ins w:id="1115" w:author="Hardik Malhotra" w:date="2021-12-01T20:42:00Z"/>
                    <w:rFonts w:ascii="Times New Roman" w:eastAsia="Times New Roman" w:hAnsi="Times New Roman" w:cs="Times New Roman"/>
                    <w:color w:val="000000"/>
                    <w:sz w:val="20"/>
                    <w:szCs w:val="20"/>
                    <w:lang w:eastAsia="en-IN"/>
                  </w:rPr>
                </w:rPrChange>
              </w:rPr>
            </w:pPr>
            <w:ins w:id="1116" w:author="Hardik Malhotra" w:date="2021-12-01T20:42:00Z">
              <w:r w:rsidRPr="007014D5">
                <w:rPr>
                  <w:rFonts w:ascii="Times New Roman" w:eastAsia="Times New Roman" w:hAnsi="Times New Roman" w:cs="Times New Roman"/>
                  <w:color w:val="000000"/>
                  <w:sz w:val="18"/>
                  <w:szCs w:val="18"/>
                  <w:lang w:eastAsia="en-IN"/>
                  <w:rPrChange w:id="1117" w:author="Neeshu Bhadauriya" w:date="2021-12-03T02:00:00Z">
                    <w:rPr>
                      <w:rFonts w:ascii="Times New Roman" w:eastAsia="Times New Roman" w:hAnsi="Times New Roman" w:cs="Times New Roman"/>
                      <w:color w:val="000000"/>
                      <w:sz w:val="20"/>
                      <w:szCs w:val="20"/>
                      <w:lang w:eastAsia="en-IN"/>
                    </w:rPr>
                  </w:rPrChange>
                </w:rPr>
                <w:t>March</w:t>
              </w:r>
            </w:ins>
          </w:p>
        </w:tc>
        <w:tc>
          <w:tcPr>
            <w:tcW w:w="1451" w:type="dxa"/>
            <w:tcBorders>
              <w:top w:val="nil"/>
              <w:left w:val="nil"/>
              <w:bottom w:val="single" w:sz="4" w:space="0" w:color="auto"/>
              <w:right w:val="single" w:sz="4" w:space="0" w:color="auto"/>
            </w:tcBorders>
            <w:shd w:val="clear" w:color="auto" w:fill="auto"/>
            <w:noWrap/>
            <w:vAlign w:val="center"/>
            <w:hideMark/>
          </w:tcPr>
          <w:p w14:paraId="7AD597B4" w14:textId="77777777" w:rsidR="00787385" w:rsidRPr="007014D5" w:rsidRDefault="00787385" w:rsidP="00787385">
            <w:pPr>
              <w:spacing w:after="0" w:line="240" w:lineRule="auto"/>
              <w:jc w:val="center"/>
              <w:rPr>
                <w:ins w:id="1118" w:author="Hardik Malhotra" w:date="2021-12-01T20:42:00Z"/>
                <w:rFonts w:ascii="Times New Roman" w:eastAsia="Times New Roman" w:hAnsi="Times New Roman" w:cs="Times New Roman"/>
                <w:color w:val="000000"/>
                <w:sz w:val="18"/>
                <w:szCs w:val="18"/>
                <w:lang w:eastAsia="en-IN"/>
                <w:rPrChange w:id="1119" w:author="Neeshu Bhadauriya" w:date="2021-12-03T02:00:00Z">
                  <w:rPr>
                    <w:ins w:id="1120" w:author="Hardik Malhotra" w:date="2021-12-01T20:42:00Z"/>
                    <w:rFonts w:ascii="Times New Roman" w:eastAsia="Times New Roman" w:hAnsi="Times New Roman" w:cs="Times New Roman"/>
                    <w:color w:val="000000"/>
                    <w:sz w:val="20"/>
                    <w:szCs w:val="20"/>
                    <w:lang w:eastAsia="en-IN"/>
                  </w:rPr>
                </w:rPrChange>
              </w:rPr>
            </w:pPr>
            <w:ins w:id="1121" w:author="Hardik Malhotra" w:date="2021-12-01T20:42:00Z">
              <w:r w:rsidRPr="007014D5">
                <w:rPr>
                  <w:rFonts w:ascii="Times New Roman" w:eastAsia="Times New Roman" w:hAnsi="Times New Roman" w:cs="Times New Roman"/>
                  <w:color w:val="000000"/>
                  <w:sz w:val="18"/>
                  <w:szCs w:val="18"/>
                  <w:lang w:eastAsia="en-IN"/>
                  <w:rPrChange w:id="1122" w:author="Neeshu Bhadauriya" w:date="2021-12-03T02:00:00Z">
                    <w:rPr>
                      <w:rFonts w:ascii="Times New Roman" w:eastAsia="Times New Roman" w:hAnsi="Times New Roman" w:cs="Times New Roman"/>
                      <w:color w:val="000000"/>
                      <w:sz w:val="20"/>
                      <w:szCs w:val="20"/>
                      <w:lang w:eastAsia="en-IN"/>
                    </w:rPr>
                  </w:rPrChange>
                </w:rPr>
                <w:t>1202.75</w:t>
              </w:r>
            </w:ins>
          </w:p>
        </w:tc>
        <w:tc>
          <w:tcPr>
            <w:tcW w:w="1417" w:type="dxa"/>
            <w:tcBorders>
              <w:top w:val="nil"/>
              <w:left w:val="nil"/>
              <w:bottom w:val="single" w:sz="4" w:space="0" w:color="auto"/>
              <w:right w:val="single" w:sz="4" w:space="0" w:color="auto"/>
            </w:tcBorders>
            <w:shd w:val="clear" w:color="auto" w:fill="auto"/>
            <w:noWrap/>
            <w:vAlign w:val="bottom"/>
            <w:hideMark/>
          </w:tcPr>
          <w:p w14:paraId="6F29D4BE" w14:textId="79F74F29" w:rsidR="00787385" w:rsidRPr="007014D5" w:rsidRDefault="00787385" w:rsidP="00787385">
            <w:pPr>
              <w:spacing w:after="0" w:line="240" w:lineRule="auto"/>
              <w:jc w:val="center"/>
              <w:rPr>
                <w:ins w:id="1123" w:author="Hardik Malhotra" w:date="2021-12-01T20:42:00Z"/>
                <w:rFonts w:ascii="Times New Roman" w:eastAsia="Times New Roman" w:hAnsi="Times New Roman" w:cs="Times New Roman"/>
                <w:color w:val="000000"/>
                <w:sz w:val="18"/>
                <w:szCs w:val="18"/>
                <w:lang w:eastAsia="en-IN"/>
                <w:rPrChange w:id="1124" w:author="Neeshu Bhadauriya" w:date="2021-12-03T02:00:00Z">
                  <w:rPr>
                    <w:ins w:id="112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937</w:t>
            </w:r>
          </w:p>
        </w:tc>
        <w:tc>
          <w:tcPr>
            <w:tcW w:w="1418" w:type="dxa"/>
            <w:tcBorders>
              <w:top w:val="nil"/>
              <w:left w:val="nil"/>
              <w:bottom w:val="single" w:sz="4" w:space="0" w:color="auto"/>
              <w:right w:val="single" w:sz="8" w:space="0" w:color="auto"/>
            </w:tcBorders>
            <w:shd w:val="clear" w:color="auto" w:fill="auto"/>
            <w:noWrap/>
            <w:vAlign w:val="bottom"/>
            <w:hideMark/>
          </w:tcPr>
          <w:p w14:paraId="32D35CB5" w14:textId="64969E7B" w:rsidR="00787385" w:rsidRPr="007014D5" w:rsidRDefault="00787385" w:rsidP="00787385">
            <w:pPr>
              <w:spacing w:after="0" w:line="240" w:lineRule="auto"/>
              <w:jc w:val="center"/>
              <w:rPr>
                <w:ins w:id="1126" w:author="Hardik Malhotra" w:date="2021-12-01T20:42:00Z"/>
                <w:rFonts w:ascii="Times New Roman" w:eastAsia="Times New Roman" w:hAnsi="Times New Roman" w:cs="Times New Roman"/>
                <w:color w:val="000000"/>
                <w:sz w:val="18"/>
                <w:szCs w:val="18"/>
                <w:lang w:eastAsia="en-IN"/>
                <w:rPrChange w:id="1127" w:author="Neeshu Bhadauriya" w:date="2021-12-03T02:00:00Z">
                  <w:rPr>
                    <w:ins w:id="112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879.0</w:t>
            </w:r>
          </w:p>
        </w:tc>
        <w:tc>
          <w:tcPr>
            <w:tcW w:w="1465" w:type="dxa"/>
            <w:tcBorders>
              <w:top w:val="nil"/>
              <w:left w:val="nil"/>
              <w:bottom w:val="single" w:sz="4" w:space="0" w:color="auto"/>
              <w:right w:val="single" w:sz="8" w:space="0" w:color="auto"/>
            </w:tcBorders>
            <w:vAlign w:val="bottom"/>
          </w:tcPr>
          <w:p w14:paraId="2EC19D72" w14:textId="28672157"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5243.5</w:t>
            </w:r>
          </w:p>
        </w:tc>
        <w:tc>
          <w:tcPr>
            <w:tcW w:w="1465" w:type="dxa"/>
            <w:tcBorders>
              <w:top w:val="nil"/>
              <w:left w:val="nil"/>
              <w:bottom w:val="single" w:sz="4" w:space="0" w:color="auto"/>
              <w:right w:val="single" w:sz="8" w:space="0" w:color="auto"/>
            </w:tcBorders>
            <w:vAlign w:val="bottom"/>
          </w:tcPr>
          <w:p w14:paraId="18F7DB31" w14:textId="783140EA"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4771.6</w:t>
            </w:r>
          </w:p>
        </w:tc>
      </w:tr>
      <w:tr w:rsidR="00787385" w:rsidRPr="007014D5" w14:paraId="6DBC40E4" w14:textId="77A0B420" w:rsidTr="0050529D">
        <w:trPr>
          <w:trHeight w:val="303"/>
          <w:ins w:id="112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E3F0CBB" w14:textId="77777777" w:rsidR="00787385" w:rsidRPr="007014D5" w:rsidRDefault="00787385" w:rsidP="00787385">
            <w:pPr>
              <w:spacing w:after="0" w:line="240" w:lineRule="auto"/>
              <w:jc w:val="center"/>
              <w:rPr>
                <w:ins w:id="1130" w:author="Hardik Malhotra" w:date="2021-12-01T20:42:00Z"/>
                <w:rFonts w:ascii="Times New Roman" w:eastAsia="Times New Roman" w:hAnsi="Times New Roman" w:cs="Times New Roman"/>
                <w:color w:val="000000"/>
                <w:sz w:val="18"/>
                <w:szCs w:val="18"/>
                <w:lang w:eastAsia="en-IN"/>
                <w:rPrChange w:id="1131" w:author="Neeshu Bhadauriya" w:date="2021-12-03T02:00:00Z">
                  <w:rPr>
                    <w:ins w:id="1132" w:author="Hardik Malhotra" w:date="2021-12-01T20:42:00Z"/>
                    <w:rFonts w:ascii="Times New Roman" w:eastAsia="Times New Roman" w:hAnsi="Times New Roman" w:cs="Times New Roman"/>
                    <w:color w:val="000000"/>
                    <w:sz w:val="20"/>
                    <w:szCs w:val="20"/>
                    <w:lang w:eastAsia="en-IN"/>
                  </w:rPr>
                </w:rPrChange>
              </w:rPr>
            </w:pPr>
            <w:ins w:id="1133" w:author="Hardik Malhotra" w:date="2021-12-01T20:42:00Z">
              <w:r w:rsidRPr="007014D5">
                <w:rPr>
                  <w:rFonts w:ascii="Times New Roman" w:eastAsia="Times New Roman" w:hAnsi="Times New Roman" w:cs="Times New Roman"/>
                  <w:color w:val="000000"/>
                  <w:sz w:val="18"/>
                  <w:szCs w:val="18"/>
                  <w:lang w:eastAsia="en-IN"/>
                  <w:rPrChange w:id="1134"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53D86F9F" w14:textId="77777777" w:rsidR="00787385" w:rsidRPr="007014D5" w:rsidRDefault="00787385" w:rsidP="00787385">
            <w:pPr>
              <w:spacing w:after="0" w:line="240" w:lineRule="auto"/>
              <w:jc w:val="center"/>
              <w:rPr>
                <w:ins w:id="1135" w:author="Hardik Malhotra" w:date="2021-12-01T20:42:00Z"/>
                <w:rFonts w:ascii="Times New Roman" w:eastAsia="Times New Roman" w:hAnsi="Times New Roman" w:cs="Times New Roman"/>
                <w:color w:val="000000"/>
                <w:sz w:val="18"/>
                <w:szCs w:val="18"/>
                <w:lang w:eastAsia="en-IN"/>
                <w:rPrChange w:id="1136" w:author="Neeshu Bhadauriya" w:date="2021-12-03T02:00:00Z">
                  <w:rPr>
                    <w:ins w:id="1137" w:author="Hardik Malhotra" w:date="2021-12-01T20:42:00Z"/>
                    <w:rFonts w:ascii="Times New Roman" w:eastAsia="Times New Roman" w:hAnsi="Times New Roman" w:cs="Times New Roman"/>
                    <w:color w:val="000000"/>
                    <w:sz w:val="20"/>
                    <w:szCs w:val="20"/>
                    <w:lang w:eastAsia="en-IN"/>
                  </w:rPr>
                </w:rPrChange>
              </w:rPr>
            </w:pPr>
            <w:ins w:id="1138" w:author="Hardik Malhotra" w:date="2021-12-01T20:42:00Z">
              <w:r w:rsidRPr="007014D5">
                <w:rPr>
                  <w:rFonts w:ascii="Times New Roman" w:eastAsia="Times New Roman" w:hAnsi="Times New Roman" w:cs="Times New Roman"/>
                  <w:color w:val="000000"/>
                  <w:sz w:val="18"/>
                  <w:szCs w:val="18"/>
                  <w:lang w:eastAsia="en-IN"/>
                  <w:rPrChange w:id="1139" w:author="Neeshu Bhadauriya" w:date="2021-12-03T02:00:00Z">
                    <w:rPr>
                      <w:rFonts w:ascii="Times New Roman" w:eastAsia="Times New Roman" w:hAnsi="Times New Roman" w:cs="Times New Roman"/>
                      <w:color w:val="000000"/>
                      <w:sz w:val="20"/>
                      <w:szCs w:val="20"/>
                      <w:lang w:eastAsia="en-IN"/>
                    </w:rPr>
                  </w:rPrChange>
                </w:rPr>
                <w:t>April</w:t>
              </w:r>
            </w:ins>
          </w:p>
        </w:tc>
        <w:tc>
          <w:tcPr>
            <w:tcW w:w="1451" w:type="dxa"/>
            <w:tcBorders>
              <w:top w:val="nil"/>
              <w:left w:val="nil"/>
              <w:bottom w:val="single" w:sz="4" w:space="0" w:color="auto"/>
              <w:right w:val="single" w:sz="4" w:space="0" w:color="auto"/>
            </w:tcBorders>
            <w:shd w:val="clear" w:color="auto" w:fill="auto"/>
            <w:noWrap/>
            <w:vAlign w:val="center"/>
            <w:hideMark/>
          </w:tcPr>
          <w:p w14:paraId="313F132F" w14:textId="77777777" w:rsidR="00787385" w:rsidRPr="007014D5" w:rsidRDefault="00787385" w:rsidP="00787385">
            <w:pPr>
              <w:spacing w:after="0" w:line="240" w:lineRule="auto"/>
              <w:jc w:val="center"/>
              <w:rPr>
                <w:ins w:id="1140" w:author="Hardik Malhotra" w:date="2021-12-01T20:42:00Z"/>
                <w:rFonts w:ascii="Times New Roman" w:eastAsia="Times New Roman" w:hAnsi="Times New Roman" w:cs="Times New Roman"/>
                <w:color w:val="000000"/>
                <w:sz w:val="18"/>
                <w:szCs w:val="18"/>
                <w:lang w:eastAsia="en-IN"/>
                <w:rPrChange w:id="1141" w:author="Neeshu Bhadauriya" w:date="2021-12-03T02:00:00Z">
                  <w:rPr>
                    <w:ins w:id="1142" w:author="Hardik Malhotra" w:date="2021-12-01T20:42:00Z"/>
                    <w:rFonts w:ascii="Times New Roman" w:eastAsia="Times New Roman" w:hAnsi="Times New Roman" w:cs="Times New Roman"/>
                    <w:color w:val="000000"/>
                    <w:sz w:val="20"/>
                    <w:szCs w:val="20"/>
                    <w:lang w:eastAsia="en-IN"/>
                  </w:rPr>
                </w:rPrChange>
              </w:rPr>
            </w:pPr>
            <w:ins w:id="1143" w:author="Hardik Malhotra" w:date="2021-12-01T20:42:00Z">
              <w:r w:rsidRPr="007014D5">
                <w:rPr>
                  <w:rFonts w:ascii="Times New Roman" w:eastAsia="Times New Roman" w:hAnsi="Times New Roman" w:cs="Times New Roman"/>
                  <w:color w:val="000000"/>
                  <w:sz w:val="18"/>
                  <w:szCs w:val="18"/>
                  <w:lang w:eastAsia="en-IN"/>
                  <w:rPrChange w:id="1144" w:author="Neeshu Bhadauriya" w:date="2021-12-03T02:00:00Z">
                    <w:rPr>
                      <w:rFonts w:ascii="Times New Roman" w:eastAsia="Times New Roman" w:hAnsi="Times New Roman" w:cs="Times New Roman"/>
                      <w:color w:val="000000"/>
                      <w:sz w:val="20"/>
                      <w:szCs w:val="20"/>
                      <w:lang w:eastAsia="en-IN"/>
                    </w:rPr>
                  </w:rPrChange>
                </w:rPr>
                <w:t>1213.09</w:t>
              </w:r>
            </w:ins>
          </w:p>
        </w:tc>
        <w:tc>
          <w:tcPr>
            <w:tcW w:w="1417" w:type="dxa"/>
            <w:tcBorders>
              <w:top w:val="nil"/>
              <w:left w:val="nil"/>
              <w:bottom w:val="single" w:sz="4" w:space="0" w:color="auto"/>
              <w:right w:val="single" w:sz="4" w:space="0" w:color="auto"/>
            </w:tcBorders>
            <w:shd w:val="clear" w:color="auto" w:fill="auto"/>
            <w:noWrap/>
            <w:vAlign w:val="bottom"/>
            <w:hideMark/>
          </w:tcPr>
          <w:p w14:paraId="5BCFC58B" w14:textId="0EE9AC87" w:rsidR="00787385" w:rsidRPr="007014D5" w:rsidRDefault="00787385" w:rsidP="00787385">
            <w:pPr>
              <w:spacing w:after="0" w:line="240" w:lineRule="auto"/>
              <w:jc w:val="center"/>
              <w:rPr>
                <w:ins w:id="1145" w:author="Hardik Malhotra" w:date="2021-12-01T20:42:00Z"/>
                <w:rFonts w:ascii="Times New Roman" w:eastAsia="Times New Roman" w:hAnsi="Times New Roman" w:cs="Times New Roman"/>
                <w:color w:val="000000"/>
                <w:sz w:val="18"/>
                <w:szCs w:val="18"/>
                <w:lang w:eastAsia="en-IN"/>
                <w:rPrChange w:id="1146" w:author="Neeshu Bhadauriya" w:date="2021-12-03T02:00:00Z">
                  <w:rPr>
                    <w:ins w:id="114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953</w:t>
            </w:r>
          </w:p>
        </w:tc>
        <w:tc>
          <w:tcPr>
            <w:tcW w:w="1418" w:type="dxa"/>
            <w:tcBorders>
              <w:top w:val="nil"/>
              <w:left w:val="nil"/>
              <w:bottom w:val="single" w:sz="4" w:space="0" w:color="auto"/>
              <w:right w:val="single" w:sz="8" w:space="0" w:color="auto"/>
            </w:tcBorders>
            <w:shd w:val="clear" w:color="auto" w:fill="auto"/>
            <w:noWrap/>
            <w:vAlign w:val="bottom"/>
            <w:hideMark/>
          </w:tcPr>
          <w:p w14:paraId="4CDA4CAC" w14:textId="2C4397C1" w:rsidR="00787385" w:rsidRPr="007014D5" w:rsidRDefault="00787385" w:rsidP="00787385">
            <w:pPr>
              <w:spacing w:after="0" w:line="240" w:lineRule="auto"/>
              <w:jc w:val="center"/>
              <w:rPr>
                <w:ins w:id="1148" w:author="Hardik Malhotra" w:date="2021-12-01T20:42:00Z"/>
                <w:rFonts w:ascii="Times New Roman" w:eastAsia="Times New Roman" w:hAnsi="Times New Roman" w:cs="Times New Roman"/>
                <w:color w:val="000000"/>
                <w:sz w:val="18"/>
                <w:szCs w:val="18"/>
                <w:lang w:eastAsia="en-IN"/>
                <w:rPrChange w:id="1149" w:author="Neeshu Bhadauriya" w:date="2021-12-03T02:00:00Z">
                  <w:rPr>
                    <w:ins w:id="115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733.3</w:t>
            </w:r>
          </w:p>
        </w:tc>
        <w:tc>
          <w:tcPr>
            <w:tcW w:w="1465" w:type="dxa"/>
            <w:tcBorders>
              <w:top w:val="nil"/>
              <w:left w:val="nil"/>
              <w:bottom w:val="single" w:sz="4" w:space="0" w:color="auto"/>
              <w:right w:val="single" w:sz="8" w:space="0" w:color="auto"/>
            </w:tcBorders>
            <w:vAlign w:val="bottom"/>
          </w:tcPr>
          <w:p w14:paraId="2D6109B0" w14:textId="1776C4E9"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5225.5</w:t>
            </w:r>
          </w:p>
        </w:tc>
        <w:tc>
          <w:tcPr>
            <w:tcW w:w="1465" w:type="dxa"/>
            <w:tcBorders>
              <w:top w:val="nil"/>
              <w:left w:val="nil"/>
              <w:bottom w:val="single" w:sz="4" w:space="0" w:color="auto"/>
              <w:right w:val="single" w:sz="8" w:space="0" w:color="auto"/>
            </w:tcBorders>
            <w:vAlign w:val="bottom"/>
          </w:tcPr>
          <w:p w14:paraId="6B2B1AD8" w14:textId="14944BF8"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4703.0</w:t>
            </w:r>
          </w:p>
        </w:tc>
      </w:tr>
      <w:tr w:rsidR="00787385" w:rsidRPr="007014D5" w14:paraId="29ECDD17" w14:textId="6FB1CDF9" w:rsidTr="0050529D">
        <w:trPr>
          <w:trHeight w:val="303"/>
          <w:ins w:id="1151"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A1265EF" w14:textId="77777777" w:rsidR="00787385" w:rsidRPr="007014D5" w:rsidRDefault="00787385" w:rsidP="00787385">
            <w:pPr>
              <w:spacing w:after="0" w:line="240" w:lineRule="auto"/>
              <w:jc w:val="center"/>
              <w:rPr>
                <w:ins w:id="1152" w:author="Hardik Malhotra" w:date="2021-12-01T20:42:00Z"/>
                <w:rFonts w:ascii="Times New Roman" w:eastAsia="Times New Roman" w:hAnsi="Times New Roman" w:cs="Times New Roman"/>
                <w:color w:val="000000"/>
                <w:sz w:val="18"/>
                <w:szCs w:val="18"/>
                <w:lang w:eastAsia="en-IN"/>
                <w:rPrChange w:id="1153" w:author="Neeshu Bhadauriya" w:date="2021-12-03T02:00:00Z">
                  <w:rPr>
                    <w:ins w:id="1154" w:author="Hardik Malhotra" w:date="2021-12-01T20:42:00Z"/>
                    <w:rFonts w:ascii="Times New Roman" w:eastAsia="Times New Roman" w:hAnsi="Times New Roman" w:cs="Times New Roman"/>
                    <w:color w:val="000000"/>
                    <w:sz w:val="20"/>
                    <w:szCs w:val="20"/>
                    <w:lang w:eastAsia="en-IN"/>
                  </w:rPr>
                </w:rPrChange>
              </w:rPr>
            </w:pPr>
            <w:ins w:id="1155" w:author="Hardik Malhotra" w:date="2021-12-01T20:42:00Z">
              <w:r w:rsidRPr="007014D5">
                <w:rPr>
                  <w:rFonts w:ascii="Times New Roman" w:eastAsia="Times New Roman" w:hAnsi="Times New Roman" w:cs="Times New Roman"/>
                  <w:color w:val="000000"/>
                  <w:sz w:val="18"/>
                  <w:szCs w:val="18"/>
                  <w:lang w:eastAsia="en-IN"/>
                  <w:rPrChange w:id="1156"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5EDD6C72" w14:textId="77777777" w:rsidR="00787385" w:rsidRPr="007014D5" w:rsidRDefault="00787385" w:rsidP="00787385">
            <w:pPr>
              <w:spacing w:after="0" w:line="240" w:lineRule="auto"/>
              <w:jc w:val="center"/>
              <w:rPr>
                <w:ins w:id="1157" w:author="Hardik Malhotra" w:date="2021-12-01T20:42:00Z"/>
                <w:rFonts w:ascii="Times New Roman" w:eastAsia="Times New Roman" w:hAnsi="Times New Roman" w:cs="Times New Roman"/>
                <w:color w:val="000000"/>
                <w:sz w:val="18"/>
                <w:szCs w:val="18"/>
                <w:lang w:eastAsia="en-IN"/>
                <w:rPrChange w:id="1158" w:author="Neeshu Bhadauriya" w:date="2021-12-03T02:00:00Z">
                  <w:rPr>
                    <w:ins w:id="1159" w:author="Hardik Malhotra" w:date="2021-12-01T20:42:00Z"/>
                    <w:rFonts w:ascii="Times New Roman" w:eastAsia="Times New Roman" w:hAnsi="Times New Roman" w:cs="Times New Roman"/>
                    <w:color w:val="000000"/>
                    <w:sz w:val="20"/>
                    <w:szCs w:val="20"/>
                    <w:lang w:eastAsia="en-IN"/>
                  </w:rPr>
                </w:rPrChange>
              </w:rPr>
            </w:pPr>
            <w:ins w:id="1160" w:author="Hardik Malhotra" w:date="2021-12-01T20:42:00Z">
              <w:r w:rsidRPr="007014D5">
                <w:rPr>
                  <w:rFonts w:ascii="Times New Roman" w:eastAsia="Times New Roman" w:hAnsi="Times New Roman" w:cs="Times New Roman"/>
                  <w:color w:val="000000"/>
                  <w:sz w:val="18"/>
                  <w:szCs w:val="18"/>
                  <w:lang w:eastAsia="en-IN"/>
                  <w:rPrChange w:id="1161" w:author="Neeshu Bhadauriya" w:date="2021-12-03T02:00:00Z">
                    <w:rPr>
                      <w:rFonts w:ascii="Times New Roman" w:eastAsia="Times New Roman" w:hAnsi="Times New Roman" w:cs="Times New Roman"/>
                      <w:color w:val="000000"/>
                      <w:sz w:val="20"/>
                      <w:szCs w:val="20"/>
                      <w:lang w:eastAsia="en-IN"/>
                    </w:rPr>
                  </w:rPrChange>
                </w:rPr>
                <w:t>May</w:t>
              </w:r>
            </w:ins>
          </w:p>
        </w:tc>
        <w:tc>
          <w:tcPr>
            <w:tcW w:w="1451" w:type="dxa"/>
            <w:tcBorders>
              <w:top w:val="nil"/>
              <w:left w:val="nil"/>
              <w:bottom w:val="single" w:sz="4" w:space="0" w:color="auto"/>
              <w:right w:val="single" w:sz="4" w:space="0" w:color="auto"/>
            </w:tcBorders>
            <w:shd w:val="clear" w:color="auto" w:fill="auto"/>
            <w:noWrap/>
            <w:vAlign w:val="center"/>
            <w:hideMark/>
          </w:tcPr>
          <w:p w14:paraId="6F963D75" w14:textId="77777777" w:rsidR="00787385" w:rsidRPr="007014D5" w:rsidRDefault="00787385" w:rsidP="00787385">
            <w:pPr>
              <w:spacing w:after="0" w:line="240" w:lineRule="auto"/>
              <w:jc w:val="center"/>
              <w:rPr>
                <w:ins w:id="1162" w:author="Hardik Malhotra" w:date="2021-12-01T20:42:00Z"/>
                <w:rFonts w:ascii="Times New Roman" w:eastAsia="Times New Roman" w:hAnsi="Times New Roman" w:cs="Times New Roman"/>
                <w:color w:val="000000"/>
                <w:sz w:val="18"/>
                <w:szCs w:val="18"/>
                <w:lang w:eastAsia="en-IN"/>
                <w:rPrChange w:id="1163" w:author="Neeshu Bhadauriya" w:date="2021-12-03T02:00:00Z">
                  <w:rPr>
                    <w:ins w:id="1164" w:author="Hardik Malhotra" w:date="2021-12-01T20:42:00Z"/>
                    <w:rFonts w:ascii="Times New Roman" w:eastAsia="Times New Roman" w:hAnsi="Times New Roman" w:cs="Times New Roman"/>
                    <w:color w:val="000000"/>
                    <w:sz w:val="20"/>
                    <w:szCs w:val="20"/>
                    <w:lang w:eastAsia="en-IN"/>
                  </w:rPr>
                </w:rPrChange>
              </w:rPr>
            </w:pPr>
            <w:ins w:id="1165" w:author="Hardik Malhotra" w:date="2021-12-01T20:42:00Z">
              <w:r w:rsidRPr="007014D5">
                <w:rPr>
                  <w:rFonts w:ascii="Times New Roman" w:eastAsia="Times New Roman" w:hAnsi="Times New Roman" w:cs="Times New Roman"/>
                  <w:color w:val="000000"/>
                  <w:sz w:val="18"/>
                  <w:szCs w:val="18"/>
                  <w:lang w:eastAsia="en-IN"/>
                  <w:rPrChange w:id="1166" w:author="Neeshu Bhadauriya" w:date="2021-12-03T02:00:00Z">
                    <w:rPr>
                      <w:rFonts w:ascii="Times New Roman" w:eastAsia="Times New Roman" w:hAnsi="Times New Roman" w:cs="Times New Roman"/>
                      <w:color w:val="000000"/>
                      <w:sz w:val="20"/>
                      <w:szCs w:val="20"/>
                      <w:lang w:eastAsia="en-IN"/>
                    </w:rPr>
                  </w:rPrChange>
                </w:rPr>
                <w:t>1184.65</w:t>
              </w:r>
            </w:ins>
          </w:p>
        </w:tc>
        <w:tc>
          <w:tcPr>
            <w:tcW w:w="1417" w:type="dxa"/>
            <w:tcBorders>
              <w:top w:val="nil"/>
              <w:left w:val="nil"/>
              <w:bottom w:val="single" w:sz="4" w:space="0" w:color="auto"/>
              <w:right w:val="single" w:sz="4" w:space="0" w:color="auto"/>
            </w:tcBorders>
            <w:shd w:val="clear" w:color="auto" w:fill="auto"/>
            <w:noWrap/>
            <w:vAlign w:val="bottom"/>
            <w:hideMark/>
          </w:tcPr>
          <w:p w14:paraId="71C0AEDB" w14:textId="65D3EE03" w:rsidR="00787385" w:rsidRPr="007014D5" w:rsidRDefault="00787385" w:rsidP="00787385">
            <w:pPr>
              <w:spacing w:after="0" w:line="240" w:lineRule="auto"/>
              <w:jc w:val="center"/>
              <w:rPr>
                <w:ins w:id="1167" w:author="Hardik Malhotra" w:date="2021-12-01T20:42:00Z"/>
                <w:rFonts w:ascii="Times New Roman" w:eastAsia="Times New Roman" w:hAnsi="Times New Roman" w:cs="Times New Roman"/>
                <w:color w:val="000000"/>
                <w:sz w:val="18"/>
                <w:szCs w:val="18"/>
                <w:lang w:eastAsia="en-IN"/>
                <w:rPrChange w:id="1168" w:author="Neeshu Bhadauriya" w:date="2021-12-03T02:00:00Z">
                  <w:rPr>
                    <w:ins w:id="116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962</w:t>
            </w:r>
          </w:p>
        </w:tc>
        <w:tc>
          <w:tcPr>
            <w:tcW w:w="1418" w:type="dxa"/>
            <w:tcBorders>
              <w:top w:val="nil"/>
              <w:left w:val="nil"/>
              <w:bottom w:val="single" w:sz="4" w:space="0" w:color="auto"/>
              <w:right w:val="single" w:sz="8" w:space="0" w:color="auto"/>
            </w:tcBorders>
            <w:shd w:val="clear" w:color="auto" w:fill="auto"/>
            <w:noWrap/>
            <w:vAlign w:val="bottom"/>
            <w:hideMark/>
          </w:tcPr>
          <w:p w14:paraId="0801036B" w14:textId="7ACA0919" w:rsidR="00787385" w:rsidRPr="007014D5" w:rsidRDefault="00787385" w:rsidP="00787385">
            <w:pPr>
              <w:spacing w:after="0" w:line="240" w:lineRule="auto"/>
              <w:jc w:val="center"/>
              <w:rPr>
                <w:ins w:id="1170" w:author="Hardik Malhotra" w:date="2021-12-01T20:42:00Z"/>
                <w:rFonts w:ascii="Times New Roman" w:eastAsia="Times New Roman" w:hAnsi="Times New Roman" w:cs="Times New Roman"/>
                <w:color w:val="000000"/>
                <w:sz w:val="18"/>
                <w:szCs w:val="18"/>
                <w:lang w:eastAsia="en-IN"/>
                <w:rPrChange w:id="1171" w:author="Neeshu Bhadauriya" w:date="2021-12-03T02:00:00Z">
                  <w:rPr>
                    <w:ins w:id="117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580.1</w:t>
            </w:r>
          </w:p>
        </w:tc>
        <w:tc>
          <w:tcPr>
            <w:tcW w:w="1465" w:type="dxa"/>
            <w:tcBorders>
              <w:top w:val="nil"/>
              <w:left w:val="nil"/>
              <w:bottom w:val="single" w:sz="4" w:space="0" w:color="auto"/>
              <w:right w:val="single" w:sz="8" w:space="0" w:color="auto"/>
            </w:tcBorders>
            <w:vAlign w:val="bottom"/>
          </w:tcPr>
          <w:p w14:paraId="443186EF" w14:textId="426CE69D"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5146.3</w:t>
            </w:r>
          </w:p>
        </w:tc>
        <w:tc>
          <w:tcPr>
            <w:tcW w:w="1465" w:type="dxa"/>
            <w:tcBorders>
              <w:top w:val="nil"/>
              <w:left w:val="nil"/>
              <w:bottom w:val="single" w:sz="4" w:space="0" w:color="auto"/>
              <w:right w:val="single" w:sz="8" w:space="0" w:color="auto"/>
            </w:tcBorders>
            <w:vAlign w:val="bottom"/>
          </w:tcPr>
          <w:p w14:paraId="1337ACE4" w14:textId="18332AF5"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4734.6</w:t>
            </w:r>
          </w:p>
        </w:tc>
      </w:tr>
      <w:tr w:rsidR="00787385" w:rsidRPr="007014D5" w14:paraId="6CBEE04B" w14:textId="59F05BCD" w:rsidTr="0050529D">
        <w:trPr>
          <w:trHeight w:val="303"/>
          <w:ins w:id="117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EEA7E30" w14:textId="77777777" w:rsidR="00787385" w:rsidRPr="007014D5" w:rsidRDefault="00787385" w:rsidP="00787385">
            <w:pPr>
              <w:spacing w:after="0" w:line="240" w:lineRule="auto"/>
              <w:jc w:val="center"/>
              <w:rPr>
                <w:ins w:id="1174" w:author="Hardik Malhotra" w:date="2021-12-01T20:42:00Z"/>
                <w:rFonts w:ascii="Times New Roman" w:eastAsia="Times New Roman" w:hAnsi="Times New Roman" w:cs="Times New Roman"/>
                <w:color w:val="000000"/>
                <w:sz w:val="18"/>
                <w:szCs w:val="18"/>
                <w:lang w:eastAsia="en-IN"/>
                <w:rPrChange w:id="1175" w:author="Neeshu Bhadauriya" w:date="2021-12-03T02:00:00Z">
                  <w:rPr>
                    <w:ins w:id="1176" w:author="Hardik Malhotra" w:date="2021-12-01T20:42:00Z"/>
                    <w:rFonts w:ascii="Times New Roman" w:eastAsia="Times New Roman" w:hAnsi="Times New Roman" w:cs="Times New Roman"/>
                    <w:color w:val="000000"/>
                    <w:sz w:val="20"/>
                    <w:szCs w:val="20"/>
                    <w:lang w:eastAsia="en-IN"/>
                  </w:rPr>
                </w:rPrChange>
              </w:rPr>
            </w:pPr>
            <w:ins w:id="1177" w:author="Hardik Malhotra" w:date="2021-12-01T20:42:00Z">
              <w:r w:rsidRPr="007014D5">
                <w:rPr>
                  <w:rFonts w:ascii="Times New Roman" w:eastAsia="Times New Roman" w:hAnsi="Times New Roman" w:cs="Times New Roman"/>
                  <w:color w:val="000000"/>
                  <w:sz w:val="18"/>
                  <w:szCs w:val="18"/>
                  <w:lang w:eastAsia="en-IN"/>
                  <w:rPrChange w:id="1178"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04F7F88B" w14:textId="77777777" w:rsidR="00787385" w:rsidRPr="007014D5" w:rsidRDefault="00787385" w:rsidP="00787385">
            <w:pPr>
              <w:spacing w:after="0" w:line="240" w:lineRule="auto"/>
              <w:jc w:val="center"/>
              <w:rPr>
                <w:ins w:id="1179" w:author="Hardik Malhotra" w:date="2021-12-01T20:42:00Z"/>
                <w:rFonts w:ascii="Times New Roman" w:eastAsia="Times New Roman" w:hAnsi="Times New Roman" w:cs="Times New Roman"/>
                <w:color w:val="000000"/>
                <w:sz w:val="18"/>
                <w:szCs w:val="18"/>
                <w:lang w:eastAsia="en-IN"/>
                <w:rPrChange w:id="1180" w:author="Neeshu Bhadauriya" w:date="2021-12-03T02:00:00Z">
                  <w:rPr>
                    <w:ins w:id="1181" w:author="Hardik Malhotra" w:date="2021-12-01T20:42:00Z"/>
                    <w:rFonts w:ascii="Times New Roman" w:eastAsia="Times New Roman" w:hAnsi="Times New Roman" w:cs="Times New Roman"/>
                    <w:color w:val="000000"/>
                    <w:sz w:val="20"/>
                    <w:szCs w:val="20"/>
                    <w:lang w:eastAsia="en-IN"/>
                  </w:rPr>
                </w:rPrChange>
              </w:rPr>
            </w:pPr>
            <w:ins w:id="1182" w:author="Hardik Malhotra" w:date="2021-12-01T20:42:00Z">
              <w:r w:rsidRPr="007014D5">
                <w:rPr>
                  <w:rFonts w:ascii="Times New Roman" w:eastAsia="Times New Roman" w:hAnsi="Times New Roman" w:cs="Times New Roman"/>
                  <w:color w:val="000000"/>
                  <w:sz w:val="18"/>
                  <w:szCs w:val="18"/>
                  <w:lang w:eastAsia="en-IN"/>
                  <w:rPrChange w:id="1183" w:author="Neeshu Bhadauriya" w:date="2021-12-03T02:00:00Z">
                    <w:rPr>
                      <w:rFonts w:ascii="Times New Roman" w:eastAsia="Times New Roman" w:hAnsi="Times New Roman" w:cs="Times New Roman"/>
                      <w:color w:val="000000"/>
                      <w:sz w:val="20"/>
                      <w:szCs w:val="20"/>
                      <w:lang w:eastAsia="en-IN"/>
                    </w:rPr>
                  </w:rPrChange>
                </w:rPr>
                <w:t>June</w:t>
              </w:r>
            </w:ins>
          </w:p>
        </w:tc>
        <w:tc>
          <w:tcPr>
            <w:tcW w:w="1451" w:type="dxa"/>
            <w:tcBorders>
              <w:top w:val="nil"/>
              <w:left w:val="nil"/>
              <w:bottom w:val="single" w:sz="4" w:space="0" w:color="auto"/>
              <w:right w:val="single" w:sz="4" w:space="0" w:color="auto"/>
            </w:tcBorders>
            <w:shd w:val="clear" w:color="auto" w:fill="auto"/>
            <w:noWrap/>
            <w:vAlign w:val="center"/>
            <w:hideMark/>
          </w:tcPr>
          <w:p w14:paraId="38069EC6" w14:textId="77777777" w:rsidR="00787385" w:rsidRPr="007014D5" w:rsidRDefault="00787385" w:rsidP="00787385">
            <w:pPr>
              <w:spacing w:after="0" w:line="240" w:lineRule="auto"/>
              <w:jc w:val="center"/>
              <w:rPr>
                <w:ins w:id="1184" w:author="Hardik Malhotra" w:date="2021-12-01T20:42:00Z"/>
                <w:rFonts w:ascii="Times New Roman" w:eastAsia="Times New Roman" w:hAnsi="Times New Roman" w:cs="Times New Roman"/>
                <w:color w:val="000000"/>
                <w:sz w:val="18"/>
                <w:szCs w:val="18"/>
                <w:lang w:eastAsia="en-IN"/>
                <w:rPrChange w:id="1185" w:author="Neeshu Bhadauriya" w:date="2021-12-03T02:00:00Z">
                  <w:rPr>
                    <w:ins w:id="1186" w:author="Hardik Malhotra" w:date="2021-12-01T20:42:00Z"/>
                    <w:rFonts w:ascii="Times New Roman" w:eastAsia="Times New Roman" w:hAnsi="Times New Roman" w:cs="Times New Roman"/>
                    <w:color w:val="000000"/>
                    <w:sz w:val="20"/>
                    <w:szCs w:val="20"/>
                    <w:lang w:eastAsia="en-IN"/>
                  </w:rPr>
                </w:rPrChange>
              </w:rPr>
            </w:pPr>
            <w:ins w:id="1187" w:author="Hardik Malhotra" w:date="2021-12-01T20:42:00Z">
              <w:r w:rsidRPr="007014D5">
                <w:rPr>
                  <w:rFonts w:ascii="Times New Roman" w:eastAsia="Times New Roman" w:hAnsi="Times New Roman" w:cs="Times New Roman"/>
                  <w:color w:val="000000"/>
                  <w:sz w:val="18"/>
                  <w:szCs w:val="18"/>
                  <w:lang w:eastAsia="en-IN"/>
                  <w:rPrChange w:id="1188" w:author="Neeshu Bhadauriya" w:date="2021-12-03T02:00:00Z">
                    <w:rPr>
                      <w:rFonts w:ascii="Times New Roman" w:eastAsia="Times New Roman" w:hAnsi="Times New Roman" w:cs="Times New Roman"/>
                      <w:color w:val="000000"/>
                      <w:sz w:val="20"/>
                      <w:szCs w:val="20"/>
                      <w:lang w:eastAsia="en-IN"/>
                    </w:rPr>
                  </w:rPrChange>
                </w:rPr>
                <w:t>1179.63</w:t>
              </w:r>
            </w:ins>
          </w:p>
        </w:tc>
        <w:tc>
          <w:tcPr>
            <w:tcW w:w="1417" w:type="dxa"/>
            <w:tcBorders>
              <w:top w:val="nil"/>
              <w:left w:val="nil"/>
              <w:bottom w:val="single" w:sz="4" w:space="0" w:color="auto"/>
              <w:right w:val="single" w:sz="4" w:space="0" w:color="auto"/>
            </w:tcBorders>
            <w:shd w:val="clear" w:color="auto" w:fill="auto"/>
            <w:noWrap/>
            <w:vAlign w:val="bottom"/>
            <w:hideMark/>
          </w:tcPr>
          <w:p w14:paraId="7105E732" w14:textId="6A091557" w:rsidR="00787385" w:rsidRPr="007014D5" w:rsidRDefault="00787385" w:rsidP="00787385">
            <w:pPr>
              <w:spacing w:after="0" w:line="240" w:lineRule="auto"/>
              <w:jc w:val="center"/>
              <w:rPr>
                <w:ins w:id="1189" w:author="Hardik Malhotra" w:date="2021-12-01T20:42:00Z"/>
                <w:rFonts w:ascii="Times New Roman" w:eastAsia="Times New Roman" w:hAnsi="Times New Roman" w:cs="Times New Roman"/>
                <w:color w:val="000000"/>
                <w:sz w:val="18"/>
                <w:szCs w:val="18"/>
                <w:lang w:eastAsia="en-IN"/>
                <w:rPrChange w:id="1190" w:author="Neeshu Bhadauriya" w:date="2021-12-03T02:00:00Z">
                  <w:rPr>
                    <w:ins w:id="119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942</w:t>
            </w:r>
          </w:p>
        </w:tc>
        <w:tc>
          <w:tcPr>
            <w:tcW w:w="1418" w:type="dxa"/>
            <w:tcBorders>
              <w:top w:val="nil"/>
              <w:left w:val="nil"/>
              <w:bottom w:val="single" w:sz="4" w:space="0" w:color="auto"/>
              <w:right w:val="single" w:sz="8" w:space="0" w:color="auto"/>
            </w:tcBorders>
            <w:shd w:val="clear" w:color="auto" w:fill="auto"/>
            <w:noWrap/>
            <w:vAlign w:val="bottom"/>
            <w:hideMark/>
          </w:tcPr>
          <w:p w14:paraId="0A835E21" w14:textId="3503D3E3" w:rsidR="00787385" w:rsidRPr="007014D5" w:rsidRDefault="00787385" w:rsidP="00787385">
            <w:pPr>
              <w:spacing w:after="0" w:line="240" w:lineRule="auto"/>
              <w:jc w:val="center"/>
              <w:rPr>
                <w:ins w:id="1192" w:author="Hardik Malhotra" w:date="2021-12-01T20:42:00Z"/>
                <w:rFonts w:ascii="Times New Roman" w:eastAsia="Times New Roman" w:hAnsi="Times New Roman" w:cs="Times New Roman"/>
                <w:color w:val="000000"/>
                <w:sz w:val="18"/>
                <w:szCs w:val="18"/>
                <w:lang w:eastAsia="en-IN"/>
                <w:rPrChange w:id="1193" w:author="Neeshu Bhadauriya" w:date="2021-12-03T02:00:00Z">
                  <w:rPr>
                    <w:ins w:id="119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628.0</w:t>
            </w:r>
          </w:p>
        </w:tc>
        <w:tc>
          <w:tcPr>
            <w:tcW w:w="1465" w:type="dxa"/>
            <w:tcBorders>
              <w:top w:val="nil"/>
              <w:left w:val="nil"/>
              <w:bottom w:val="single" w:sz="4" w:space="0" w:color="auto"/>
              <w:right w:val="single" w:sz="8" w:space="0" w:color="auto"/>
            </w:tcBorders>
            <w:vAlign w:val="bottom"/>
          </w:tcPr>
          <w:p w14:paraId="4A30BFCF" w14:textId="66D7ED90"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5125.0</w:t>
            </w:r>
          </w:p>
        </w:tc>
        <w:tc>
          <w:tcPr>
            <w:tcW w:w="1465" w:type="dxa"/>
            <w:tcBorders>
              <w:top w:val="nil"/>
              <w:left w:val="nil"/>
              <w:bottom w:val="single" w:sz="4" w:space="0" w:color="auto"/>
              <w:right w:val="single" w:sz="8" w:space="0" w:color="auto"/>
            </w:tcBorders>
            <w:vAlign w:val="bottom"/>
          </w:tcPr>
          <w:p w14:paraId="74FEB16B" w14:textId="7E03C5E0"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4510.0</w:t>
            </w:r>
          </w:p>
        </w:tc>
      </w:tr>
      <w:tr w:rsidR="00787385" w:rsidRPr="007014D5" w14:paraId="72B3FBE5" w14:textId="69E94FED" w:rsidTr="0050529D">
        <w:trPr>
          <w:trHeight w:val="303"/>
          <w:ins w:id="119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1AF81F2" w14:textId="77777777" w:rsidR="00787385" w:rsidRPr="007014D5" w:rsidRDefault="00787385" w:rsidP="00787385">
            <w:pPr>
              <w:spacing w:after="0" w:line="240" w:lineRule="auto"/>
              <w:jc w:val="center"/>
              <w:rPr>
                <w:ins w:id="1196" w:author="Hardik Malhotra" w:date="2021-12-01T20:42:00Z"/>
                <w:rFonts w:ascii="Times New Roman" w:eastAsia="Times New Roman" w:hAnsi="Times New Roman" w:cs="Times New Roman"/>
                <w:color w:val="000000"/>
                <w:sz w:val="18"/>
                <w:szCs w:val="18"/>
                <w:lang w:eastAsia="en-IN"/>
                <w:rPrChange w:id="1197" w:author="Neeshu Bhadauriya" w:date="2021-12-03T02:00:00Z">
                  <w:rPr>
                    <w:ins w:id="1198" w:author="Hardik Malhotra" w:date="2021-12-01T20:42:00Z"/>
                    <w:rFonts w:ascii="Times New Roman" w:eastAsia="Times New Roman" w:hAnsi="Times New Roman" w:cs="Times New Roman"/>
                    <w:color w:val="000000"/>
                    <w:sz w:val="20"/>
                    <w:szCs w:val="20"/>
                    <w:lang w:eastAsia="en-IN"/>
                  </w:rPr>
                </w:rPrChange>
              </w:rPr>
            </w:pPr>
            <w:ins w:id="1199" w:author="Hardik Malhotra" w:date="2021-12-01T20:42:00Z">
              <w:r w:rsidRPr="007014D5">
                <w:rPr>
                  <w:rFonts w:ascii="Times New Roman" w:eastAsia="Times New Roman" w:hAnsi="Times New Roman" w:cs="Times New Roman"/>
                  <w:color w:val="000000"/>
                  <w:sz w:val="18"/>
                  <w:szCs w:val="18"/>
                  <w:lang w:eastAsia="en-IN"/>
                  <w:rPrChange w:id="1200"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751925E9" w14:textId="77777777" w:rsidR="00787385" w:rsidRPr="007014D5" w:rsidRDefault="00787385" w:rsidP="00787385">
            <w:pPr>
              <w:spacing w:after="0" w:line="240" w:lineRule="auto"/>
              <w:jc w:val="center"/>
              <w:rPr>
                <w:ins w:id="1201" w:author="Hardik Malhotra" w:date="2021-12-01T20:42:00Z"/>
                <w:rFonts w:ascii="Times New Roman" w:eastAsia="Times New Roman" w:hAnsi="Times New Roman" w:cs="Times New Roman"/>
                <w:color w:val="000000"/>
                <w:sz w:val="18"/>
                <w:szCs w:val="18"/>
                <w:lang w:eastAsia="en-IN"/>
                <w:rPrChange w:id="1202" w:author="Neeshu Bhadauriya" w:date="2021-12-03T02:00:00Z">
                  <w:rPr>
                    <w:ins w:id="1203" w:author="Hardik Malhotra" w:date="2021-12-01T20:42:00Z"/>
                    <w:rFonts w:ascii="Times New Roman" w:eastAsia="Times New Roman" w:hAnsi="Times New Roman" w:cs="Times New Roman"/>
                    <w:color w:val="000000"/>
                    <w:sz w:val="20"/>
                    <w:szCs w:val="20"/>
                    <w:lang w:eastAsia="en-IN"/>
                  </w:rPr>
                </w:rPrChange>
              </w:rPr>
            </w:pPr>
            <w:ins w:id="1204" w:author="Hardik Malhotra" w:date="2021-12-01T20:42:00Z">
              <w:r w:rsidRPr="007014D5">
                <w:rPr>
                  <w:rFonts w:ascii="Times New Roman" w:eastAsia="Times New Roman" w:hAnsi="Times New Roman" w:cs="Times New Roman"/>
                  <w:color w:val="000000"/>
                  <w:sz w:val="18"/>
                  <w:szCs w:val="18"/>
                  <w:lang w:eastAsia="en-IN"/>
                  <w:rPrChange w:id="1205" w:author="Neeshu Bhadauriya" w:date="2021-12-03T02:00:00Z">
                    <w:rPr>
                      <w:rFonts w:ascii="Times New Roman" w:eastAsia="Times New Roman" w:hAnsi="Times New Roman" w:cs="Times New Roman"/>
                      <w:color w:val="000000"/>
                      <w:sz w:val="20"/>
                      <w:szCs w:val="20"/>
                      <w:lang w:eastAsia="en-IN"/>
                    </w:rPr>
                  </w:rPrChange>
                </w:rPr>
                <w:t>July</w:t>
              </w:r>
            </w:ins>
          </w:p>
        </w:tc>
        <w:tc>
          <w:tcPr>
            <w:tcW w:w="1451" w:type="dxa"/>
            <w:tcBorders>
              <w:top w:val="nil"/>
              <w:left w:val="nil"/>
              <w:bottom w:val="single" w:sz="4" w:space="0" w:color="auto"/>
              <w:right w:val="single" w:sz="4" w:space="0" w:color="auto"/>
            </w:tcBorders>
            <w:shd w:val="clear" w:color="auto" w:fill="auto"/>
            <w:noWrap/>
            <w:vAlign w:val="center"/>
            <w:hideMark/>
          </w:tcPr>
          <w:p w14:paraId="60D0455E" w14:textId="77777777" w:rsidR="00787385" w:rsidRPr="007014D5" w:rsidRDefault="00787385" w:rsidP="00787385">
            <w:pPr>
              <w:spacing w:after="0" w:line="240" w:lineRule="auto"/>
              <w:jc w:val="center"/>
              <w:rPr>
                <w:ins w:id="1206" w:author="Hardik Malhotra" w:date="2021-12-01T20:42:00Z"/>
                <w:rFonts w:ascii="Times New Roman" w:eastAsia="Times New Roman" w:hAnsi="Times New Roman" w:cs="Times New Roman"/>
                <w:color w:val="000000"/>
                <w:sz w:val="18"/>
                <w:szCs w:val="18"/>
                <w:lang w:eastAsia="en-IN"/>
                <w:rPrChange w:id="1207" w:author="Neeshu Bhadauriya" w:date="2021-12-03T02:00:00Z">
                  <w:rPr>
                    <w:ins w:id="1208" w:author="Hardik Malhotra" w:date="2021-12-01T20:42:00Z"/>
                    <w:rFonts w:ascii="Times New Roman" w:eastAsia="Times New Roman" w:hAnsi="Times New Roman" w:cs="Times New Roman"/>
                    <w:color w:val="000000"/>
                    <w:sz w:val="20"/>
                    <w:szCs w:val="20"/>
                    <w:lang w:eastAsia="en-IN"/>
                  </w:rPr>
                </w:rPrChange>
              </w:rPr>
            </w:pPr>
            <w:ins w:id="1209" w:author="Hardik Malhotra" w:date="2021-12-01T20:42:00Z">
              <w:r w:rsidRPr="007014D5">
                <w:rPr>
                  <w:rFonts w:ascii="Times New Roman" w:eastAsia="Times New Roman" w:hAnsi="Times New Roman" w:cs="Times New Roman"/>
                  <w:color w:val="000000"/>
                  <w:sz w:val="18"/>
                  <w:szCs w:val="18"/>
                  <w:lang w:eastAsia="en-IN"/>
                  <w:rPrChange w:id="1210" w:author="Neeshu Bhadauriya" w:date="2021-12-03T02:00:00Z">
                    <w:rPr>
                      <w:rFonts w:ascii="Times New Roman" w:eastAsia="Times New Roman" w:hAnsi="Times New Roman" w:cs="Times New Roman"/>
                      <w:color w:val="000000"/>
                      <w:sz w:val="20"/>
                      <w:szCs w:val="20"/>
                      <w:lang w:eastAsia="en-IN"/>
                    </w:rPr>
                  </w:rPrChange>
                </w:rPr>
                <w:t>1210.15</w:t>
              </w:r>
            </w:ins>
          </w:p>
        </w:tc>
        <w:tc>
          <w:tcPr>
            <w:tcW w:w="1417" w:type="dxa"/>
            <w:tcBorders>
              <w:top w:val="nil"/>
              <w:left w:val="nil"/>
              <w:bottom w:val="single" w:sz="4" w:space="0" w:color="auto"/>
              <w:right w:val="single" w:sz="4" w:space="0" w:color="auto"/>
            </w:tcBorders>
            <w:shd w:val="clear" w:color="auto" w:fill="auto"/>
            <w:noWrap/>
            <w:vAlign w:val="bottom"/>
            <w:hideMark/>
          </w:tcPr>
          <w:p w14:paraId="31020C61" w14:textId="6CD3EFD5" w:rsidR="00787385" w:rsidRPr="007014D5" w:rsidRDefault="00787385" w:rsidP="00787385">
            <w:pPr>
              <w:spacing w:after="0" w:line="240" w:lineRule="auto"/>
              <w:jc w:val="center"/>
              <w:rPr>
                <w:ins w:id="1211" w:author="Hardik Malhotra" w:date="2021-12-01T20:42:00Z"/>
                <w:rFonts w:ascii="Times New Roman" w:eastAsia="Times New Roman" w:hAnsi="Times New Roman" w:cs="Times New Roman"/>
                <w:color w:val="000000"/>
                <w:sz w:val="18"/>
                <w:szCs w:val="18"/>
                <w:lang w:eastAsia="en-IN"/>
                <w:rPrChange w:id="1212" w:author="Neeshu Bhadauriya" w:date="2021-12-03T02:00:00Z">
                  <w:rPr>
                    <w:ins w:id="121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966</w:t>
            </w:r>
          </w:p>
        </w:tc>
        <w:tc>
          <w:tcPr>
            <w:tcW w:w="1418" w:type="dxa"/>
            <w:tcBorders>
              <w:top w:val="nil"/>
              <w:left w:val="nil"/>
              <w:bottom w:val="single" w:sz="4" w:space="0" w:color="auto"/>
              <w:right w:val="single" w:sz="8" w:space="0" w:color="auto"/>
            </w:tcBorders>
            <w:shd w:val="clear" w:color="auto" w:fill="auto"/>
            <w:noWrap/>
            <w:vAlign w:val="bottom"/>
            <w:hideMark/>
          </w:tcPr>
          <w:p w14:paraId="36A1A7ED" w14:textId="4BE420A9" w:rsidR="00787385" w:rsidRPr="007014D5" w:rsidRDefault="00787385" w:rsidP="00787385">
            <w:pPr>
              <w:spacing w:after="0" w:line="240" w:lineRule="auto"/>
              <w:jc w:val="center"/>
              <w:rPr>
                <w:ins w:id="1214" w:author="Hardik Malhotra" w:date="2021-12-01T20:42:00Z"/>
                <w:rFonts w:ascii="Times New Roman" w:eastAsia="Times New Roman" w:hAnsi="Times New Roman" w:cs="Times New Roman"/>
                <w:color w:val="000000"/>
                <w:sz w:val="18"/>
                <w:szCs w:val="18"/>
                <w:lang w:eastAsia="en-IN"/>
                <w:rPrChange w:id="1215" w:author="Neeshu Bhadauriya" w:date="2021-12-03T02:00:00Z">
                  <w:rPr>
                    <w:ins w:id="121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658.9</w:t>
            </w:r>
          </w:p>
        </w:tc>
        <w:tc>
          <w:tcPr>
            <w:tcW w:w="1465" w:type="dxa"/>
            <w:tcBorders>
              <w:top w:val="nil"/>
              <w:left w:val="nil"/>
              <w:bottom w:val="single" w:sz="4" w:space="0" w:color="auto"/>
              <w:right w:val="single" w:sz="8" w:space="0" w:color="auto"/>
            </w:tcBorders>
            <w:vAlign w:val="bottom"/>
          </w:tcPr>
          <w:p w14:paraId="3B448C99" w14:textId="04C18B47"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5068.8</w:t>
            </w:r>
          </w:p>
        </w:tc>
        <w:tc>
          <w:tcPr>
            <w:tcW w:w="1465" w:type="dxa"/>
            <w:tcBorders>
              <w:top w:val="nil"/>
              <w:left w:val="nil"/>
              <w:bottom w:val="single" w:sz="4" w:space="0" w:color="auto"/>
              <w:right w:val="single" w:sz="8" w:space="0" w:color="auto"/>
            </w:tcBorders>
            <w:vAlign w:val="bottom"/>
          </w:tcPr>
          <w:p w14:paraId="36AC3341" w14:textId="71CB3083"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4673.5</w:t>
            </w:r>
          </w:p>
        </w:tc>
      </w:tr>
      <w:tr w:rsidR="00787385" w:rsidRPr="007014D5" w14:paraId="668C9D02" w14:textId="07371DA2" w:rsidTr="0050529D">
        <w:trPr>
          <w:trHeight w:val="303"/>
          <w:ins w:id="121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DD3875C" w14:textId="77777777" w:rsidR="00787385" w:rsidRPr="007014D5" w:rsidRDefault="00787385" w:rsidP="00787385">
            <w:pPr>
              <w:spacing w:after="0" w:line="240" w:lineRule="auto"/>
              <w:jc w:val="center"/>
              <w:rPr>
                <w:ins w:id="1218" w:author="Hardik Malhotra" w:date="2021-12-01T20:42:00Z"/>
                <w:rFonts w:ascii="Times New Roman" w:eastAsia="Times New Roman" w:hAnsi="Times New Roman" w:cs="Times New Roman"/>
                <w:color w:val="000000"/>
                <w:sz w:val="18"/>
                <w:szCs w:val="18"/>
                <w:lang w:eastAsia="en-IN"/>
                <w:rPrChange w:id="1219" w:author="Neeshu Bhadauriya" w:date="2021-12-03T02:00:00Z">
                  <w:rPr>
                    <w:ins w:id="1220" w:author="Hardik Malhotra" w:date="2021-12-01T20:42:00Z"/>
                    <w:rFonts w:ascii="Times New Roman" w:eastAsia="Times New Roman" w:hAnsi="Times New Roman" w:cs="Times New Roman"/>
                    <w:color w:val="000000"/>
                    <w:sz w:val="20"/>
                    <w:szCs w:val="20"/>
                    <w:lang w:eastAsia="en-IN"/>
                  </w:rPr>
                </w:rPrChange>
              </w:rPr>
            </w:pPr>
            <w:ins w:id="1221" w:author="Hardik Malhotra" w:date="2021-12-01T20:42:00Z">
              <w:r w:rsidRPr="007014D5">
                <w:rPr>
                  <w:rFonts w:ascii="Times New Roman" w:eastAsia="Times New Roman" w:hAnsi="Times New Roman" w:cs="Times New Roman"/>
                  <w:color w:val="000000"/>
                  <w:sz w:val="18"/>
                  <w:szCs w:val="18"/>
                  <w:lang w:eastAsia="en-IN"/>
                  <w:rPrChange w:id="1222"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36FCC856" w14:textId="77777777" w:rsidR="00787385" w:rsidRPr="007014D5" w:rsidRDefault="00787385" w:rsidP="00787385">
            <w:pPr>
              <w:spacing w:after="0" w:line="240" w:lineRule="auto"/>
              <w:jc w:val="center"/>
              <w:rPr>
                <w:ins w:id="1223" w:author="Hardik Malhotra" w:date="2021-12-01T20:42:00Z"/>
                <w:rFonts w:ascii="Times New Roman" w:eastAsia="Times New Roman" w:hAnsi="Times New Roman" w:cs="Times New Roman"/>
                <w:color w:val="000000"/>
                <w:sz w:val="18"/>
                <w:szCs w:val="18"/>
                <w:lang w:eastAsia="en-IN"/>
                <w:rPrChange w:id="1224" w:author="Neeshu Bhadauriya" w:date="2021-12-03T02:00:00Z">
                  <w:rPr>
                    <w:ins w:id="1225" w:author="Hardik Malhotra" w:date="2021-12-01T20:42:00Z"/>
                    <w:rFonts w:ascii="Times New Roman" w:eastAsia="Times New Roman" w:hAnsi="Times New Roman" w:cs="Times New Roman"/>
                    <w:color w:val="000000"/>
                    <w:sz w:val="20"/>
                    <w:szCs w:val="20"/>
                    <w:lang w:eastAsia="en-IN"/>
                  </w:rPr>
                </w:rPrChange>
              </w:rPr>
            </w:pPr>
            <w:ins w:id="1226" w:author="Hardik Malhotra" w:date="2021-12-01T20:42:00Z">
              <w:r w:rsidRPr="007014D5">
                <w:rPr>
                  <w:rFonts w:ascii="Times New Roman" w:eastAsia="Times New Roman" w:hAnsi="Times New Roman" w:cs="Times New Roman"/>
                  <w:color w:val="000000"/>
                  <w:sz w:val="18"/>
                  <w:szCs w:val="18"/>
                  <w:lang w:eastAsia="en-IN"/>
                  <w:rPrChange w:id="1227" w:author="Neeshu Bhadauriya" w:date="2021-12-03T02:00:00Z">
                    <w:rPr>
                      <w:rFonts w:ascii="Times New Roman" w:eastAsia="Times New Roman" w:hAnsi="Times New Roman" w:cs="Times New Roman"/>
                      <w:color w:val="000000"/>
                      <w:sz w:val="20"/>
                      <w:szCs w:val="20"/>
                      <w:lang w:eastAsia="en-IN"/>
                    </w:rPr>
                  </w:rPrChange>
                </w:rPr>
                <w:t>August</w:t>
              </w:r>
            </w:ins>
          </w:p>
        </w:tc>
        <w:tc>
          <w:tcPr>
            <w:tcW w:w="1451" w:type="dxa"/>
            <w:tcBorders>
              <w:top w:val="nil"/>
              <w:left w:val="nil"/>
              <w:bottom w:val="single" w:sz="4" w:space="0" w:color="auto"/>
              <w:right w:val="single" w:sz="4" w:space="0" w:color="auto"/>
            </w:tcBorders>
            <w:shd w:val="clear" w:color="auto" w:fill="auto"/>
            <w:noWrap/>
            <w:vAlign w:val="center"/>
            <w:hideMark/>
          </w:tcPr>
          <w:p w14:paraId="1A9E6515" w14:textId="77777777" w:rsidR="00787385" w:rsidRPr="007014D5" w:rsidRDefault="00787385" w:rsidP="00787385">
            <w:pPr>
              <w:spacing w:after="0" w:line="240" w:lineRule="auto"/>
              <w:jc w:val="center"/>
              <w:rPr>
                <w:ins w:id="1228" w:author="Hardik Malhotra" w:date="2021-12-01T20:42:00Z"/>
                <w:rFonts w:ascii="Times New Roman" w:eastAsia="Times New Roman" w:hAnsi="Times New Roman" w:cs="Times New Roman"/>
                <w:color w:val="000000"/>
                <w:sz w:val="18"/>
                <w:szCs w:val="18"/>
                <w:lang w:eastAsia="en-IN"/>
                <w:rPrChange w:id="1229" w:author="Neeshu Bhadauriya" w:date="2021-12-03T02:00:00Z">
                  <w:rPr>
                    <w:ins w:id="1230" w:author="Hardik Malhotra" w:date="2021-12-01T20:42:00Z"/>
                    <w:rFonts w:ascii="Times New Roman" w:eastAsia="Times New Roman" w:hAnsi="Times New Roman" w:cs="Times New Roman"/>
                    <w:color w:val="000000"/>
                    <w:sz w:val="20"/>
                    <w:szCs w:val="20"/>
                    <w:lang w:eastAsia="en-IN"/>
                  </w:rPr>
                </w:rPrChange>
              </w:rPr>
            </w:pPr>
            <w:ins w:id="1231" w:author="Hardik Malhotra" w:date="2021-12-01T20:42:00Z">
              <w:r w:rsidRPr="007014D5">
                <w:rPr>
                  <w:rFonts w:ascii="Times New Roman" w:eastAsia="Times New Roman" w:hAnsi="Times New Roman" w:cs="Times New Roman"/>
                  <w:color w:val="000000"/>
                  <w:sz w:val="18"/>
                  <w:szCs w:val="18"/>
                  <w:lang w:eastAsia="en-IN"/>
                  <w:rPrChange w:id="1232" w:author="Neeshu Bhadauriya" w:date="2021-12-03T02:00:00Z">
                    <w:rPr>
                      <w:rFonts w:ascii="Times New Roman" w:eastAsia="Times New Roman" w:hAnsi="Times New Roman" w:cs="Times New Roman"/>
                      <w:color w:val="000000"/>
                      <w:sz w:val="20"/>
                      <w:szCs w:val="20"/>
                      <w:lang w:eastAsia="en-IN"/>
                    </w:rPr>
                  </w:rPrChange>
                </w:rPr>
                <w:t>1206.89</w:t>
              </w:r>
            </w:ins>
          </w:p>
        </w:tc>
        <w:tc>
          <w:tcPr>
            <w:tcW w:w="1417" w:type="dxa"/>
            <w:tcBorders>
              <w:top w:val="nil"/>
              <w:left w:val="nil"/>
              <w:bottom w:val="single" w:sz="4" w:space="0" w:color="auto"/>
              <w:right w:val="single" w:sz="4" w:space="0" w:color="auto"/>
            </w:tcBorders>
            <w:shd w:val="clear" w:color="auto" w:fill="auto"/>
            <w:noWrap/>
            <w:vAlign w:val="bottom"/>
            <w:hideMark/>
          </w:tcPr>
          <w:p w14:paraId="4998A84D" w14:textId="5E250369" w:rsidR="00787385" w:rsidRPr="007014D5" w:rsidRDefault="00787385" w:rsidP="00787385">
            <w:pPr>
              <w:spacing w:after="0" w:line="240" w:lineRule="auto"/>
              <w:jc w:val="center"/>
              <w:rPr>
                <w:ins w:id="1233" w:author="Hardik Malhotra" w:date="2021-12-01T20:42:00Z"/>
                <w:rFonts w:ascii="Times New Roman" w:eastAsia="Times New Roman" w:hAnsi="Times New Roman" w:cs="Times New Roman"/>
                <w:color w:val="000000"/>
                <w:sz w:val="18"/>
                <w:szCs w:val="18"/>
                <w:lang w:eastAsia="en-IN"/>
                <w:rPrChange w:id="1234" w:author="Neeshu Bhadauriya" w:date="2021-12-03T02:00:00Z">
                  <w:rPr>
                    <w:ins w:id="123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907</w:t>
            </w:r>
          </w:p>
        </w:tc>
        <w:tc>
          <w:tcPr>
            <w:tcW w:w="1418" w:type="dxa"/>
            <w:tcBorders>
              <w:top w:val="nil"/>
              <w:left w:val="nil"/>
              <w:bottom w:val="single" w:sz="4" w:space="0" w:color="auto"/>
              <w:right w:val="single" w:sz="8" w:space="0" w:color="auto"/>
            </w:tcBorders>
            <w:shd w:val="clear" w:color="auto" w:fill="auto"/>
            <w:noWrap/>
            <w:vAlign w:val="bottom"/>
            <w:hideMark/>
          </w:tcPr>
          <w:p w14:paraId="007D6B5E" w14:textId="03DB0E6C" w:rsidR="00787385" w:rsidRPr="007014D5" w:rsidRDefault="00787385" w:rsidP="00787385">
            <w:pPr>
              <w:spacing w:after="0" w:line="240" w:lineRule="auto"/>
              <w:jc w:val="center"/>
              <w:rPr>
                <w:ins w:id="1236" w:author="Hardik Malhotra" w:date="2021-12-01T20:42:00Z"/>
                <w:rFonts w:ascii="Times New Roman" w:eastAsia="Times New Roman" w:hAnsi="Times New Roman" w:cs="Times New Roman"/>
                <w:color w:val="000000"/>
                <w:sz w:val="18"/>
                <w:szCs w:val="18"/>
                <w:lang w:eastAsia="en-IN"/>
                <w:rPrChange w:id="1237" w:author="Neeshu Bhadauriya" w:date="2021-12-03T02:00:00Z">
                  <w:rPr>
                    <w:ins w:id="123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642.1</w:t>
            </w:r>
          </w:p>
        </w:tc>
        <w:tc>
          <w:tcPr>
            <w:tcW w:w="1465" w:type="dxa"/>
            <w:tcBorders>
              <w:top w:val="nil"/>
              <w:left w:val="nil"/>
              <w:bottom w:val="single" w:sz="4" w:space="0" w:color="auto"/>
              <w:right w:val="single" w:sz="8" w:space="0" w:color="auto"/>
            </w:tcBorders>
            <w:vAlign w:val="bottom"/>
          </w:tcPr>
          <w:p w14:paraId="5F3033C4" w14:textId="1008CDB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4791.9</w:t>
            </w:r>
          </w:p>
        </w:tc>
        <w:tc>
          <w:tcPr>
            <w:tcW w:w="1465" w:type="dxa"/>
            <w:tcBorders>
              <w:top w:val="nil"/>
              <w:left w:val="nil"/>
              <w:bottom w:val="single" w:sz="4" w:space="0" w:color="auto"/>
              <w:right w:val="single" w:sz="8" w:space="0" w:color="auto"/>
            </w:tcBorders>
            <w:vAlign w:val="bottom"/>
          </w:tcPr>
          <w:p w14:paraId="68787B3C" w14:textId="1B110176"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4360.5</w:t>
            </w:r>
          </w:p>
        </w:tc>
      </w:tr>
      <w:tr w:rsidR="00787385" w:rsidRPr="007014D5" w14:paraId="0441DF64" w14:textId="711C8D27" w:rsidTr="0050529D">
        <w:trPr>
          <w:trHeight w:val="303"/>
          <w:ins w:id="123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3B7047D8" w14:textId="77777777" w:rsidR="00787385" w:rsidRPr="007014D5" w:rsidRDefault="00787385" w:rsidP="00787385">
            <w:pPr>
              <w:spacing w:after="0" w:line="240" w:lineRule="auto"/>
              <w:jc w:val="center"/>
              <w:rPr>
                <w:ins w:id="1240" w:author="Hardik Malhotra" w:date="2021-12-01T20:42:00Z"/>
                <w:rFonts w:ascii="Times New Roman" w:eastAsia="Times New Roman" w:hAnsi="Times New Roman" w:cs="Times New Roman"/>
                <w:color w:val="000000"/>
                <w:sz w:val="18"/>
                <w:szCs w:val="18"/>
                <w:lang w:eastAsia="en-IN"/>
                <w:rPrChange w:id="1241" w:author="Neeshu Bhadauriya" w:date="2021-12-03T02:00:00Z">
                  <w:rPr>
                    <w:ins w:id="1242" w:author="Hardik Malhotra" w:date="2021-12-01T20:42:00Z"/>
                    <w:rFonts w:ascii="Times New Roman" w:eastAsia="Times New Roman" w:hAnsi="Times New Roman" w:cs="Times New Roman"/>
                    <w:color w:val="000000"/>
                    <w:sz w:val="20"/>
                    <w:szCs w:val="20"/>
                    <w:lang w:eastAsia="en-IN"/>
                  </w:rPr>
                </w:rPrChange>
              </w:rPr>
            </w:pPr>
            <w:ins w:id="1243" w:author="Hardik Malhotra" w:date="2021-12-01T20:42:00Z">
              <w:r w:rsidRPr="007014D5">
                <w:rPr>
                  <w:rFonts w:ascii="Times New Roman" w:eastAsia="Times New Roman" w:hAnsi="Times New Roman" w:cs="Times New Roman"/>
                  <w:color w:val="000000"/>
                  <w:sz w:val="18"/>
                  <w:szCs w:val="18"/>
                  <w:lang w:eastAsia="en-IN"/>
                  <w:rPrChange w:id="1244"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5D8100E9" w14:textId="77777777" w:rsidR="00787385" w:rsidRPr="007014D5" w:rsidRDefault="00787385" w:rsidP="00787385">
            <w:pPr>
              <w:spacing w:after="0" w:line="240" w:lineRule="auto"/>
              <w:jc w:val="center"/>
              <w:rPr>
                <w:ins w:id="1245" w:author="Hardik Malhotra" w:date="2021-12-01T20:42:00Z"/>
                <w:rFonts w:ascii="Times New Roman" w:eastAsia="Times New Roman" w:hAnsi="Times New Roman" w:cs="Times New Roman"/>
                <w:color w:val="000000"/>
                <w:sz w:val="18"/>
                <w:szCs w:val="18"/>
                <w:lang w:eastAsia="en-IN"/>
                <w:rPrChange w:id="1246" w:author="Neeshu Bhadauriya" w:date="2021-12-03T02:00:00Z">
                  <w:rPr>
                    <w:ins w:id="1247" w:author="Hardik Malhotra" w:date="2021-12-01T20:42:00Z"/>
                    <w:rFonts w:ascii="Times New Roman" w:eastAsia="Times New Roman" w:hAnsi="Times New Roman" w:cs="Times New Roman"/>
                    <w:color w:val="000000"/>
                    <w:sz w:val="20"/>
                    <w:szCs w:val="20"/>
                    <w:lang w:eastAsia="en-IN"/>
                  </w:rPr>
                </w:rPrChange>
              </w:rPr>
            </w:pPr>
            <w:ins w:id="1248" w:author="Hardik Malhotra" w:date="2021-12-01T20:42:00Z">
              <w:r w:rsidRPr="007014D5">
                <w:rPr>
                  <w:rFonts w:ascii="Times New Roman" w:eastAsia="Times New Roman" w:hAnsi="Times New Roman" w:cs="Times New Roman"/>
                  <w:color w:val="000000"/>
                  <w:sz w:val="18"/>
                  <w:szCs w:val="18"/>
                  <w:lang w:eastAsia="en-IN"/>
                  <w:rPrChange w:id="1249" w:author="Neeshu Bhadauriya" w:date="2021-12-03T02:00:00Z">
                    <w:rPr>
                      <w:rFonts w:ascii="Times New Roman" w:eastAsia="Times New Roman" w:hAnsi="Times New Roman" w:cs="Times New Roman"/>
                      <w:color w:val="000000"/>
                      <w:sz w:val="20"/>
                      <w:szCs w:val="20"/>
                      <w:lang w:eastAsia="en-IN"/>
                    </w:rPr>
                  </w:rPrChange>
                </w:rPr>
                <w:t>September</w:t>
              </w:r>
            </w:ins>
          </w:p>
        </w:tc>
        <w:tc>
          <w:tcPr>
            <w:tcW w:w="1451" w:type="dxa"/>
            <w:tcBorders>
              <w:top w:val="nil"/>
              <w:left w:val="nil"/>
              <w:bottom w:val="single" w:sz="4" w:space="0" w:color="auto"/>
              <w:right w:val="single" w:sz="4" w:space="0" w:color="auto"/>
            </w:tcBorders>
            <w:shd w:val="clear" w:color="auto" w:fill="auto"/>
            <w:noWrap/>
            <w:vAlign w:val="center"/>
            <w:hideMark/>
          </w:tcPr>
          <w:p w14:paraId="390CC383" w14:textId="77777777" w:rsidR="00787385" w:rsidRPr="007014D5" w:rsidRDefault="00787385" w:rsidP="00787385">
            <w:pPr>
              <w:spacing w:after="0" w:line="240" w:lineRule="auto"/>
              <w:jc w:val="center"/>
              <w:rPr>
                <w:ins w:id="1250" w:author="Hardik Malhotra" w:date="2021-12-01T20:42:00Z"/>
                <w:rFonts w:ascii="Times New Roman" w:eastAsia="Times New Roman" w:hAnsi="Times New Roman" w:cs="Times New Roman"/>
                <w:color w:val="000000"/>
                <w:sz w:val="18"/>
                <w:szCs w:val="18"/>
                <w:lang w:eastAsia="en-IN"/>
                <w:rPrChange w:id="1251" w:author="Neeshu Bhadauriya" w:date="2021-12-03T02:00:00Z">
                  <w:rPr>
                    <w:ins w:id="1252" w:author="Hardik Malhotra" w:date="2021-12-01T20:42:00Z"/>
                    <w:rFonts w:ascii="Times New Roman" w:eastAsia="Times New Roman" w:hAnsi="Times New Roman" w:cs="Times New Roman"/>
                    <w:color w:val="000000"/>
                    <w:sz w:val="20"/>
                    <w:szCs w:val="20"/>
                    <w:lang w:eastAsia="en-IN"/>
                  </w:rPr>
                </w:rPrChange>
              </w:rPr>
            </w:pPr>
            <w:ins w:id="1253" w:author="Hardik Malhotra" w:date="2021-12-01T20:42:00Z">
              <w:r w:rsidRPr="007014D5">
                <w:rPr>
                  <w:rFonts w:ascii="Times New Roman" w:eastAsia="Times New Roman" w:hAnsi="Times New Roman" w:cs="Times New Roman"/>
                  <w:color w:val="000000"/>
                  <w:sz w:val="18"/>
                  <w:szCs w:val="18"/>
                  <w:lang w:eastAsia="en-IN"/>
                  <w:rPrChange w:id="1254" w:author="Neeshu Bhadauriya" w:date="2021-12-03T02:00:00Z">
                    <w:rPr>
                      <w:rFonts w:ascii="Times New Roman" w:eastAsia="Times New Roman" w:hAnsi="Times New Roman" w:cs="Times New Roman"/>
                      <w:color w:val="000000"/>
                      <w:sz w:val="20"/>
                      <w:szCs w:val="20"/>
                      <w:lang w:eastAsia="en-IN"/>
                    </w:rPr>
                  </w:rPrChange>
                </w:rPr>
                <w:t>1208.69</w:t>
              </w:r>
            </w:ins>
          </w:p>
        </w:tc>
        <w:tc>
          <w:tcPr>
            <w:tcW w:w="1417" w:type="dxa"/>
            <w:tcBorders>
              <w:top w:val="nil"/>
              <w:left w:val="nil"/>
              <w:bottom w:val="single" w:sz="4" w:space="0" w:color="auto"/>
              <w:right w:val="single" w:sz="4" w:space="0" w:color="auto"/>
            </w:tcBorders>
            <w:shd w:val="clear" w:color="auto" w:fill="auto"/>
            <w:noWrap/>
            <w:vAlign w:val="bottom"/>
            <w:hideMark/>
          </w:tcPr>
          <w:p w14:paraId="39B53C67" w14:textId="321DC180" w:rsidR="00787385" w:rsidRPr="007014D5" w:rsidRDefault="00787385" w:rsidP="00787385">
            <w:pPr>
              <w:spacing w:after="0" w:line="240" w:lineRule="auto"/>
              <w:jc w:val="center"/>
              <w:rPr>
                <w:ins w:id="1255" w:author="Hardik Malhotra" w:date="2021-12-01T20:42:00Z"/>
                <w:rFonts w:ascii="Times New Roman" w:eastAsia="Times New Roman" w:hAnsi="Times New Roman" w:cs="Times New Roman"/>
                <w:color w:val="000000"/>
                <w:sz w:val="18"/>
                <w:szCs w:val="18"/>
                <w:lang w:eastAsia="en-IN"/>
                <w:rPrChange w:id="1256" w:author="Neeshu Bhadauriya" w:date="2021-12-03T02:00:00Z">
                  <w:rPr>
                    <w:ins w:id="125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879</w:t>
            </w:r>
          </w:p>
        </w:tc>
        <w:tc>
          <w:tcPr>
            <w:tcW w:w="1418" w:type="dxa"/>
            <w:tcBorders>
              <w:top w:val="nil"/>
              <w:left w:val="nil"/>
              <w:bottom w:val="single" w:sz="4" w:space="0" w:color="auto"/>
              <w:right w:val="single" w:sz="8" w:space="0" w:color="auto"/>
            </w:tcBorders>
            <w:shd w:val="clear" w:color="auto" w:fill="auto"/>
            <w:noWrap/>
            <w:vAlign w:val="bottom"/>
            <w:hideMark/>
          </w:tcPr>
          <w:p w14:paraId="78DAFDA7" w14:textId="701EB471" w:rsidR="00787385" w:rsidRPr="007014D5" w:rsidRDefault="00787385" w:rsidP="00787385">
            <w:pPr>
              <w:spacing w:after="0" w:line="240" w:lineRule="auto"/>
              <w:jc w:val="center"/>
              <w:rPr>
                <w:ins w:id="1258" w:author="Hardik Malhotra" w:date="2021-12-01T20:42:00Z"/>
                <w:rFonts w:ascii="Times New Roman" w:eastAsia="Times New Roman" w:hAnsi="Times New Roman" w:cs="Times New Roman"/>
                <w:color w:val="000000"/>
                <w:sz w:val="18"/>
                <w:szCs w:val="18"/>
                <w:lang w:eastAsia="en-IN"/>
                <w:rPrChange w:id="1259" w:author="Neeshu Bhadauriya" w:date="2021-12-03T02:00:00Z">
                  <w:rPr>
                    <w:ins w:id="126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628.9</w:t>
            </w:r>
          </w:p>
        </w:tc>
        <w:tc>
          <w:tcPr>
            <w:tcW w:w="1465" w:type="dxa"/>
            <w:tcBorders>
              <w:top w:val="nil"/>
              <w:left w:val="nil"/>
              <w:bottom w:val="single" w:sz="4" w:space="0" w:color="auto"/>
              <w:right w:val="single" w:sz="8" w:space="0" w:color="auto"/>
            </w:tcBorders>
            <w:vAlign w:val="bottom"/>
          </w:tcPr>
          <w:p w14:paraId="2084D333" w14:textId="3CC9357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4675.5</w:t>
            </w:r>
          </w:p>
        </w:tc>
        <w:tc>
          <w:tcPr>
            <w:tcW w:w="1465" w:type="dxa"/>
            <w:tcBorders>
              <w:top w:val="nil"/>
              <w:left w:val="nil"/>
              <w:bottom w:val="single" w:sz="4" w:space="0" w:color="auto"/>
              <w:right w:val="single" w:sz="8" w:space="0" w:color="auto"/>
            </w:tcBorders>
            <w:vAlign w:val="bottom"/>
          </w:tcPr>
          <w:p w14:paraId="6F6001A2" w14:textId="7671C6A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4208.0</w:t>
            </w:r>
          </w:p>
        </w:tc>
      </w:tr>
      <w:tr w:rsidR="00787385" w:rsidRPr="007014D5" w14:paraId="052D665C" w14:textId="512B966B" w:rsidTr="0050529D">
        <w:trPr>
          <w:trHeight w:val="303"/>
          <w:ins w:id="1261"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E23AC35" w14:textId="77777777" w:rsidR="00787385" w:rsidRPr="007014D5" w:rsidRDefault="00787385" w:rsidP="00787385">
            <w:pPr>
              <w:spacing w:after="0" w:line="240" w:lineRule="auto"/>
              <w:jc w:val="center"/>
              <w:rPr>
                <w:ins w:id="1262" w:author="Hardik Malhotra" w:date="2021-12-01T20:42:00Z"/>
                <w:rFonts w:ascii="Times New Roman" w:eastAsia="Times New Roman" w:hAnsi="Times New Roman" w:cs="Times New Roman"/>
                <w:color w:val="000000"/>
                <w:sz w:val="18"/>
                <w:szCs w:val="18"/>
                <w:lang w:eastAsia="en-IN"/>
                <w:rPrChange w:id="1263" w:author="Neeshu Bhadauriya" w:date="2021-12-03T02:00:00Z">
                  <w:rPr>
                    <w:ins w:id="1264" w:author="Hardik Malhotra" w:date="2021-12-01T20:42:00Z"/>
                    <w:rFonts w:ascii="Times New Roman" w:eastAsia="Times New Roman" w:hAnsi="Times New Roman" w:cs="Times New Roman"/>
                    <w:color w:val="000000"/>
                    <w:sz w:val="20"/>
                    <w:szCs w:val="20"/>
                    <w:lang w:eastAsia="en-IN"/>
                  </w:rPr>
                </w:rPrChange>
              </w:rPr>
            </w:pPr>
            <w:ins w:id="1265" w:author="Hardik Malhotra" w:date="2021-12-01T20:42:00Z">
              <w:r w:rsidRPr="007014D5">
                <w:rPr>
                  <w:rFonts w:ascii="Times New Roman" w:eastAsia="Times New Roman" w:hAnsi="Times New Roman" w:cs="Times New Roman"/>
                  <w:color w:val="000000"/>
                  <w:sz w:val="18"/>
                  <w:szCs w:val="18"/>
                  <w:lang w:eastAsia="en-IN"/>
                  <w:rPrChange w:id="1266"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699265E3" w14:textId="77777777" w:rsidR="00787385" w:rsidRPr="007014D5" w:rsidRDefault="00787385" w:rsidP="00787385">
            <w:pPr>
              <w:spacing w:after="0" w:line="240" w:lineRule="auto"/>
              <w:jc w:val="center"/>
              <w:rPr>
                <w:ins w:id="1267" w:author="Hardik Malhotra" w:date="2021-12-01T20:42:00Z"/>
                <w:rFonts w:ascii="Times New Roman" w:eastAsia="Times New Roman" w:hAnsi="Times New Roman" w:cs="Times New Roman"/>
                <w:color w:val="000000"/>
                <w:sz w:val="18"/>
                <w:szCs w:val="18"/>
                <w:lang w:eastAsia="en-IN"/>
                <w:rPrChange w:id="1268" w:author="Neeshu Bhadauriya" w:date="2021-12-03T02:00:00Z">
                  <w:rPr>
                    <w:ins w:id="1269" w:author="Hardik Malhotra" w:date="2021-12-01T20:42:00Z"/>
                    <w:rFonts w:ascii="Times New Roman" w:eastAsia="Times New Roman" w:hAnsi="Times New Roman" w:cs="Times New Roman"/>
                    <w:color w:val="000000"/>
                    <w:sz w:val="20"/>
                    <w:szCs w:val="20"/>
                    <w:lang w:eastAsia="en-IN"/>
                  </w:rPr>
                </w:rPrChange>
              </w:rPr>
            </w:pPr>
            <w:ins w:id="1270" w:author="Hardik Malhotra" w:date="2021-12-01T20:42:00Z">
              <w:r w:rsidRPr="007014D5">
                <w:rPr>
                  <w:rFonts w:ascii="Times New Roman" w:eastAsia="Times New Roman" w:hAnsi="Times New Roman" w:cs="Times New Roman"/>
                  <w:color w:val="000000"/>
                  <w:sz w:val="18"/>
                  <w:szCs w:val="18"/>
                  <w:lang w:eastAsia="en-IN"/>
                  <w:rPrChange w:id="1271" w:author="Neeshu Bhadauriya" w:date="2021-12-03T02:00:00Z">
                    <w:rPr>
                      <w:rFonts w:ascii="Times New Roman" w:eastAsia="Times New Roman" w:hAnsi="Times New Roman" w:cs="Times New Roman"/>
                      <w:color w:val="000000"/>
                      <w:sz w:val="20"/>
                      <w:szCs w:val="20"/>
                      <w:lang w:eastAsia="en-IN"/>
                    </w:rPr>
                  </w:rPrChange>
                </w:rPr>
                <w:t>October</w:t>
              </w:r>
            </w:ins>
          </w:p>
        </w:tc>
        <w:tc>
          <w:tcPr>
            <w:tcW w:w="1451" w:type="dxa"/>
            <w:tcBorders>
              <w:top w:val="nil"/>
              <w:left w:val="nil"/>
              <w:bottom w:val="single" w:sz="4" w:space="0" w:color="auto"/>
              <w:right w:val="single" w:sz="4" w:space="0" w:color="auto"/>
            </w:tcBorders>
            <w:shd w:val="clear" w:color="auto" w:fill="auto"/>
            <w:noWrap/>
            <w:vAlign w:val="center"/>
            <w:hideMark/>
          </w:tcPr>
          <w:p w14:paraId="305BA064" w14:textId="77777777" w:rsidR="00787385" w:rsidRPr="007014D5" w:rsidRDefault="00787385" w:rsidP="00787385">
            <w:pPr>
              <w:spacing w:after="0" w:line="240" w:lineRule="auto"/>
              <w:jc w:val="center"/>
              <w:rPr>
                <w:ins w:id="1272" w:author="Hardik Malhotra" w:date="2021-12-01T20:42:00Z"/>
                <w:rFonts w:ascii="Times New Roman" w:eastAsia="Times New Roman" w:hAnsi="Times New Roman" w:cs="Times New Roman"/>
                <w:color w:val="000000"/>
                <w:sz w:val="18"/>
                <w:szCs w:val="18"/>
                <w:lang w:eastAsia="en-IN"/>
                <w:rPrChange w:id="1273" w:author="Neeshu Bhadauriya" w:date="2021-12-03T02:00:00Z">
                  <w:rPr>
                    <w:ins w:id="1274" w:author="Hardik Malhotra" w:date="2021-12-01T20:42:00Z"/>
                    <w:rFonts w:ascii="Times New Roman" w:eastAsia="Times New Roman" w:hAnsi="Times New Roman" w:cs="Times New Roman"/>
                    <w:color w:val="000000"/>
                    <w:sz w:val="20"/>
                    <w:szCs w:val="20"/>
                    <w:lang w:eastAsia="en-IN"/>
                  </w:rPr>
                </w:rPrChange>
              </w:rPr>
            </w:pPr>
            <w:ins w:id="1275" w:author="Hardik Malhotra" w:date="2021-12-01T20:42:00Z">
              <w:r w:rsidRPr="007014D5">
                <w:rPr>
                  <w:rFonts w:ascii="Times New Roman" w:eastAsia="Times New Roman" w:hAnsi="Times New Roman" w:cs="Times New Roman"/>
                  <w:color w:val="000000"/>
                  <w:sz w:val="18"/>
                  <w:szCs w:val="18"/>
                  <w:lang w:eastAsia="en-IN"/>
                  <w:rPrChange w:id="1276" w:author="Neeshu Bhadauriya" w:date="2021-12-03T02:00:00Z">
                    <w:rPr>
                      <w:rFonts w:ascii="Times New Roman" w:eastAsia="Times New Roman" w:hAnsi="Times New Roman" w:cs="Times New Roman"/>
                      <w:color w:val="000000"/>
                      <w:sz w:val="20"/>
                      <w:szCs w:val="20"/>
                      <w:lang w:eastAsia="en-IN"/>
                    </w:rPr>
                  </w:rPrChange>
                </w:rPr>
                <w:t>1233.80</w:t>
              </w:r>
            </w:ins>
          </w:p>
        </w:tc>
        <w:tc>
          <w:tcPr>
            <w:tcW w:w="1417" w:type="dxa"/>
            <w:tcBorders>
              <w:top w:val="nil"/>
              <w:left w:val="nil"/>
              <w:bottom w:val="single" w:sz="4" w:space="0" w:color="auto"/>
              <w:right w:val="single" w:sz="4" w:space="0" w:color="auto"/>
            </w:tcBorders>
            <w:shd w:val="clear" w:color="auto" w:fill="auto"/>
            <w:noWrap/>
            <w:vAlign w:val="bottom"/>
            <w:hideMark/>
          </w:tcPr>
          <w:p w14:paraId="4624D785" w14:textId="03091759" w:rsidR="00787385" w:rsidRPr="007014D5" w:rsidRDefault="00787385" w:rsidP="00787385">
            <w:pPr>
              <w:spacing w:after="0" w:line="240" w:lineRule="auto"/>
              <w:jc w:val="center"/>
              <w:rPr>
                <w:ins w:id="1277" w:author="Hardik Malhotra" w:date="2021-12-01T20:42:00Z"/>
                <w:rFonts w:ascii="Times New Roman" w:eastAsia="Times New Roman" w:hAnsi="Times New Roman" w:cs="Times New Roman"/>
                <w:color w:val="000000"/>
                <w:sz w:val="18"/>
                <w:szCs w:val="18"/>
                <w:lang w:eastAsia="en-IN"/>
                <w:rPrChange w:id="1278" w:author="Neeshu Bhadauriya" w:date="2021-12-03T02:00:00Z">
                  <w:rPr>
                    <w:ins w:id="127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898</w:t>
            </w:r>
          </w:p>
        </w:tc>
        <w:tc>
          <w:tcPr>
            <w:tcW w:w="1418" w:type="dxa"/>
            <w:tcBorders>
              <w:top w:val="nil"/>
              <w:left w:val="nil"/>
              <w:bottom w:val="single" w:sz="4" w:space="0" w:color="auto"/>
              <w:right w:val="single" w:sz="8" w:space="0" w:color="auto"/>
            </w:tcBorders>
            <w:shd w:val="clear" w:color="auto" w:fill="auto"/>
            <w:noWrap/>
            <w:vAlign w:val="bottom"/>
            <w:hideMark/>
          </w:tcPr>
          <w:p w14:paraId="0E6CF631" w14:textId="649AFFEE" w:rsidR="00787385" w:rsidRPr="007014D5" w:rsidRDefault="00787385" w:rsidP="00787385">
            <w:pPr>
              <w:spacing w:after="0" w:line="240" w:lineRule="auto"/>
              <w:jc w:val="center"/>
              <w:rPr>
                <w:ins w:id="1280" w:author="Hardik Malhotra" w:date="2021-12-01T20:42:00Z"/>
                <w:rFonts w:ascii="Times New Roman" w:eastAsia="Times New Roman" w:hAnsi="Times New Roman" w:cs="Times New Roman"/>
                <w:color w:val="000000"/>
                <w:sz w:val="18"/>
                <w:szCs w:val="18"/>
                <w:lang w:eastAsia="en-IN"/>
                <w:rPrChange w:id="1281" w:author="Neeshu Bhadauriya" w:date="2021-12-03T02:00:00Z">
                  <w:rPr>
                    <w:ins w:id="128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988.2</w:t>
            </w:r>
          </w:p>
        </w:tc>
        <w:tc>
          <w:tcPr>
            <w:tcW w:w="1465" w:type="dxa"/>
            <w:tcBorders>
              <w:top w:val="nil"/>
              <w:left w:val="nil"/>
              <w:bottom w:val="single" w:sz="4" w:space="0" w:color="auto"/>
              <w:right w:val="single" w:sz="8" w:space="0" w:color="auto"/>
            </w:tcBorders>
            <w:vAlign w:val="bottom"/>
          </w:tcPr>
          <w:p w14:paraId="7F90ECFE" w14:textId="0E159284"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4724.3</w:t>
            </w:r>
          </w:p>
        </w:tc>
        <w:tc>
          <w:tcPr>
            <w:tcW w:w="1465" w:type="dxa"/>
            <w:tcBorders>
              <w:top w:val="nil"/>
              <w:left w:val="nil"/>
              <w:bottom w:val="single" w:sz="4" w:space="0" w:color="auto"/>
              <w:right w:val="single" w:sz="8" w:space="0" w:color="auto"/>
            </w:tcBorders>
            <w:vAlign w:val="bottom"/>
          </w:tcPr>
          <w:p w14:paraId="10365660" w14:textId="05E017F8"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4346.4</w:t>
            </w:r>
          </w:p>
        </w:tc>
      </w:tr>
      <w:tr w:rsidR="00787385" w:rsidRPr="007014D5" w14:paraId="1885D129" w14:textId="0F9C49A4" w:rsidTr="0050529D">
        <w:trPr>
          <w:trHeight w:val="303"/>
          <w:ins w:id="128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39BC7F82" w14:textId="77777777" w:rsidR="00787385" w:rsidRPr="007014D5" w:rsidRDefault="00787385" w:rsidP="00787385">
            <w:pPr>
              <w:spacing w:after="0" w:line="240" w:lineRule="auto"/>
              <w:jc w:val="center"/>
              <w:rPr>
                <w:ins w:id="1284" w:author="Hardik Malhotra" w:date="2021-12-01T20:42:00Z"/>
                <w:rFonts w:ascii="Times New Roman" w:eastAsia="Times New Roman" w:hAnsi="Times New Roman" w:cs="Times New Roman"/>
                <w:color w:val="000000"/>
                <w:sz w:val="18"/>
                <w:szCs w:val="18"/>
                <w:lang w:eastAsia="en-IN"/>
                <w:rPrChange w:id="1285" w:author="Neeshu Bhadauriya" w:date="2021-12-03T02:00:00Z">
                  <w:rPr>
                    <w:ins w:id="1286" w:author="Hardik Malhotra" w:date="2021-12-01T20:42:00Z"/>
                    <w:rFonts w:ascii="Times New Roman" w:eastAsia="Times New Roman" w:hAnsi="Times New Roman" w:cs="Times New Roman"/>
                    <w:color w:val="000000"/>
                    <w:sz w:val="20"/>
                    <w:szCs w:val="20"/>
                    <w:lang w:eastAsia="en-IN"/>
                  </w:rPr>
                </w:rPrChange>
              </w:rPr>
            </w:pPr>
            <w:ins w:id="1287" w:author="Hardik Malhotra" w:date="2021-12-01T20:42:00Z">
              <w:r w:rsidRPr="007014D5">
                <w:rPr>
                  <w:rFonts w:ascii="Times New Roman" w:eastAsia="Times New Roman" w:hAnsi="Times New Roman" w:cs="Times New Roman"/>
                  <w:color w:val="000000"/>
                  <w:sz w:val="18"/>
                  <w:szCs w:val="18"/>
                  <w:lang w:eastAsia="en-IN"/>
                  <w:rPrChange w:id="1288"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0F747EE3" w14:textId="77777777" w:rsidR="00787385" w:rsidRPr="007014D5" w:rsidRDefault="00787385" w:rsidP="00787385">
            <w:pPr>
              <w:spacing w:after="0" w:line="240" w:lineRule="auto"/>
              <w:jc w:val="center"/>
              <w:rPr>
                <w:ins w:id="1289" w:author="Hardik Malhotra" w:date="2021-12-01T20:42:00Z"/>
                <w:rFonts w:ascii="Times New Roman" w:eastAsia="Times New Roman" w:hAnsi="Times New Roman" w:cs="Times New Roman"/>
                <w:color w:val="000000"/>
                <w:sz w:val="18"/>
                <w:szCs w:val="18"/>
                <w:lang w:eastAsia="en-IN"/>
                <w:rPrChange w:id="1290" w:author="Neeshu Bhadauriya" w:date="2021-12-03T02:00:00Z">
                  <w:rPr>
                    <w:ins w:id="1291" w:author="Hardik Malhotra" w:date="2021-12-01T20:42:00Z"/>
                    <w:rFonts w:ascii="Times New Roman" w:eastAsia="Times New Roman" w:hAnsi="Times New Roman" w:cs="Times New Roman"/>
                    <w:color w:val="000000"/>
                    <w:sz w:val="20"/>
                    <w:szCs w:val="20"/>
                    <w:lang w:eastAsia="en-IN"/>
                  </w:rPr>
                </w:rPrChange>
              </w:rPr>
            </w:pPr>
            <w:ins w:id="1292" w:author="Hardik Malhotra" w:date="2021-12-01T20:42:00Z">
              <w:r w:rsidRPr="007014D5">
                <w:rPr>
                  <w:rFonts w:ascii="Times New Roman" w:eastAsia="Times New Roman" w:hAnsi="Times New Roman" w:cs="Times New Roman"/>
                  <w:color w:val="000000"/>
                  <w:sz w:val="18"/>
                  <w:szCs w:val="18"/>
                  <w:lang w:eastAsia="en-IN"/>
                  <w:rPrChange w:id="1293" w:author="Neeshu Bhadauriya" w:date="2021-12-03T02:00:00Z">
                    <w:rPr>
                      <w:rFonts w:ascii="Times New Roman" w:eastAsia="Times New Roman" w:hAnsi="Times New Roman" w:cs="Times New Roman"/>
                      <w:color w:val="000000"/>
                      <w:sz w:val="20"/>
                      <w:szCs w:val="20"/>
                      <w:lang w:eastAsia="en-IN"/>
                    </w:rPr>
                  </w:rPrChange>
                </w:rPr>
                <w:t>November</w:t>
              </w:r>
            </w:ins>
          </w:p>
        </w:tc>
        <w:tc>
          <w:tcPr>
            <w:tcW w:w="1451" w:type="dxa"/>
            <w:tcBorders>
              <w:top w:val="nil"/>
              <w:left w:val="nil"/>
              <w:bottom w:val="single" w:sz="4" w:space="0" w:color="auto"/>
              <w:right w:val="single" w:sz="4" w:space="0" w:color="auto"/>
            </w:tcBorders>
            <w:shd w:val="clear" w:color="auto" w:fill="auto"/>
            <w:noWrap/>
            <w:vAlign w:val="center"/>
            <w:hideMark/>
          </w:tcPr>
          <w:p w14:paraId="03348A15" w14:textId="77777777" w:rsidR="00787385" w:rsidRPr="007014D5" w:rsidRDefault="00787385" w:rsidP="00787385">
            <w:pPr>
              <w:spacing w:after="0" w:line="240" w:lineRule="auto"/>
              <w:jc w:val="center"/>
              <w:rPr>
                <w:ins w:id="1294" w:author="Hardik Malhotra" w:date="2021-12-01T20:42:00Z"/>
                <w:rFonts w:ascii="Times New Roman" w:eastAsia="Times New Roman" w:hAnsi="Times New Roman" w:cs="Times New Roman"/>
                <w:color w:val="000000"/>
                <w:sz w:val="18"/>
                <w:szCs w:val="18"/>
                <w:lang w:eastAsia="en-IN"/>
                <w:rPrChange w:id="1295" w:author="Neeshu Bhadauriya" w:date="2021-12-03T02:00:00Z">
                  <w:rPr>
                    <w:ins w:id="1296" w:author="Hardik Malhotra" w:date="2021-12-01T20:42:00Z"/>
                    <w:rFonts w:ascii="Times New Roman" w:eastAsia="Times New Roman" w:hAnsi="Times New Roman" w:cs="Times New Roman"/>
                    <w:color w:val="000000"/>
                    <w:sz w:val="20"/>
                    <w:szCs w:val="20"/>
                    <w:lang w:eastAsia="en-IN"/>
                  </w:rPr>
                </w:rPrChange>
              </w:rPr>
            </w:pPr>
            <w:ins w:id="1297" w:author="Hardik Malhotra" w:date="2021-12-01T20:42:00Z">
              <w:r w:rsidRPr="007014D5">
                <w:rPr>
                  <w:rFonts w:ascii="Times New Roman" w:eastAsia="Times New Roman" w:hAnsi="Times New Roman" w:cs="Times New Roman"/>
                  <w:color w:val="000000"/>
                  <w:sz w:val="18"/>
                  <w:szCs w:val="18"/>
                  <w:lang w:eastAsia="en-IN"/>
                  <w:rPrChange w:id="1298" w:author="Neeshu Bhadauriya" w:date="2021-12-03T02:00:00Z">
                    <w:rPr>
                      <w:rFonts w:ascii="Times New Roman" w:eastAsia="Times New Roman" w:hAnsi="Times New Roman" w:cs="Times New Roman"/>
                      <w:color w:val="000000"/>
                      <w:sz w:val="20"/>
                      <w:szCs w:val="20"/>
                      <w:lang w:eastAsia="en-IN"/>
                    </w:rPr>
                  </w:rPrChange>
                </w:rPr>
                <w:t>1245.28</w:t>
              </w:r>
            </w:ins>
          </w:p>
        </w:tc>
        <w:tc>
          <w:tcPr>
            <w:tcW w:w="1417" w:type="dxa"/>
            <w:tcBorders>
              <w:top w:val="nil"/>
              <w:left w:val="nil"/>
              <w:bottom w:val="single" w:sz="4" w:space="0" w:color="auto"/>
              <w:right w:val="single" w:sz="4" w:space="0" w:color="auto"/>
            </w:tcBorders>
            <w:shd w:val="clear" w:color="auto" w:fill="auto"/>
            <w:noWrap/>
            <w:vAlign w:val="bottom"/>
            <w:hideMark/>
          </w:tcPr>
          <w:p w14:paraId="11A20346" w14:textId="10B39AC9" w:rsidR="00787385" w:rsidRPr="007014D5" w:rsidRDefault="00787385" w:rsidP="00787385">
            <w:pPr>
              <w:spacing w:after="0" w:line="240" w:lineRule="auto"/>
              <w:jc w:val="center"/>
              <w:rPr>
                <w:ins w:id="1299" w:author="Hardik Malhotra" w:date="2021-12-01T20:42:00Z"/>
                <w:rFonts w:ascii="Times New Roman" w:eastAsia="Times New Roman" w:hAnsi="Times New Roman" w:cs="Times New Roman"/>
                <w:color w:val="000000"/>
                <w:sz w:val="18"/>
                <w:szCs w:val="18"/>
                <w:lang w:eastAsia="en-IN"/>
                <w:rPrChange w:id="1300" w:author="Neeshu Bhadauriya" w:date="2021-12-03T02:00:00Z">
                  <w:rPr>
                    <w:ins w:id="130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907</w:t>
            </w:r>
          </w:p>
        </w:tc>
        <w:tc>
          <w:tcPr>
            <w:tcW w:w="1418" w:type="dxa"/>
            <w:tcBorders>
              <w:top w:val="nil"/>
              <w:left w:val="nil"/>
              <w:bottom w:val="single" w:sz="4" w:space="0" w:color="auto"/>
              <w:right w:val="single" w:sz="8" w:space="0" w:color="auto"/>
            </w:tcBorders>
            <w:shd w:val="clear" w:color="auto" w:fill="auto"/>
            <w:noWrap/>
            <w:vAlign w:val="bottom"/>
            <w:hideMark/>
          </w:tcPr>
          <w:p w14:paraId="0F645E64" w14:textId="5CF4DEC1" w:rsidR="00787385" w:rsidRPr="007014D5" w:rsidRDefault="00787385" w:rsidP="00787385">
            <w:pPr>
              <w:spacing w:after="0" w:line="240" w:lineRule="auto"/>
              <w:jc w:val="center"/>
              <w:rPr>
                <w:ins w:id="1302" w:author="Hardik Malhotra" w:date="2021-12-01T20:42:00Z"/>
                <w:rFonts w:ascii="Times New Roman" w:eastAsia="Times New Roman" w:hAnsi="Times New Roman" w:cs="Times New Roman"/>
                <w:color w:val="000000"/>
                <w:sz w:val="18"/>
                <w:szCs w:val="18"/>
                <w:lang w:eastAsia="en-IN"/>
                <w:rPrChange w:id="1303" w:author="Neeshu Bhadauriya" w:date="2021-12-03T02:00:00Z">
                  <w:rPr>
                    <w:ins w:id="130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944.5</w:t>
            </w:r>
          </w:p>
        </w:tc>
        <w:tc>
          <w:tcPr>
            <w:tcW w:w="1465" w:type="dxa"/>
            <w:tcBorders>
              <w:top w:val="nil"/>
              <w:left w:val="nil"/>
              <w:bottom w:val="single" w:sz="4" w:space="0" w:color="auto"/>
              <w:right w:val="single" w:sz="8" w:space="0" w:color="auto"/>
            </w:tcBorders>
            <w:vAlign w:val="bottom"/>
          </w:tcPr>
          <w:p w14:paraId="4A9B86E1" w14:textId="6CA29BD4"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4715.8</w:t>
            </w:r>
          </w:p>
        </w:tc>
        <w:tc>
          <w:tcPr>
            <w:tcW w:w="1465" w:type="dxa"/>
            <w:tcBorders>
              <w:top w:val="nil"/>
              <w:left w:val="nil"/>
              <w:bottom w:val="single" w:sz="4" w:space="0" w:color="auto"/>
              <w:right w:val="single" w:sz="8" w:space="0" w:color="auto"/>
            </w:tcBorders>
            <w:vAlign w:val="bottom"/>
          </w:tcPr>
          <w:p w14:paraId="79C1C4DC" w14:textId="01044A42"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4150.0</w:t>
            </w:r>
          </w:p>
        </w:tc>
      </w:tr>
      <w:tr w:rsidR="00787385" w:rsidRPr="007014D5" w14:paraId="3B9E9FA8" w14:textId="19AA132D" w:rsidTr="0050529D">
        <w:trPr>
          <w:trHeight w:val="303"/>
          <w:ins w:id="130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0B5D986" w14:textId="77777777" w:rsidR="00787385" w:rsidRPr="007014D5" w:rsidRDefault="00787385" w:rsidP="00787385">
            <w:pPr>
              <w:spacing w:after="0" w:line="240" w:lineRule="auto"/>
              <w:jc w:val="center"/>
              <w:rPr>
                <w:ins w:id="1306" w:author="Hardik Malhotra" w:date="2021-12-01T20:42:00Z"/>
                <w:rFonts w:ascii="Times New Roman" w:eastAsia="Times New Roman" w:hAnsi="Times New Roman" w:cs="Times New Roman"/>
                <w:color w:val="000000"/>
                <w:sz w:val="18"/>
                <w:szCs w:val="18"/>
                <w:lang w:eastAsia="en-IN"/>
                <w:rPrChange w:id="1307" w:author="Neeshu Bhadauriya" w:date="2021-12-03T02:00:00Z">
                  <w:rPr>
                    <w:ins w:id="1308" w:author="Hardik Malhotra" w:date="2021-12-01T20:42:00Z"/>
                    <w:rFonts w:ascii="Times New Roman" w:eastAsia="Times New Roman" w:hAnsi="Times New Roman" w:cs="Times New Roman"/>
                    <w:color w:val="000000"/>
                    <w:sz w:val="20"/>
                    <w:szCs w:val="20"/>
                    <w:lang w:eastAsia="en-IN"/>
                  </w:rPr>
                </w:rPrChange>
              </w:rPr>
            </w:pPr>
            <w:ins w:id="1309" w:author="Hardik Malhotra" w:date="2021-12-01T20:42:00Z">
              <w:r w:rsidRPr="007014D5">
                <w:rPr>
                  <w:rFonts w:ascii="Times New Roman" w:eastAsia="Times New Roman" w:hAnsi="Times New Roman" w:cs="Times New Roman"/>
                  <w:color w:val="000000"/>
                  <w:sz w:val="18"/>
                  <w:szCs w:val="18"/>
                  <w:lang w:eastAsia="en-IN"/>
                  <w:rPrChange w:id="1310" w:author="Neeshu Bhadauriya" w:date="2021-12-03T02:00:00Z">
                    <w:rPr>
                      <w:rFonts w:ascii="Times New Roman" w:eastAsia="Times New Roman" w:hAnsi="Times New Roman" w:cs="Times New Roman"/>
                      <w:color w:val="000000"/>
                      <w:sz w:val="20"/>
                      <w:szCs w:val="20"/>
                      <w:lang w:eastAsia="en-IN"/>
                    </w:rPr>
                  </w:rPrChange>
                </w:rPr>
                <w:t>2019</w:t>
              </w:r>
            </w:ins>
          </w:p>
        </w:tc>
        <w:tc>
          <w:tcPr>
            <w:tcW w:w="1906" w:type="dxa"/>
            <w:tcBorders>
              <w:top w:val="nil"/>
              <w:left w:val="nil"/>
              <w:bottom w:val="single" w:sz="4" w:space="0" w:color="auto"/>
              <w:right w:val="single" w:sz="4" w:space="0" w:color="auto"/>
            </w:tcBorders>
            <w:shd w:val="clear" w:color="auto" w:fill="auto"/>
            <w:noWrap/>
            <w:vAlign w:val="center"/>
            <w:hideMark/>
          </w:tcPr>
          <w:p w14:paraId="3B66DC65" w14:textId="77777777" w:rsidR="00787385" w:rsidRPr="007014D5" w:rsidRDefault="00787385" w:rsidP="00787385">
            <w:pPr>
              <w:spacing w:after="0" w:line="240" w:lineRule="auto"/>
              <w:jc w:val="center"/>
              <w:rPr>
                <w:ins w:id="1311" w:author="Hardik Malhotra" w:date="2021-12-01T20:42:00Z"/>
                <w:rFonts w:ascii="Times New Roman" w:eastAsia="Times New Roman" w:hAnsi="Times New Roman" w:cs="Times New Roman"/>
                <w:color w:val="000000"/>
                <w:sz w:val="18"/>
                <w:szCs w:val="18"/>
                <w:lang w:eastAsia="en-IN"/>
                <w:rPrChange w:id="1312" w:author="Neeshu Bhadauriya" w:date="2021-12-03T02:00:00Z">
                  <w:rPr>
                    <w:ins w:id="1313" w:author="Hardik Malhotra" w:date="2021-12-01T20:42:00Z"/>
                    <w:rFonts w:ascii="Times New Roman" w:eastAsia="Times New Roman" w:hAnsi="Times New Roman" w:cs="Times New Roman"/>
                    <w:color w:val="000000"/>
                    <w:sz w:val="20"/>
                    <w:szCs w:val="20"/>
                    <w:lang w:eastAsia="en-IN"/>
                  </w:rPr>
                </w:rPrChange>
              </w:rPr>
            </w:pPr>
            <w:ins w:id="1314" w:author="Hardik Malhotra" w:date="2021-12-01T20:42:00Z">
              <w:r w:rsidRPr="007014D5">
                <w:rPr>
                  <w:rFonts w:ascii="Times New Roman" w:eastAsia="Times New Roman" w:hAnsi="Times New Roman" w:cs="Times New Roman"/>
                  <w:color w:val="000000"/>
                  <w:sz w:val="18"/>
                  <w:szCs w:val="18"/>
                  <w:lang w:eastAsia="en-IN"/>
                  <w:rPrChange w:id="1315" w:author="Neeshu Bhadauriya" w:date="2021-12-03T02:00:00Z">
                    <w:rPr>
                      <w:rFonts w:ascii="Times New Roman" w:eastAsia="Times New Roman" w:hAnsi="Times New Roman" w:cs="Times New Roman"/>
                      <w:color w:val="000000"/>
                      <w:sz w:val="20"/>
                      <w:szCs w:val="20"/>
                      <w:lang w:eastAsia="en-IN"/>
                    </w:rPr>
                  </w:rPrChange>
                </w:rPr>
                <w:t>December</w:t>
              </w:r>
            </w:ins>
          </w:p>
        </w:tc>
        <w:tc>
          <w:tcPr>
            <w:tcW w:w="1451" w:type="dxa"/>
            <w:tcBorders>
              <w:top w:val="nil"/>
              <w:left w:val="nil"/>
              <w:bottom w:val="single" w:sz="4" w:space="0" w:color="auto"/>
              <w:right w:val="single" w:sz="4" w:space="0" w:color="auto"/>
            </w:tcBorders>
            <w:shd w:val="clear" w:color="auto" w:fill="auto"/>
            <w:noWrap/>
            <w:vAlign w:val="center"/>
            <w:hideMark/>
          </w:tcPr>
          <w:p w14:paraId="7421EC0D" w14:textId="77777777" w:rsidR="00787385" w:rsidRPr="007014D5" w:rsidRDefault="00787385" w:rsidP="00787385">
            <w:pPr>
              <w:spacing w:after="0" w:line="240" w:lineRule="auto"/>
              <w:jc w:val="center"/>
              <w:rPr>
                <w:ins w:id="1316" w:author="Hardik Malhotra" w:date="2021-12-01T20:42:00Z"/>
                <w:rFonts w:ascii="Times New Roman" w:eastAsia="Times New Roman" w:hAnsi="Times New Roman" w:cs="Times New Roman"/>
                <w:color w:val="000000"/>
                <w:sz w:val="18"/>
                <w:szCs w:val="18"/>
                <w:lang w:eastAsia="en-IN"/>
                <w:rPrChange w:id="1317" w:author="Neeshu Bhadauriya" w:date="2021-12-03T02:00:00Z">
                  <w:rPr>
                    <w:ins w:id="1318" w:author="Hardik Malhotra" w:date="2021-12-01T20:42:00Z"/>
                    <w:rFonts w:ascii="Times New Roman" w:eastAsia="Times New Roman" w:hAnsi="Times New Roman" w:cs="Times New Roman"/>
                    <w:color w:val="000000"/>
                    <w:sz w:val="20"/>
                    <w:szCs w:val="20"/>
                    <w:lang w:eastAsia="en-IN"/>
                  </w:rPr>
                </w:rPrChange>
              </w:rPr>
            </w:pPr>
            <w:ins w:id="1319" w:author="Hardik Malhotra" w:date="2021-12-01T20:42:00Z">
              <w:r w:rsidRPr="007014D5">
                <w:rPr>
                  <w:rFonts w:ascii="Times New Roman" w:eastAsia="Times New Roman" w:hAnsi="Times New Roman" w:cs="Times New Roman"/>
                  <w:color w:val="000000"/>
                  <w:sz w:val="18"/>
                  <w:szCs w:val="18"/>
                  <w:lang w:eastAsia="en-IN"/>
                  <w:rPrChange w:id="1320" w:author="Neeshu Bhadauriya" w:date="2021-12-03T02:00:00Z">
                    <w:rPr>
                      <w:rFonts w:ascii="Times New Roman" w:eastAsia="Times New Roman" w:hAnsi="Times New Roman" w:cs="Times New Roman"/>
                      <w:color w:val="000000"/>
                      <w:sz w:val="20"/>
                      <w:szCs w:val="20"/>
                      <w:lang w:eastAsia="en-IN"/>
                    </w:rPr>
                  </w:rPrChange>
                </w:rPr>
                <w:t>1269.25</w:t>
              </w:r>
            </w:ins>
          </w:p>
        </w:tc>
        <w:tc>
          <w:tcPr>
            <w:tcW w:w="1417" w:type="dxa"/>
            <w:tcBorders>
              <w:top w:val="nil"/>
              <w:left w:val="nil"/>
              <w:bottom w:val="single" w:sz="4" w:space="0" w:color="auto"/>
              <w:right w:val="single" w:sz="4" w:space="0" w:color="auto"/>
            </w:tcBorders>
            <w:shd w:val="clear" w:color="auto" w:fill="auto"/>
            <w:noWrap/>
            <w:vAlign w:val="bottom"/>
            <w:hideMark/>
          </w:tcPr>
          <w:p w14:paraId="54699500" w14:textId="6F6ADAFF" w:rsidR="00787385" w:rsidRPr="007014D5" w:rsidRDefault="00787385" w:rsidP="00787385">
            <w:pPr>
              <w:spacing w:after="0" w:line="240" w:lineRule="auto"/>
              <w:jc w:val="center"/>
              <w:rPr>
                <w:ins w:id="1321" w:author="Hardik Malhotra" w:date="2021-12-01T20:42:00Z"/>
                <w:rFonts w:ascii="Times New Roman" w:eastAsia="Times New Roman" w:hAnsi="Times New Roman" w:cs="Times New Roman"/>
                <w:color w:val="000000"/>
                <w:sz w:val="18"/>
                <w:szCs w:val="18"/>
                <w:lang w:eastAsia="en-IN"/>
                <w:rPrChange w:id="1322" w:author="Neeshu Bhadauriya" w:date="2021-12-03T02:00:00Z">
                  <w:rPr>
                    <w:ins w:id="132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924</w:t>
            </w:r>
          </w:p>
        </w:tc>
        <w:tc>
          <w:tcPr>
            <w:tcW w:w="1418" w:type="dxa"/>
            <w:tcBorders>
              <w:top w:val="nil"/>
              <w:left w:val="nil"/>
              <w:bottom w:val="single" w:sz="4" w:space="0" w:color="auto"/>
              <w:right w:val="single" w:sz="8" w:space="0" w:color="auto"/>
            </w:tcBorders>
            <w:shd w:val="clear" w:color="auto" w:fill="auto"/>
            <w:noWrap/>
            <w:vAlign w:val="bottom"/>
            <w:hideMark/>
          </w:tcPr>
          <w:p w14:paraId="7185F897" w14:textId="1545447A" w:rsidR="00787385" w:rsidRPr="007014D5" w:rsidRDefault="00787385" w:rsidP="00787385">
            <w:pPr>
              <w:spacing w:after="0" w:line="240" w:lineRule="auto"/>
              <w:jc w:val="center"/>
              <w:rPr>
                <w:ins w:id="1324" w:author="Hardik Malhotra" w:date="2021-12-01T20:42:00Z"/>
                <w:rFonts w:ascii="Times New Roman" w:eastAsia="Times New Roman" w:hAnsi="Times New Roman" w:cs="Times New Roman"/>
                <w:color w:val="000000"/>
                <w:sz w:val="18"/>
                <w:szCs w:val="18"/>
                <w:lang w:eastAsia="en-IN"/>
                <w:rPrChange w:id="1325" w:author="Neeshu Bhadauriya" w:date="2021-12-03T02:00:00Z">
                  <w:rPr>
                    <w:ins w:id="132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869.6</w:t>
            </w:r>
          </w:p>
        </w:tc>
        <w:tc>
          <w:tcPr>
            <w:tcW w:w="1465" w:type="dxa"/>
            <w:tcBorders>
              <w:top w:val="nil"/>
              <w:left w:val="nil"/>
              <w:bottom w:val="single" w:sz="4" w:space="0" w:color="auto"/>
              <w:right w:val="single" w:sz="8" w:space="0" w:color="auto"/>
            </w:tcBorders>
            <w:vAlign w:val="bottom"/>
          </w:tcPr>
          <w:p w14:paraId="45671962" w14:textId="354117F7"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4773.6</w:t>
            </w:r>
          </w:p>
        </w:tc>
        <w:tc>
          <w:tcPr>
            <w:tcW w:w="1465" w:type="dxa"/>
            <w:tcBorders>
              <w:top w:val="nil"/>
              <w:left w:val="nil"/>
              <w:bottom w:val="single" w:sz="4" w:space="0" w:color="auto"/>
              <w:right w:val="single" w:sz="8" w:space="0" w:color="auto"/>
            </w:tcBorders>
            <w:vAlign w:val="bottom"/>
          </w:tcPr>
          <w:p w14:paraId="2CAE6484" w14:textId="1CA16C3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4401.3</w:t>
            </w:r>
          </w:p>
        </w:tc>
      </w:tr>
      <w:tr w:rsidR="00787385" w:rsidRPr="007014D5" w14:paraId="10FFD66D" w14:textId="3952D426" w:rsidTr="0050529D">
        <w:trPr>
          <w:trHeight w:val="303"/>
          <w:ins w:id="132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F5FD1F6" w14:textId="77777777" w:rsidR="00787385" w:rsidRPr="007014D5" w:rsidRDefault="00787385" w:rsidP="00787385">
            <w:pPr>
              <w:spacing w:after="0" w:line="240" w:lineRule="auto"/>
              <w:jc w:val="center"/>
              <w:rPr>
                <w:ins w:id="1328" w:author="Hardik Malhotra" w:date="2021-12-01T20:42:00Z"/>
                <w:rFonts w:ascii="Times New Roman" w:eastAsia="Times New Roman" w:hAnsi="Times New Roman" w:cs="Times New Roman"/>
                <w:color w:val="000000"/>
                <w:sz w:val="18"/>
                <w:szCs w:val="18"/>
                <w:lang w:eastAsia="en-IN"/>
                <w:rPrChange w:id="1329" w:author="Neeshu Bhadauriya" w:date="2021-12-03T02:00:00Z">
                  <w:rPr>
                    <w:ins w:id="1330" w:author="Hardik Malhotra" w:date="2021-12-01T20:42:00Z"/>
                    <w:rFonts w:ascii="Times New Roman" w:eastAsia="Times New Roman" w:hAnsi="Times New Roman" w:cs="Times New Roman"/>
                    <w:color w:val="000000"/>
                    <w:sz w:val="20"/>
                    <w:szCs w:val="20"/>
                    <w:lang w:eastAsia="en-IN"/>
                  </w:rPr>
                </w:rPrChange>
              </w:rPr>
            </w:pPr>
            <w:ins w:id="1331" w:author="Hardik Malhotra" w:date="2021-12-01T20:42:00Z">
              <w:r w:rsidRPr="007014D5">
                <w:rPr>
                  <w:rFonts w:ascii="Times New Roman" w:eastAsia="Times New Roman" w:hAnsi="Times New Roman" w:cs="Times New Roman"/>
                  <w:color w:val="000000"/>
                  <w:sz w:val="18"/>
                  <w:szCs w:val="18"/>
                  <w:lang w:eastAsia="en-IN"/>
                  <w:rPrChange w:id="1332"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2A06B3B8" w14:textId="77777777" w:rsidR="00787385" w:rsidRPr="007014D5" w:rsidRDefault="00787385" w:rsidP="00787385">
            <w:pPr>
              <w:spacing w:after="0" w:line="240" w:lineRule="auto"/>
              <w:jc w:val="center"/>
              <w:rPr>
                <w:ins w:id="1333" w:author="Hardik Malhotra" w:date="2021-12-01T20:42:00Z"/>
                <w:rFonts w:ascii="Times New Roman" w:eastAsia="Times New Roman" w:hAnsi="Times New Roman" w:cs="Times New Roman"/>
                <w:color w:val="000000"/>
                <w:sz w:val="18"/>
                <w:szCs w:val="18"/>
                <w:lang w:eastAsia="en-IN"/>
                <w:rPrChange w:id="1334" w:author="Neeshu Bhadauriya" w:date="2021-12-03T02:00:00Z">
                  <w:rPr>
                    <w:ins w:id="1335" w:author="Hardik Malhotra" w:date="2021-12-01T20:42:00Z"/>
                    <w:rFonts w:ascii="Times New Roman" w:eastAsia="Times New Roman" w:hAnsi="Times New Roman" w:cs="Times New Roman"/>
                    <w:color w:val="000000"/>
                    <w:sz w:val="20"/>
                    <w:szCs w:val="20"/>
                    <w:lang w:eastAsia="en-IN"/>
                  </w:rPr>
                </w:rPrChange>
              </w:rPr>
            </w:pPr>
            <w:ins w:id="1336" w:author="Hardik Malhotra" w:date="2021-12-01T20:42:00Z">
              <w:r w:rsidRPr="007014D5">
                <w:rPr>
                  <w:rFonts w:ascii="Times New Roman" w:eastAsia="Times New Roman" w:hAnsi="Times New Roman" w:cs="Times New Roman"/>
                  <w:color w:val="000000"/>
                  <w:sz w:val="18"/>
                  <w:szCs w:val="18"/>
                  <w:lang w:eastAsia="en-IN"/>
                  <w:rPrChange w:id="1337" w:author="Neeshu Bhadauriya" w:date="2021-12-03T02:00:00Z">
                    <w:rPr>
                      <w:rFonts w:ascii="Times New Roman" w:eastAsia="Times New Roman" w:hAnsi="Times New Roman" w:cs="Times New Roman"/>
                      <w:color w:val="000000"/>
                      <w:sz w:val="20"/>
                      <w:szCs w:val="20"/>
                      <w:lang w:eastAsia="en-IN"/>
                    </w:rPr>
                  </w:rPrChange>
                </w:rPr>
                <w:t>January</w:t>
              </w:r>
            </w:ins>
          </w:p>
        </w:tc>
        <w:tc>
          <w:tcPr>
            <w:tcW w:w="1451" w:type="dxa"/>
            <w:tcBorders>
              <w:top w:val="nil"/>
              <w:left w:val="nil"/>
              <w:bottom w:val="single" w:sz="4" w:space="0" w:color="auto"/>
              <w:right w:val="single" w:sz="4" w:space="0" w:color="auto"/>
            </w:tcBorders>
            <w:shd w:val="clear" w:color="auto" w:fill="auto"/>
            <w:noWrap/>
            <w:vAlign w:val="center"/>
            <w:hideMark/>
          </w:tcPr>
          <w:p w14:paraId="5E295C27" w14:textId="77777777" w:rsidR="00787385" w:rsidRPr="007014D5" w:rsidRDefault="00787385" w:rsidP="00787385">
            <w:pPr>
              <w:spacing w:after="0" w:line="240" w:lineRule="auto"/>
              <w:jc w:val="center"/>
              <w:rPr>
                <w:ins w:id="1338" w:author="Hardik Malhotra" w:date="2021-12-01T20:42:00Z"/>
                <w:rFonts w:ascii="Times New Roman" w:eastAsia="Times New Roman" w:hAnsi="Times New Roman" w:cs="Times New Roman"/>
                <w:color w:val="000000"/>
                <w:sz w:val="18"/>
                <w:szCs w:val="18"/>
                <w:lang w:eastAsia="en-IN"/>
                <w:rPrChange w:id="1339" w:author="Neeshu Bhadauriya" w:date="2021-12-03T02:00:00Z">
                  <w:rPr>
                    <w:ins w:id="1340" w:author="Hardik Malhotra" w:date="2021-12-01T20:42:00Z"/>
                    <w:rFonts w:ascii="Times New Roman" w:eastAsia="Times New Roman" w:hAnsi="Times New Roman" w:cs="Times New Roman"/>
                    <w:color w:val="000000"/>
                    <w:sz w:val="20"/>
                    <w:szCs w:val="20"/>
                    <w:lang w:eastAsia="en-IN"/>
                  </w:rPr>
                </w:rPrChange>
              </w:rPr>
            </w:pPr>
            <w:ins w:id="1341" w:author="Hardik Malhotra" w:date="2021-12-01T20:42:00Z">
              <w:r w:rsidRPr="007014D5">
                <w:rPr>
                  <w:rFonts w:ascii="Times New Roman" w:eastAsia="Times New Roman" w:hAnsi="Times New Roman" w:cs="Times New Roman"/>
                  <w:color w:val="000000"/>
                  <w:sz w:val="18"/>
                  <w:szCs w:val="18"/>
                  <w:lang w:eastAsia="en-IN"/>
                  <w:rPrChange w:id="1342" w:author="Neeshu Bhadauriya" w:date="2021-12-03T02:00:00Z">
                    <w:rPr>
                      <w:rFonts w:ascii="Times New Roman" w:eastAsia="Times New Roman" w:hAnsi="Times New Roman" w:cs="Times New Roman"/>
                      <w:color w:val="000000"/>
                      <w:sz w:val="20"/>
                      <w:szCs w:val="20"/>
                      <w:lang w:eastAsia="en-IN"/>
                    </w:rPr>
                  </w:rPrChange>
                </w:rPr>
                <w:t>1268.07</w:t>
              </w:r>
            </w:ins>
          </w:p>
        </w:tc>
        <w:tc>
          <w:tcPr>
            <w:tcW w:w="1417" w:type="dxa"/>
            <w:tcBorders>
              <w:top w:val="nil"/>
              <w:left w:val="nil"/>
              <w:bottom w:val="single" w:sz="4" w:space="0" w:color="auto"/>
              <w:right w:val="single" w:sz="4" w:space="0" w:color="auto"/>
            </w:tcBorders>
            <w:shd w:val="clear" w:color="auto" w:fill="auto"/>
            <w:noWrap/>
            <w:vAlign w:val="bottom"/>
            <w:hideMark/>
          </w:tcPr>
          <w:p w14:paraId="73C13ADA" w14:textId="1A52557A" w:rsidR="00787385" w:rsidRPr="007014D5" w:rsidRDefault="00787385" w:rsidP="00787385">
            <w:pPr>
              <w:spacing w:after="0" w:line="240" w:lineRule="auto"/>
              <w:jc w:val="center"/>
              <w:rPr>
                <w:ins w:id="1343" w:author="Hardik Malhotra" w:date="2021-12-01T20:42:00Z"/>
                <w:rFonts w:ascii="Times New Roman" w:eastAsia="Times New Roman" w:hAnsi="Times New Roman" w:cs="Times New Roman"/>
                <w:color w:val="000000"/>
                <w:sz w:val="18"/>
                <w:szCs w:val="18"/>
                <w:lang w:eastAsia="en-IN"/>
                <w:rPrChange w:id="1344" w:author="Neeshu Bhadauriya" w:date="2021-12-03T02:00:00Z">
                  <w:rPr>
                    <w:ins w:id="134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937</w:t>
            </w:r>
          </w:p>
        </w:tc>
        <w:tc>
          <w:tcPr>
            <w:tcW w:w="1418" w:type="dxa"/>
            <w:tcBorders>
              <w:top w:val="nil"/>
              <w:left w:val="nil"/>
              <w:bottom w:val="single" w:sz="4" w:space="0" w:color="auto"/>
              <w:right w:val="single" w:sz="8" w:space="0" w:color="auto"/>
            </w:tcBorders>
            <w:shd w:val="clear" w:color="auto" w:fill="auto"/>
            <w:noWrap/>
            <w:vAlign w:val="bottom"/>
            <w:hideMark/>
          </w:tcPr>
          <w:p w14:paraId="56FBB29B" w14:textId="2175D496" w:rsidR="00787385" w:rsidRPr="007014D5" w:rsidRDefault="00787385" w:rsidP="00787385">
            <w:pPr>
              <w:spacing w:after="0" w:line="240" w:lineRule="auto"/>
              <w:jc w:val="center"/>
              <w:rPr>
                <w:ins w:id="1346" w:author="Hardik Malhotra" w:date="2021-12-01T20:42:00Z"/>
                <w:rFonts w:ascii="Times New Roman" w:eastAsia="Times New Roman" w:hAnsi="Times New Roman" w:cs="Times New Roman"/>
                <w:color w:val="000000"/>
                <w:sz w:val="18"/>
                <w:szCs w:val="18"/>
                <w:lang w:eastAsia="en-IN"/>
                <w:rPrChange w:id="1347" w:author="Neeshu Bhadauriya" w:date="2021-12-03T02:00:00Z">
                  <w:rPr>
                    <w:ins w:id="134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844.4</w:t>
            </w:r>
          </w:p>
        </w:tc>
        <w:tc>
          <w:tcPr>
            <w:tcW w:w="1465" w:type="dxa"/>
            <w:tcBorders>
              <w:top w:val="nil"/>
              <w:left w:val="nil"/>
              <w:bottom w:val="single" w:sz="4" w:space="0" w:color="auto"/>
              <w:right w:val="single" w:sz="8" w:space="0" w:color="auto"/>
            </w:tcBorders>
            <w:vAlign w:val="bottom"/>
          </w:tcPr>
          <w:p w14:paraId="4F8E07AF" w14:textId="1D4133A0"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4806.5</w:t>
            </w:r>
          </w:p>
        </w:tc>
        <w:tc>
          <w:tcPr>
            <w:tcW w:w="1465" w:type="dxa"/>
            <w:tcBorders>
              <w:top w:val="nil"/>
              <w:left w:val="nil"/>
              <w:bottom w:val="single" w:sz="4" w:space="0" w:color="auto"/>
              <w:right w:val="single" w:sz="8" w:space="0" w:color="auto"/>
            </w:tcBorders>
            <w:vAlign w:val="bottom"/>
          </w:tcPr>
          <w:p w14:paraId="39A1987C" w14:textId="77C05FB4"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4373.8</w:t>
            </w:r>
          </w:p>
        </w:tc>
      </w:tr>
      <w:tr w:rsidR="00787385" w:rsidRPr="007014D5" w14:paraId="774CABFF" w14:textId="0763AF5B" w:rsidTr="0050529D">
        <w:trPr>
          <w:trHeight w:val="303"/>
          <w:ins w:id="134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1D1DF93" w14:textId="77777777" w:rsidR="00787385" w:rsidRPr="007014D5" w:rsidRDefault="00787385" w:rsidP="00787385">
            <w:pPr>
              <w:spacing w:after="0" w:line="240" w:lineRule="auto"/>
              <w:jc w:val="center"/>
              <w:rPr>
                <w:ins w:id="1350" w:author="Hardik Malhotra" w:date="2021-12-01T20:42:00Z"/>
                <w:rFonts w:ascii="Times New Roman" w:eastAsia="Times New Roman" w:hAnsi="Times New Roman" w:cs="Times New Roman"/>
                <w:color w:val="000000"/>
                <w:sz w:val="18"/>
                <w:szCs w:val="18"/>
                <w:lang w:eastAsia="en-IN"/>
                <w:rPrChange w:id="1351" w:author="Neeshu Bhadauriya" w:date="2021-12-03T02:00:00Z">
                  <w:rPr>
                    <w:ins w:id="1352" w:author="Hardik Malhotra" w:date="2021-12-01T20:42:00Z"/>
                    <w:rFonts w:ascii="Times New Roman" w:eastAsia="Times New Roman" w:hAnsi="Times New Roman" w:cs="Times New Roman"/>
                    <w:color w:val="000000"/>
                    <w:sz w:val="20"/>
                    <w:szCs w:val="20"/>
                    <w:lang w:eastAsia="en-IN"/>
                  </w:rPr>
                </w:rPrChange>
              </w:rPr>
            </w:pPr>
            <w:ins w:id="1353" w:author="Hardik Malhotra" w:date="2021-12-01T20:42:00Z">
              <w:r w:rsidRPr="007014D5">
                <w:rPr>
                  <w:rFonts w:ascii="Times New Roman" w:eastAsia="Times New Roman" w:hAnsi="Times New Roman" w:cs="Times New Roman"/>
                  <w:color w:val="000000"/>
                  <w:sz w:val="18"/>
                  <w:szCs w:val="18"/>
                  <w:lang w:eastAsia="en-IN"/>
                  <w:rPrChange w:id="1354"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2B7AEB49" w14:textId="77777777" w:rsidR="00787385" w:rsidRPr="007014D5" w:rsidRDefault="00787385" w:rsidP="00787385">
            <w:pPr>
              <w:spacing w:after="0" w:line="240" w:lineRule="auto"/>
              <w:jc w:val="center"/>
              <w:rPr>
                <w:ins w:id="1355" w:author="Hardik Malhotra" w:date="2021-12-01T20:42:00Z"/>
                <w:rFonts w:ascii="Times New Roman" w:eastAsia="Times New Roman" w:hAnsi="Times New Roman" w:cs="Times New Roman"/>
                <w:color w:val="000000"/>
                <w:sz w:val="18"/>
                <w:szCs w:val="18"/>
                <w:lang w:eastAsia="en-IN"/>
                <w:rPrChange w:id="1356" w:author="Neeshu Bhadauriya" w:date="2021-12-03T02:00:00Z">
                  <w:rPr>
                    <w:ins w:id="1357" w:author="Hardik Malhotra" w:date="2021-12-01T20:42:00Z"/>
                    <w:rFonts w:ascii="Times New Roman" w:eastAsia="Times New Roman" w:hAnsi="Times New Roman" w:cs="Times New Roman"/>
                    <w:color w:val="000000"/>
                    <w:sz w:val="20"/>
                    <w:szCs w:val="20"/>
                    <w:lang w:eastAsia="en-IN"/>
                  </w:rPr>
                </w:rPrChange>
              </w:rPr>
            </w:pPr>
            <w:ins w:id="1358" w:author="Hardik Malhotra" w:date="2021-12-01T20:42:00Z">
              <w:r w:rsidRPr="007014D5">
                <w:rPr>
                  <w:rFonts w:ascii="Times New Roman" w:eastAsia="Times New Roman" w:hAnsi="Times New Roman" w:cs="Times New Roman"/>
                  <w:color w:val="000000"/>
                  <w:sz w:val="18"/>
                  <w:szCs w:val="18"/>
                  <w:lang w:eastAsia="en-IN"/>
                  <w:rPrChange w:id="1359" w:author="Neeshu Bhadauriya" w:date="2021-12-03T02:00:00Z">
                    <w:rPr>
                      <w:rFonts w:ascii="Times New Roman" w:eastAsia="Times New Roman" w:hAnsi="Times New Roman" w:cs="Times New Roman"/>
                      <w:color w:val="000000"/>
                      <w:sz w:val="20"/>
                      <w:szCs w:val="20"/>
                      <w:lang w:eastAsia="en-IN"/>
                    </w:rPr>
                  </w:rPrChange>
                </w:rPr>
                <w:t>February</w:t>
              </w:r>
            </w:ins>
          </w:p>
        </w:tc>
        <w:tc>
          <w:tcPr>
            <w:tcW w:w="1451" w:type="dxa"/>
            <w:tcBorders>
              <w:top w:val="nil"/>
              <w:left w:val="nil"/>
              <w:bottom w:val="single" w:sz="4" w:space="0" w:color="auto"/>
              <w:right w:val="single" w:sz="4" w:space="0" w:color="auto"/>
            </w:tcBorders>
            <w:shd w:val="clear" w:color="auto" w:fill="auto"/>
            <w:noWrap/>
            <w:vAlign w:val="center"/>
            <w:hideMark/>
          </w:tcPr>
          <w:p w14:paraId="25A1240A" w14:textId="77777777" w:rsidR="00787385" w:rsidRPr="007014D5" w:rsidRDefault="00787385" w:rsidP="00787385">
            <w:pPr>
              <w:spacing w:after="0" w:line="240" w:lineRule="auto"/>
              <w:jc w:val="center"/>
              <w:rPr>
                <w:ins w:id="1360" w:author="Hardik Malhotra" w:date="2021-12-01T20:42:00Z"/>
                <w:rFonts w:ascii="Times New Roman" w:eastAsia="Times New Roman" w:hAnsi="Times New Roman" w:cs="Times New Roman"/>
                <w:color w:val="000000"/>
                <w:sz w:val="18"/>
                <w:szCs w:val="18"/>
                <w:lang w:eastAsia="en-IN"/>
                <w:rPrChange w:id="1361" w:author="Neeshu Bhadauriya" w:date="2021-12-03T02:00:00Z">
                  <w:rPr>
                    <w:ins w:id="1362" w:author="Hardik Malhotra" w:date="2021-12-01T20:42:00Z"/>
                    <w:rFonts w:ascii="Times New Roman" w:eastAsia="Times New Roman" w:hAnsi="Times New Roman" w:cs="Times New Roman"/>
                    <w:color w:val="000000"/>
                    <w:sz w:val="20"/>
                    <w:szCs w:val="20"/>
                    <w:lang w:eastAsia="en-IN"/>
                  </w:rPr>
                </w:rPrChange>
              </w:rPr>
            </w:pPr>
            <w:ins w:id="1363" w:author="Hardik Malhotra" w:date="2021-12-01T20:42:00Z">
              <w:r w:rsidRPr="007014D5">
                <w:rPr>
                  <w:rFonts w:ascii="Times New Roman" w:eastAsia="Times New Roman" w:hAnsi="Times New Roman" w:cs="Times New Roman"/>
                  <w:color w:val="000000"/>
                  <w:sz w:val="18"/>
                  <w:szCs w:val="18"/>
                  <w:lang w:eastAsia="en-IN"/>
                  <w:rPrChange w:id="1364" w:author="Neeshu Bhadauriya" w:date="2021-12-03T02:00:00Z">
                    <w:rPr>
                      <w:rFonts w:ascii="Times New Roman" w:eastAsia="Times New Roman" w:hAnsi="Times New Roman" w:cs="Times New Roman"/>
                      <w:color w:val="000000"/>
                      <w:sz w:val="20"/>
                      <w:szCs w:val="20"/>
                      <w:lang w:eastAsia="en-IN"/>
                    </w:rPr>
                  </w:rPrChange>
                </w:rPr>
                <w:t>1282.32</w:t>
              </w:r>
            </w:ins>
          </w:p>
        </w:tc>
        <w:tc>
          <w:tcPr>
            <w:tcW w:w="1417" w:type="dxa"/>
            <w:tcBorders>
              <w:top w:val="nil"/>
              <w:left w:val="nil"/>
              <w:bottom w:val="single" w:sz="4" w:space="0" w:color="auto"/>
              <w:right w:val="single" w:sz="4" w:space="0" w:color="auto"/>
            </w:tcBorders>
            <w:shd w:val="clear" w:color="auto" w:fill="auto"/>
            <w:noWrap/>
            <w:vAlign w:val="bottom"/>
            <w:hideMark/>
          </w:tcPr>
          <w:p w14:paraId="31F06947" w14:textId="6E1CC3E1" w:rsidR="00787385" w:rsidRPr="007014D5" w:rsidRDefault="00787385" w:rsidP="00787385">
            <w:pPr>
              <w:spacing w:after="0" w:line="240" w:lineRule="auto"/>
              <w:jc w:val="center"/>
              <w:rPr>
                <w:ins w:id="1365" w:author="Hardik Malhotra" w:date="2021-12-01T20:42:00Z"/>
                <w:rFonts w:ascii="Times New Roman" w:eastAsia="Times New Roman" w:hAnsi="Times New Roman" w:cs="Times New Roman"/>
                <w:color w:val="000000"/>
                <w:sz w:val="18"/>
                <w:szCs w:val="18"/>
                <w:lang w:eastAsia="en-IN"/>
                <w:rPrChange w:id="1366" w:author="Neeshu Bhadauriya" w:date="2021-12-03T02:00:00Z">
                  <w:rPr>
                    <w:ins w:id="136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954</w:t>
            </w:r>
          </w:p>
        </w:tc>
        <w:tc>
          <w:tcPr>
            <w:tcW w:w="1418" w:type="dxa"/>
            <w:tcBorders>
              <w:top w:val="nil"/>
              <w:left w:val="nil"/>
              <w:bottom w:val="single" w:sz="4" w:space="0" w:color="auto"/>
              <w:right w:val="single" w:sz="8" w:space="0" w:color="auto"/>
            </w:tcBorders>
            <w:shd w:val="clear" w:color="auto" w:fill="auto"/>
            <w:noWrap/>
            <w:vAlign w:val="bottom"/>
            <w:hideMark/>
          </w:tcPr>
          <w:p w14:paraId="6F0393DE" w14:textId="1F9D5E09" w:rsidR="00787385" w:rsidRPr="007014D5" w:rsidRDefault="00787385" w:rsidP="00787385">
            <w:pPr>
              <w:spacing w:after="0" w:line="240" w:lineRule="auto"/>
              <w:jc w:val="center"/>
              <w:rPr>
                <w:ins w:id="1368" w:author="Hardik Malhotra" w:date="2021-12-01T20:42:00Z"/>
                <w:rFonts w:ascii="Times New Roman" w:eastAsia="Times New Roman" w:hAnsi="Times New Roman" w:cs="Times New Roman"/>
                <w:color w:val="000000"/>
                <w:sz w:val="18"/>
                <w:szCs w:val="18"/>
                <w:lang w:eastAsia="en-IN"/>
                <w:rPrChange w:id="1369" w:author="Neeshu Bhadauriya" w:date="2021-12-03T02:00:00Z">
                  <w:rPr>
                    <w:ins w:id="137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811.1</w:t>
            </w:r>
          </w:p>
        </w:tc>
        <w:tc>
          <w:tcPr>
            <w:tcW w:w="1465" w:type="dxa"/>
            <w:tcBorders>
              <w:top w:val="nil"/>
              <w:left w:val="nil"/>
              <w:bottom w:val="single" w:sz="4" w:space="0" w:color="auto"/>
              <w:right w:val="single" w:sz="8" w:space="0" w:color="auto"/>
            </w:tcBorders>
            <w:vAlign w:val="bottom"/>
          </w:tcPr>
          <w:p w14:paraId="50FFCC78" w14:textId="6966533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4897.9</w:t>
            </w:r>
          </w:p>
        </w:tc>
        <w:tc>
          <w:tcPr>
            <w:tcW w:w="1465" w:type="dxa"/>
            <w:tcBorders>
              <w:top w:val="nil"/>
              <w:left w:val="nil"/>
              <w:bottom w:val="single" w:sz="4" w:space="0" w:color="auto"/>
              <w:right w:val="single" w:sz="8" w:space="0" w:color="auto"/>
            </w:tcBorders>
            <w:vAlign w:val="bottom"/>
          </w:tcPr>
          <w:p w14:paraId="164AF587" w14:textId="2A2461C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4408.1</w:t>
            </w:r>
          </w:p>
        </w:tc>
      </w:tr>
      <w:tr w:rsidR="00787385" w:rsidRPr="007014D5" w14:paraId="63638B1E" w14:textId="54B9E9C0" w:rsidTr="0050529D">
        <w:trPr>
          <w:trHeight w:val="303"/>
          <w:ins w:id="1371"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36F5BAF" w14:textId="77777777" w:rsidR="00787385" w:rsidRPr="007014D5" w:rsidRDefault="00787385" w:rsidP="00787385">
            <w:pPr>
              <w:spacing w:after="0" w:line="240" w:lineRule="auto"/>
              <w:jc w:val="center"/>
              <w:rPr>
                <w:ins w:id="1372" w:author="Hardik Malhotra" w:date="2021-12-01T20:42:00Z"/>
                <w:rFonts w:ascii="Times New Roman" w:eastAsia="Times New Roman" w:hAnsi="Times New Roman" w:cs="Times New Roman"/>
                <w:color w:val="000000"/>
                <w:sz w:val="18"/>
                <w:szCs w:val="18"/>
                <w:lang w:eastAsia="en-IN"/>
                <w:rPrChange w:id="1373" w:author="Neeshu Bhadauriya" w:date="2021-12-03T02:00:00Z">
                  <w:rPr>
                    <w:ins w:id="1374" w:author="Hardik Malhotra" w:date="2021-12-01T20:42:00Z"/>
                    <w:rFonts w:ascii="Times New Roman" w:eastAsia="Times New Roman" w:hAnsi="Times New Roman" w:cs="Times New Roman"/>
                    <w:color w:val="000000"/>
                    <w:sz w:val="20"/>
                    <w:szCs w:val="20"/>
                    <w:lang w:eastAsia="en-IN"/>
                  </w:rPr>
                </w:rPrChange>
              </w:rPr>
            </w:pPr>
            <w:ins w:id="1375" w:author="Hardik Malhotra" w:date="2021-12-01T20:42:00Z">
              <w:r w:rsidRPr="007014D5">
                <w:rPr>
                  <w:rFonts w:ascii="Times New Roman" w:eastAsia="Times New Roman" w:hAnsi="Times New Roman" w:cs="Times New Roman"/>
                  <w:color w:val="000000"/>
                  <w:sz w:val="18"/>
                  <w:szCs w:val="18"/>
                  <w:lang w:eastAsia="en-IN"/>
                  <w:rPrChange w:id="1376"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721D20C3" w14:textId="77777777" w:rsidR="00787385" w:rsidRPr="007014D5" w:rsidRDefault="00787385" w:rsidP="00787385">
            <w:pPr>
              <w:spacing w:after="0" w:line="240" w:lineRule="auto"/>
              <w:jc w:val="center"/>
              <w:rPr>
                <w:ins w:id="1377" w:author="Hardik Malhotra" w:date="2021-12-01T20:42:00Z"/>
                <w:rFonts w:ascii="Times New Roman" w:eastAsia="Times New Roman" w:hAnsi="Times New Roman" w:cs="Times New Roman"/>
                <w:color w:val="000000"/>
                <w:sz w:val="18"/>
                <w:szCs w:val="18"/>
                <w:lang w:eastAsia="en-IN"/>
                <w:rPrChange w:id="1378" w:author="Neeshu Bhadauriya" w:date="2021-12-03T02:00:00Z">
                  <w:rPr>
                    <w:ins w:id="1379" w:author="Hardik Malhotra" w:date="2021-12-01T20:42:00Z"/>
                    <w:rFonts w:ascii="Times New Roman" w:eastAsia="Times New Roman" w:hAnsi="Times New Roman" w:cs="Times New Roman"/>
                    <w:color w:val="000000"/>
                    <w:sz w:val="20"/>
                    <w:szCs w:val="20"/>
                    <w:lang w:eastAsia="en-IN"/>
                  </w:rPr>
                </w:rPrChange>
              </w:rPr>
            </w:pPr>
            <w:ins w:id="1380" w:author="Hardik Malhotra" w:date="2021-12-01T20:42:00Z">
              <w:r w:rsidRPr="007014D5">
                <w:rPr>
                  <w:rFonts w:ascii="Times New Roman" w:eastAsia="Times New Roman" w:hAnsi="Times New Roman" w:cs="Times New Roman"/>
                  <w:color w:val="000000"/>
                  <w:sz w:val="18"/>
                  <w:szCs w:val="18"/>
                  <w:lang w:eastAsia="en-IN"/>
                  <w:rPrChange w:id="1381" w:author="Neeshu Bhadauriya" w:date="2021-12-03T02:00:00Z">
                    <w:rPr>
                      <w:rFonts w:ascii="Times New Roman" w:eastAsia="Times New Roman" w:hAnsi="Times New Roman" w:cs="Times New Roman"/>
                      <w:color w:val="000000"/>
                      <w:sz w:val="20"/>
                      <w:szCs w:val="20"/>
                      <w:lang w:eastAsia="en-IN"/>
                    </w:rPr>
                  </w:rPrChange>
                </w:rPr>
                <w:t>March</w:t>
              </w:r>
            </w:ins>
          </w:p>
        </w:tc>
        <w:tc>
          <w:tcPr>
            <w:tcW w:w="1451" w:type="dxa"/>
            <w:tcBorders>
              <w:top w:val="nil"/>
              <w:left w:val="nil"/>
              <w:bottom w:val="single" w:sz="4" w:space="0" w:color="auto"/>
              <w:right w:val="single" w:sz="4" w:space="0" w:color="auto"/>
            </w:tcBorders>
            <w:shd w:val="clear" w:color="auto" w:fill="auto"/>
            <w:noWrap/>
            <w:vAlign w:val="center"/>
            <w:hideMark/>
          </w:tcPr>
          <w:p w14:paraId="627ED106" w14:textId="77777777" w:rsidR="00787385" w:rsidRPr="007014D5" w:rsidRDefault="00787385" w:rsidP="00787385">
            <w:pPr>
              <w:spacing w:after="0" w:line="240" w:lineRule="auto"/>
              <w:jc w:val="center"/>
              <w:rPr>
                <w:ins w:id="1382" w:author="Hardik Malhotra" w:date="2021-12-01T20:42:00Z"/>
                <w:rFonts w:ascii="Times New Roman" w:eastAsia="Times New Roman" w:hAnsi="Times New Roman" w:cs="Times New Roman"/>
                <w:color w:val="000000"/>
                <w:sz w:val="18"/>
                <w:szCs w:val="18"/>
                <w:lang w:eastAsia="en-IN"/>
                <w:rPrChange w:id="1383" w:author="Neeshu Bhadauriya" w:date="2021-12-03T02:00:00Z">
                  <w:rPr>
                    <w:ins w:id="1384" w:author="Hardik Malhotra" w:date="2021-12-01T20:42:00Z"/>
                    <w:rFonts w:ascii="Times New Roman" w:eastAsia="Times New Roman" w:hAnsi="Times New Roman" w:cs="Times New Roman"/>
                    <w:color w:val="000000"/>
                    <w:sz w:val="20"/>
                    <w:szCs w:val="20"/>
                    <w:lang w:eastAsia="en-IN"/>
                  </w:rPr>
                </w:rPrChange>
              </w:rPr>
            </w:pPr>
            <w:ins w:id="1385" w:author="Hardik Malhotra" w:date="2021-12-01T20:42:00Z">
              <w:r w:rsidRPr="007014D5">
                <w:rPr>
                  <w:rFonts w:ascii="Times New Roman" w:eastAsia="Times New Roman" w:hAnsi="Times New Roman" w:cs="Times New Roman"/>
                  <w:color w:val="000000"/>
                  <w:sz w:val="18"/>
                  <w:szCs w:val="18"/>
                  <w:lang w:eastAsia="en-IN"/>
                  <w:rPrChange w:id="1386" w:author="Neeshu Bhadauriya" w:date="2021-12-03T02:00:00Z">
                    <w:rPr>
                      <w:rFonts w:ascii="Times New Roman" w:eastAsia="Times New Roman" w:hAnsi="Times New Roman" w:cs="Times New Roman"/>
                      <w:color w:val="000000"/>
                      <w:sz w:val="20"/>
                      <w:szCs w:val="20"/>
                      <w:lang w:eastAsia="en-IN"/>
                    </w:rPr>
                  </w:rPrChange>
                </w:rPr>
                <w:t>1218.63</w:t>
              </w:r>
            </w:ins>
          </w:p>
        </w:tc>
        <w:tc>
          <w:tcPr>
            <w:tcW w:w="1417" w:type="dxa"/>
            <w:tcBorders>
              <w:top w:val="nil"/>
              <w:left w:val="nil"/>
              <w:bottom w:val="single" w:sz="4" w:space="0" w:color="auto"/>
              <w:right w:val="single" w:sz="4" w:space="0" w:color="auto"/>
            </w:tcBorders>
            <w:shd w:val="clear" w:color="auto" w:fill="auto"/>
            <w:noWrap/>
            <w:vAlign w:val="bottom"/>
            <w:hideMark/>
          </w:tcPr>
          <w:p w14:paraId="3625BA82" w14:textId="187ABE51" w:rsidR="00787385" w:rsidRPr="007014D5" w:rsidRDefault="00787385" w:rsidP="00787385">
            <w:pPr>
              <w:spacing w:after="0" w:line="240" w:lineRule="auto"/>
              <w:jc w:val="center"/>
              <w:rPr>
                <w:ins w:id="1387" w:author="Hardik Malhotra" w:date="2021-12-01T20:42:00Z"/>
                <w:rFonts w:ascii="Times New Roman" w:eastAsia="Times New Roman" w:hAnsi="Times New Roman" w:cs="Times New Roman"/>
                <w:color w:val="000000"/>
                <w:sz w:val="18"/>
                <w:szCs w:val="18"/>
                <w:lang w:eastAsia="en-IN"/>
                <w:rPrChange w:id="1388" w:author="Neeshu Bhadauriya" w:date="2021-12-03T02:00:00Z">
                  <w:rPr>
                    <w:ins w:id="138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882</w:t>
            </w:r>
          </w:p>
        </w:tc>
        <w:tc>
          <w:tcPr>
            <w:tcW w:w="1418" w:type="dxa"/>
            <w:tcBorders>
              <w:top w:val="nil"/>
              <w:left w:val="nil"/>
              <w:bottom w:val="single" w:sz="4" w:space="0" w:color="auto"/>
              <w:right w:val="single" w:sz="8" w:space="0" w:color="auto"/>
            </w:tcBorders>
            <w:shd w:val="clear" w:color="auto" w:fill="auto"/>
            <w:noWrap/>
            <w:vAlign w:val="bottom"/>
            <w:hideMark/>
          </w:tcPr>
          <w:p w14:paraId="6070D335" w14:textId="286AF646" w:rsidR="00787385" w:rsidRPr="007014D5" w:rsidRDefault="00787385" w:rsidP="00787385">
            <w:pPr>
              <w:spacing w:after="0" w:line="240" w:lineRule="auto"/>
              <w:jc w:val="center"/>
              <w:rPr>
                <w:ins w:id="1390" w:author="Hardik Malhotra" w:date="2021-12-01T20:42:00Z"/>
                <w:rFonts w:ascii="Times New Roman" w:eastAsia="Times New Roman" w:hAnsi="Times New Roman" w:cs="Times New Roman"/>
                <w:color w:val="000000"/>
                <w:sz w:val="18"/>
                <w:szCs w:val="18"/>
                <w:lang w:eastAsia="en-IN"/>
                <w:rPrChange w:id="1391" w:author="Neeshu Bhadauriya" w:date="2021-12-03T02:00:00Z">
                  <w:rPr>
                    <w:ins w:id="139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795.7</w:t>
            </w:r>
          </w:p>
        </w:tc>
        <w:tc>
          <w:tcPr>
            <w:tcW w:w="1465" w:type="dxa"/>
            <w:tcBorders>
              <w:top w:val="nil"/>
              <w:left w:val="nil"/>
              <w:bottom w:val="single" w:sz="4" w:space="0" w:color="auto"/>
              <w:right w:val="single" w:sz="8" w:space="0" w:color="auto"/>
            </w:tcBorders>
            <w:vAlign w:val="bottom"/>
          </w:tcPr>
          <w:p w14:paraId="32D7592A" w14:textId="159474BA"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4428.4</w:t>
            </w:r>
          </w:p>
        </w:tc>
        <w:tc>
          <w:tcPr>
            <w:tcW w:w="1465" w:type="dxa"/>
            <w:tcBorders>
              <w:top w:val="nil"/>
              <w:left w:val="nil"/>
              <w:bottom w:val="single" w:sz="4" w:space="0" w:color="auto"/>
              <w:right w:val="single" w:sz="8" w:space="0" w:color="auto"/>
            </w:tcBorders>
            <w:vAlign w:val="bottom"/>
          </w:tcPr>
          <w:p w14:paraId="7B493CF1" w14:textId="50C90329"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4074.1</w:t>
            </w:r>
          </w:p>
        </w:tc>
      </w:tr>
      <w:tr w:rsidR="00787385" w:rsidRPr="007014D5" w14:paraId="2C197033" w14:textId="43B3F3B8" w:rsidTr="0050529D">
        <w:trPr>
          <w:trHeight w:val="303"/>
          <w:ins w:id="139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CDCE931" w14:textId="77777777" w:rsidR="00787385" w:rsidRPr="007014D5" w:rsidRDefault="00787385" w:rsidP="00787385">
            <w:pPr>
              <w:spacing w:after="0" w:line="240" w:lineRule="auto"/>
              <w:jc w:val="center"/>
              <w:rPr>
                <w:ins w:id="1394" w:author="Hardik Malhotra" w:date="2021-12-01T20:42:00Z"/>
                <w:rFonts w:ascii="Times New Roman" w:eastAsia="Times New Roman" w:hAnsi="Times New Roman" w:cs="Times New Roman"/>
                <w:color w:val="000000"/>
                <w:sz w:val="18"/>
                <w:szCs w:val="18"/>
                <w:lang w:eastAsia="en-IN"/>
                <w:rPrChange w:id="1395" w:author="Neeshu Bhadauriya" w:date="2021-12-03T02:00:00Z">
                  <w:rPr>
                    <w:ins w:id="1396" w:author="Hardik Malhotra" w:date="2021-12-01T20:42:00Z"/>
                    <w:rFonts w:ascii="Times New Roman" w:eastAsia="Times New Roman" w:hAnsi="Times New Roman" w:cs="Times New Roman"/>
                    <w:color w:val="000000"/>
                    <w:sz w:val="20"/>
                    <w:szCs w:val="20"/>
                    <w:lang w:eastAsia="en-IN"/>
                  </w:rPr>
                </w:rPrChange>
              </w:rPr>
            </w:pPr>
            <w:ins w:id="1397" w:author="Hardik Malhotra" w:date="2021-12-01T20:42:00Z">
              <w:r w:rsidRPr="007014D5">
                <w:rPr>
                  <w:rFonts w:ascii="Times New Roman" w:eastAsia="Times New Roman" w:hAnsi="Times New Roman" w:cs="Times New Roman"/>
                  <w:color w:val="000000"/>
                  <w:sz w:val="18"/>
                  <w:szCs w:val="18"/>
                  <w:lang w:eastAsia="en-IN"/>
                  <w:rPrChange w:id="1398"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41EB0133" w14:textId="77777777" w:rsidR="00787385" w:rsidRPr="007014D5" w:rsidRDefault="00787385" w:rsidP="00787385">
            <w:pPr>
              <w:spacing w:after="0" w:line="240" w:lineRule="auto"/>
              <w:jc w:val="center"/>
              <w:rPr>
                <w:ins w:id="1399" w:author="Hardik Malhotra" w:date="2021-12-01T20:42:00Z"/>
                <w:rFonts w:ascii="Times New Roman" w:eastAsia="Times New Roman" w:hAnsi="Times New Roman" w:cs="Times New Roman"/>
                <w:color w:val="000000"/>
                <w:sz w:val="18"/>
                <w:szCs w:val="18"/>
                <w:lang w:eastAsia="en-IN"/>
                <w:rPrChange w:id="1400" w:author="Neeshu Bhadauriya" w:date="2021-12-03T02:00:00Z">
                  <w:rPr>
                    <w:ins w:id="1401" w:author="Hardik Malhotra" w:date="2021-12-01T20:42:00Z"/>
                    <w:rFonts w:ascii="Times New Roman" w:eastAsia="Times New Roman" w:hAnsi="Times New Roman" w:cs="Times New Roman"/>
                    <w:color w:val="000000"/>
                    <w:sz w:val="20"/>
                    <w:szCs w:val="20"/>
                    <w:lang w:eastAsia="en-IN"/>
                  </w:rPr>
                </w:rPrChange>
              </w:rPr>
            </w:pPr>
            <w:ins w:id="1402" w:author="Hardik Malhotra" w:date="2021-12-01T20:42:00Z">
              <w:r w:rsidRPr="007014D5">
                <w:rPr>
                  <w:rFonts w:ascii="Times New Roman" w:eastAsia="Times New Roman" w:hAnsi="Times New Roman" w:cs="Times New Roman"/>
                  <w:color w:val="000000"/>
                  <w:sz w:val="18"/>
                  <w:szCs w:val="18"/>
                  <w:lang w:eastAsia="en-IN"/>
                  <w:rPrChange w:id="1403" w:author="Neeshu Bhadauriya" w:date="2021-12-03T02:00:00Z">
                    <w:rPr>
                      <w:rFonts w:ascii="Times New Roman" w:eastAsia="Times New Roman" w:hAnsi="Times New Roman" w:cs="Times New Roman"/>
                      <w:color w:val="000000"/>
                      <w:sz w:val="20"/>
                      <w:szCs w:val="20"/>
                      <w:lang w:eastAsia="en-IN"/>
                    </w:rPr>
                  </w:rPrChange>
                </w:rPr>
                <w:t>April</w:t>
              </w:r>
            </w:ins>
          </w:p>
        </w:tc>
        <w:tc>
          <w:tcPr>
            <w:tcW w:w="1451" w:type="dxa"/>
            <w:tcBorders>
              <w:top w:val="nil"/>
              <w:left w:val="nil"/>
              <w:bottom w:val="single" w:sz="4" w:space="0" w:color="auto"/>
              <w:right w:val="single" w:sz="4" w:space="0" w:color="auto"/>
            </w:tcBorders>
            <w:shd w:val="clear" w:color="auto" w:fill="auto"/>
            <w:noWrap/>
            <w:vAlign w:val="center"/>
            <w:hideMark/>
          </w:tcPr>
          <w:p w14:paraId="6F99D9DD" w14:textId="77777777" w:rsidR="00787385" w:rsidRPr="007014D5" w:rsidRDefault="00787385" w:rsidP="00787385">
            <w:pPr>
              <w:spacing w:after="0" w:line="240" w:lineRule="auto"/>
              <w:jc w:val="center"/>
              <w:rPr>
                <w:ins w:id="1404" w:author="Hardik Malhotra" w:date="2021-12-01T20:42:00Z"/>
                <w:rFonts w:ascii="Times New Roman" w:eastAsia="Times New Roman" w:hAnsi="Times New Roman" w:cs="Times New Roman"/>
                <w:color w:val="000000"/>
                <w:sz w:val="18"/>
                <w:szCs w:val="18"/>
                <w:lang w:eastAsia="en-IN"/>
                <w:rPrChange w:id="1405" w:author="Neeshu Bhadauriya" w:date="2021-12-03T02:00:00Z">
                  <w:rPr>
                    <w:ins w:id="1406" w:author="Hardik Malhotra" w:date="2021-12-01T20:42:00Z"/>
                    <w:rFonts w:ascii="Times New Roman" w:eastAsia="Times New Roman" w:hAnsi="Times New Roman" w:cs="Times New Roman"/>
                    <w:color w:val="000000"/>
                    <w:sz w:val="20"/>
                    <w:szCs w:val="20"/>
                    <w:lang w:eastAsia="en-IN"/>
                  </w:rPr>
                </w:rPrChange>
              </w:rPr>
            </w:pPr>
            <w:ins w:id="1407" w:author="Hardik Malhotra" w:date="2021-12-01T20:42:00Z">
              <w:r w:rsidRPr="007014D5">
                <w:rPr>
                  <w:rFonts w:ascii="Times New Roman" w:eastAsia="Times New Roman" w:hAnsi="Times New Roman" w:cs="Times New Roman"/>
                  <w:color w:val="000000"/>
                  <w:sz w:val="18"/>
                  <w:szCs w:val="18"/>
                  <w:lang w:eastAsia="en-IN"/>
                  <w:rPrChange w:id="1408" w:author="Neeshu Bhadauriya" w:date="2021-12-03T02:00:00Z">
                    <w:rPr>
                      <w:rFonts w:ascii="Times New Roman" w:eastAsia="Times New Roman" w:hAnsi="Times New Roman" w:cs="Times New Roman"/>
                      <w:color w:val="000000"/>
                      <w:sz w:val="20"/>
                      <w:szCs w:val="20"/>
                      <w:lang w:eastAsia="en-IN"/>
                    </w:rPr>
                  </w:rPrChange>
                </w:rPr>
                <w:t>1173.09</w:t>
              </w:r>
            </w:ins>
          </w:p>
        </w:tc>
        <w:tc>
          <w:tcPr>
            <w:tcW w:w="1417" w:type="dxa"/>
            <w:tcBorders>
              <w:top w:val="nil"/>
              <w:left w:val="nil"/>
              <w:bottom w:val="single" w:sz="4" w:space="0" w:color="auto"/>
              <w:right w:val="single" w:sz="4" w:space="0" w:color="auto"/>
            </w:tcBorders>
            <w:shd w:val="clear" w:color="auto" w:fill="auto"/>
            <w:noWrap/>
            <w:vAlign w:val="bottom"/>
            <w:hideMark/>
          </w:tcPr>
          <w:p w14:paraId="7C47F967" w14:textId="3DBDA326" w:rsidR="00787385" w:rsidRPr="007014D5" w:rsidRDefault="00787385" w:rsidP="00787385">
            <w:pPr>
              <w:spacing w:after="0" w:line="240" w:lineRule="auto"/>
              <w:jc w:val="center"/>
              <w:rPr>
                <w:ins w:id="1409" w:author="Hardik Malhotra" w:date="2021-12-01T20:42:00Z"/>
                <w:rFonts w:ascii="Times New Roman" w:eastAsia="Times New Roman" w:hAnsi="Times New Roman" w:cs="Times New Roman"/>
                <w:color w:val="000000"/>
                <w:sz w:val="18"/>
                <w:szCs w:val="18"/>
                <w:lang w:eastAsia="en-IN"/>
                <w:rPrChange w:id="1410" w:author="Neeshu Bhadauriya" w:date="2021-12-03T02:00:00Z">
                  <w:rPr>
                    <w:ins w:id="141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840</w:t>
            </w:r>
          </w:p>
        </w:tc>
        <w:tc>
          <w:tcPr>
            <w:tcW w:w="1418" w:type="dxa"/>
            <w:tcBorders>
              <w:top w:val="nil"/>
              <w:left w:val="nil"/>
              <w:bottom w:val="single" w:sz="4" w:space="0" w:color="auto"/>
              <w:right w:val="single" w:sz="8" w:space="0" w:color="auto"/>
            </w:tcBorders>
            <w:shd w:val="clear" w:color="auto" w:fill="auto"/>
            <w:noWrap/>
            <w:vAlign w:val="bottom"/>
            <w:hideMark/>
          </w:tcPr>
          <w:p w14:paraId="7037EA03" w14:textId="272BE8B5" w:rsidR="00787385" w:rsidRPr="007014D5" w:rsidRDefault="00787385" w:rsidP="00787385">
            <w:pPr>
              <w:spacing w:after="0" w:line="240" w:lineRule="auto"/>
              <w:jc w:val="center"/>
              <w:rPr>
                <w:ins w:id="1412" w:author="Hardik Malhotra" w:date="2021-12-01T20:42:00Z"/>
                <w:rFonts w:ascii="Times New Roman" w:eastAsia="Times New Roman" w:hAnsi="Times New Roman" w:cs="Times New Roman"/>
                <w:color w:val="000000"/>
                <w:sz w:val="18"/>
                <w:szCs w:val="18"/>
                <w:lang w:eastAsia="en-IN"/>
                <w:rPrChange w:id="1413" w:author="Neeshu Bhadauriya" w:date="2021-12-03T02:00:00Z">
                  <w:rPr>
                    <w:ins w:id="141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604.8</w:t>
            </w:r>
          </w:p>
        </w:tc>
        <w:tc>
          <w:tcPr>
            <w:tcW w:w="1465" w:type="dxa"/>
            <w:tcBorders>
              <w:top w:val="nil"/>
              <w:left w:val="nil"/>
              <w:bottom w:val="single" w:sz="4" w:space="0" w:color="auto"/>
              <w:right w:val="single" w:sz="8" w:space="0" w:color="auto"/>
            </w:tcBorders>
            <w:vAlign w:val="bottom"/>
          </w:tcPr>
          <w:p w14:paraId="16BD379C" w14:textId="7B4EB91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4102.5</w:t>
            </w:r>
          </w:p>
        </w:tc>
        <w:tc>
          <w:tcPr>
            <w:tcW w:w="1465" w:type="dxa"/>
            <w:tcBorders>
              <w:top w:val="nil"/>
              <w:left w:val="nil"/>
              <w:bottom w:val="single" w:sz="4" w:space="0" w:color="auto"/>
              <w:right w:val="single" w:sz="8" w:space="0" w:color="auto"/>
            </w:tcBorders>
            <w:vAlign w:val="bottom"/>
          </w:tcPr>
          <w:p w14:paraId="6999B195" w14:textId="4A8B283E"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3610.2</w:t>
            </w:r>
          </w:p>
        </w:tc>
      </w:tr>
      <w:tr w:rsidR="00787385" w:rsidRPr="007014D5" w14:paraId="62BD0EDD" w14:textId="483E95DE" w:rsidTr="0050529D">
        <w:trPr>
          <w:trHeight w:val="303"/>
          <w:ins w:id="141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6F218C9" w14:textId="77777777" w:rsidR="00787385" w:rsidRPr="007014D5" w:rsidRDefault="00787385" w:rsidP="00787385">
            <w:pPr>
              <w:spacing w:after="0" w:line="240" w:lineRule="auto"/>
              <w:jc w:val="center"/>
              <w:rPr>
                <w:ins w:id="1416" w:author="Hardik Malhotra" w:date="2021-12-01T20:42:00Z"/>
                <w:rFonts w:ascii="Times New Roman" w:eastAsia="Times New Roman" w:hAnsi="Times New Roman" w:cs="Times New Roman"/>
                <w:color w:val="000000"/>
                <w:sz w:val="18"/>
                <w:szCs w:val="18"/>
                <w:lang w:eastAsia="en-IN"/>
                <w:rPrChange w:id="1417" w:author="Neeshu Bhadauriya" w:date="2021-12-03T02:00:00Z">
                  <w:rPr>
                    <w:ins w:id="1418" w:author="Hardik Malhotra" w:date="2021-12-01T20:42:00Z"/>
                    <w:rFonts w:ascii="Times New Roman" w:eastAsia="Times New Roman" w:hAnsi="Times New Roman" w:cs="Times New Roman"/>
                    <w:color w:val="000000"/>
                    <w:sz w:val="20"/>
                    <w:szCs w:val="20"/>
                    <w:lang w:eastAsia="en-IN"/>
                  </w:rPr>
                </w:rPrChange>
              </w:rPr>
            </w:pPr>
            <w:ins w:id="1419" w:author="Hardik Malhotra" w:date="2021-12-01T20:42:00Z">
              <w:r w:rsidRPr="007014D5">
                <w:rPr>
                  <w:rFonts w:ascii="Times New Roman" w:eastAsia="Times New Roman" w:hAnsi="Times New Roman" w:cs="Times New Roman"/>
                  <w:color w:val="000000"/>
                  <w:sz w:val="18"/>
                  <w:szCs w:val="18"/>
                  <w:lang w:eastAsia="en-IN"/>
                  <w:rPrChange w:id="1420"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70ADC310" w14:textId="77777777" w:rsidR="00787385" w:rsidRPr="007014D5" w:rsidRDefault="00787385" w:rsidP="00787385">
            <w:pPr>
              <w:spacing w:after="0" w:line="240" w:lineRule="auto"/>
              <w:jc w:val="center"/>
              <w:rPr>
                <w:ins w:id="1421" w:author="Hardik Malhotra" w:date="2021-12-01T20:42:00Z"/>
                <w:rFonts w:ascii="Times New Roman" w:eastAsia="Times New Roman" w:hAnsi="Times New Roman" w:cs="Times New Roman"/>
                <w:color w:val="000000"/>
                <w:sz w:val="18"/>
                <w:szCs w:val="18"/>
                <w:lang w:eastAsia="en-IN"/>
                <w:rPrChange w:id="1422" w:author="Neeshu Bhadauriya" w:date="2021-12-03T02:00:00Z">
                  <w:rPr>
                    <w:ins w:id="1423" w:author="Hardik Malhotra" w:date="2021-12-01T20:42:00Z"/>
                    <w:rFonts w:ascii="Times New Roman" w:eastAsia="Times New Roman" w:hAnsi="Times New Roman" w:cs="Times New Roman"/>
                    <w:color w:val="000000"/>
                    <w:sz w:val="20"/>
                    <w:szCs w:val="20"/>
                    <w:lang w:eastAsia="en-IN"/>
                  </w:rPr>
                </w:rPrChange>
              </w:rPr>
            </w:pPr>
            <w:ins w:id="1424" w:author="Hardik Malhotra" w:date="2021-12-01T20:42:00Z">
              <w:r w:rsidRPr="007014D5">
                <w:rPr>
                  <w:rFonts w:ascii="Times New Roman" w:eastAsia="Times New Roman" w:hAnsi="Times New Roman" w:cs="Times New Roman"/>
                  <w:color w:val="000000"/>
                  <w:sz w:val="18"/>
                  <w:szCs w:val="18"/>
                  <w:lang w:eastAsia="en-IN"/>
                  <w:rPrChange w:id="1425" w:author="Neeshu Bhadauriya" w:date="2021-12-03T02:00:00Z">
                    <w:rPr>
                      <w:rFonts w:ascii="Times New Roman" w:eastAsia="Times New Roman" w:hAnsi="Times New Roman" w:cs="Times New Roman"/>
                      <w:color w:val="000000"/>
                      <w:sz w:val="20"/>
                      <w:szCs w:val="20"/>
                      <w:lang w:eastAsia="en-IN"/>
                    </w:rPr>
                  </w:rPrChange>
                </w:rPr>
                <w:t>May</w:t>
              </w:r>
            </w:ins>
          </w:p>
        </w:tc>
        <w:tc>
          <w:tcPr>
            <w:tcW w:w="1451" w:type="dxa"/>
            <w:tcBorders>
              <w:top w:val="nil"/>
              <w:left w:val="nil"/>
              <w:bottom w:val="single" w:sz="4" w:space="0" w:color="auto"/>
              <w:right w:val="single" w:sz="4" w:space="0" w:color="auto"/>
            </w:tcBorders>
            <w:shd w:val="clear" w:color="auto" w:fill="auto"/>
            <w:noWrap/>
            <w:vAlign w:val="center"/>
            <w:hideMark/>
          </w:tcPr>
          <w:p w14:paraId="55213A2B" w14:textId="77777777" w:rsidR="00787385" w:rsidRPr="007014D5" w:rsidRDefault="00787385" w:rsidP="00787385">
            <w:pPr>
              <w:spacing w:after="0" w:line="240" w:lineRule="auto"/>
              <w:jc w:val="center"/>
              <w:rPr>
                <w:ins w:id="1426" w:author="Hardik Malhotra" w:date="2021-12-01T20:42:00Z"/>
                <w:rFonts w:ascii="Times New Roman" w:eastAsia="Times New Roman" w:hAnsi="Times New Roman" w:cs="Times New Roman"/>
                <w:color w:val="000000"/>
                <w:sz w:val="18"/>
                <w:szCs w:val="18"/>
                <w:lang w:eastAsia="en-IN"/>
                <w:rPrChange w:id="1427" w:author="Neeshu Bhadauriya" w:date="2021-12-03T02:00:00Z">
                  <w:rPr>
                    <w:ins w:id="1428" w:author="Hardik Malhotra" w:date="2021-12-01T20:42:00Z"/>
                    <w:rFonts w:ascii="Times New Roman" w:eastAsia="Times New Roman" w:hAnsi="Times New Roman" w:cs="Times New Roman"/>
                    <w:color w:val="000000"/>
                    <w:sz w:val="20"/>
                    <w:szCs w:val="20"/>
                    <w:lang w:eastAsia="en-IN"/>
                  </w:rPr>
                </w:rPrChange>
              </w:rPr>
            </w:pPr>
            <w:ins w:id="1429" w:author="Hardik Malhotra" w:date="2021-12-01T20:42:00Z">
              <w:r w:rsidRPr="007014D5">
                <w:rPr>
                  <w:rFonts w:ascii="Times New Roman" w:eastAsia="Times New Roman" w:hAnsi="Times New Roman" w:cs="Times New Roman"/>
                  <w:color w:val="000000"/>
                  <w:sz w:val="18"/>
                  <w:szCs w:val="18"/>
                  <w:lang w:eastAsia="en-IN"/>
                  <w:rPrChange w:id="1430" w:author="Neeshu Bhadauriya" w:date="2021-12-03T02:00:00Z">
                    <w:rPr>
                      <w:rFonts w:ascii="Times New Roman" w:eastAsia="Times New Roman" w:hAnsi="Times New Roman" w:cs="Times New Roman"/>
                      <w:color w:val="000000"/>
                      <w:sz w:val="20"/>
                      <w:szCs w:val="20"/>
                      <w:lang w:eastAsia="en-IN"/>
                    </w:rPr>
                  </w:rPrChange>
                </w:rPr>
                <w:t>1211.38</w:t>
              </w:r>
            </w:ins>
          </w:p>
        </w:tc>
        <w:tc>
          <w:tcPr>
            <w:tcW w:w="1417" w:type="dxa"/>
            <w:tcBorders>
              <w:top w:val="nil"/>
              <w:left w:val="nil"/>
              <w:bottom w:val="single" w:sz="4" w:space="0" w:color="auto"/>
              <w:right w:val="single" w:sz="4" w:space="0" w:color="auto"/>
            </w:tcBorders>
            <w:shd w:val="clear" w:color="auto" w:fill="auto"/>
            <w:noWrap/>
            <w:vAlign w:val="bottom"/>
            <w:hideMark/>
          </w:tcPr>
          <w:p w14:paraId="76C1591C" w14:textId="47F13A6F" w:rsidR="00787385" w:rsidRPr="007014D5" w:rsidRDefault="00787385" w:rsidP="00787385">
            <w:pPr>
              <w:spacing w:after="0" w:line="240" w:lineRule="auto"/>
              <w:jc w:val="center"/>
              <w:rPr>
                <w:ins w:id="1431" w:author="Hardik Malhotra" w:date="2021-12-01T20:42:00Z"/>
                <w:rFonts w:ascii="Times New Roman" w:eastAsia="Times New Roman" w:hAnsi="Times New Roman" w:cs="Times New Roman"/>
                <w:color w:val="000000"/>
                <w:sz w:val="18"/>
                <w:szCs w:val="18"/>
                <w:lang w:eastAsia="en-IN"/>
                <w:rPrChange w:id="1432" w:author="Neeshu Bhadauriya" w:date="2021-12-03T02:00:00Z">
                  <w:rPr>
                    <w:ins w:id="143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859</w:t>
            </w:r>
          </w:p>
        </w:tc>
        <w:tc>
          <w:tcPr>
            <w:tcW w:w="1418" w:type="dxa"/>
            <w:tcBorders>
              <w:top w:val="nil"/>
              <w:left w:val="nil"/>
              <w:bottom w:val="single" w:sz="4" w:space="0" w:color="auto"/>
              <w:right w:val="single" w:sz="8" w:space="0" w:color="auto"/>
            </w:tcBorders>
            <w:shd w:val="clear" w:color="auto" w:fill="auto"/>
            <w:noWrap/>
            <w:vAlign w:val="bottom"/>
            <w:hideMark/>
          </w:tcPr>
          <w:p w14:paraId="7284910A" w14:textId="265E2F92" w:rsidR="00787385" w:rsidRPr="007014D5" w:rsidRDefault="00787385" w:rsidP="00787385">
            <w:pPr>
              <w:spacing w:after="0" w:line="240" w:lineRule="auto"/>
              <w:jc w:val="center"/>
              <w:rPr>
                <w:ins w:id="1434" w:author="Hardik Malhotra" w:date="2021-12-01T20:42:00Z"/>
                <w:rFonts w:ascii="Times New Roman" w:eastAsia="Times New Roman" w:hAnsi="Times New Roman" w:cs="Times New Roman"/>
                <w:color w:val="000000"/>
                <w:sz w:val="18"/>
                <w:szCs w:val="18"/>
                <w:lang w:eastAsia="en-IN"/>
                <w:rPrChange w:id="1435" w:author="Neeshu Bhadauriya" w:date="2021-12-03T02:00:00Z">
                  <w:rPr>
                    <w:ins w:id="143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486.3</w:t>
            </w:r>
          </w:p>
        </w:tc>
        <w:tc>
          <w:tcPr>
            <w:tcW w:w="1465" w:type="dxa"/>
            <w:tcBorders>
              <w:top w:val="nil"/>
              <w:left w:val="nil"/>
              <w:bottom w:val="single" w:sz="4" w:space="0" w:color="auto"/>
              <w:right w:val="single" w:sz="8" w:space="0" w:color="auto"/>
            </w:tcBorders>
            <w:vAlign w:val="bottom"/>
          </w:tcPr>
          <w:p w14:paraId="68A9E6F5" w14:textId="161EB58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4020.4</w:t>
            </w:r>
          </w:p>
        </w:tc>
        <w:tc>
          <w:tcPr>
            <w:tcW w:w="1465" w:type="dxa"/>
            <w:tcBorders>
              <w:top w:val="nil"/>
              <w:left w:val="nil"/>
              <w:bottom w:val="single" w:sz="4" w:space="0" w:color="auto"/>
              <w:right w:val="single" w:sz="8" w:space="0" w:color="auto"/>
            </w:tcBorders>
            <w:vAlign w:val="bottom"/>
          </w:tcPr>
          <w:p w14:paraId="24083F57" w14:textId="57939F06"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3706.8</w:t>
            </w:r>
          </w:p>
        </w:tc>
      </w:tr>
      <w:tr w:rsidR="00787385" w:rsidRPr="007014D5" w14:paraId="4FE24E44" w14:textId="6B72B057" w:rsidTr="0050529D">
        <w:trPr>
          <w:trHeight w:val="303"/>
          <w:ins w:id="143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9F01339" w14:textId="77777777" w:rsidR="00787385" w:rsidRPr="007014D5" w:rsidRDefault="00787385" w:rsidP="00787385">
            <w:pPr>
              <w:spacing w:after="0" w:line="240" w:lineRule="auto"/>
              <w:jc w:val="center"/>
              <w:rPr>
                <w:ins w:id="1438" w:author="Hardik Malhotra" w:date="2021-12-01T20:42:00Z"/>
                <w:rFonts w:ascii="Times New Roman" w:eastAsia="Times New Roman" w:hAnsi="Times New Roman" w:cs="Times New Roman"/>
                <w:color w:val="000000"/>
                <w:sz w:val="18"/>
                <w:szCs w:val="18"/>
                <w:lang w:eastAsia="en-IN"/>
                <w:rPrChange w:id="1439" w:author="Neeshu Bhadauriya" w:date="2021-12-03T02:00:00Z">
                  <w:rPr>
                    <w:ins w:id="1440" w:author="Hardik Malhotra" w:date="2021-12-01T20:42:00Z"/>
                    <w:rFonts w:ascii="Times New Roman" w:eastAsia="Times New Roman" w:hAnsi="Times New Roman" w:cs="Times New Roman"/>
                    <w:color w:val="000000"/>
                    <w:sz w:val="20"/>
                    <w:szCs w:val="20"/>
                    <w:lang w:eastAsia="en-IN"/>
                  </w:rPr>
                </w:rPrChange>
              </w:rPr>
            </w:pPr>
            <w:ins w:id="1441" w:author="Hardik Malhotra" w:date="2021-12-01T20:42:00Z">
              <w:r w:rsidRPr="007014D5">
                <w:rPr>
                  <w:rFonts w:ascii="Times New Roman" w:eastAsia="Times New Roman" w:hAnsi="Times New Roman" w:cs="Times New Roman"/>
                  <w:color w:val="000000"/>
                  <w:sz w:val="18"/>
                  <w:szCs w:val="18"/>
                  <w:lang w:eastAsia="en-IN"/>
                  <w:rPrChange w:id="1442"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5A1E2A80" w14:textId="77777777" w:rsidR="00787385" w:rsidRPr="007014D5" w:rsidRDefault="00787385" w:rsidP="00787385">
            <w:pPr>
              <w:spacing w:after="0" w:line="240" w:lineRule="auto"/>
              <w:jc w:val="center"/>
              <w:rPr>
                <w:ins w:id="1443" w:author="Hardik Malhotra" w:date="2021-12-01T20:42:00Z"/>
                <w:rFonts w:ascii="Times New Roman" w:eastAsia="Times New Roman" w:hAnsi="Times New Roman" w:cs="Times New Roman"/>
                <w:color w:val="000000"/>
                <w:sz w:val="18"/>
                <w:szCs w:val="18"/>
                <w:lang w:eastAsia="en-IN"/>
                <w:rPrChange w:id="1444" w:author="Neeshu Bhadauriya" w:date="2021-12-03T02:00:00Z">
                  <w:rPr>
                    <w:ins w:id="1445" w:author="Hardik Malhotra" w:date="2021-12-01T20:42:00Z"/>
                    <w:rFonts w:ascii="Times New Roman" w:eastAsia="Times New Roman" w:hAnsi="Times New Roman" w:cs="Times New Roman"/>
                    <w:color w:val="000000"/>
                    <w:sz w:val="20"/>
                    <w:szCs w:val="20"/>
                    <w:lang w:eastAsia="en-IN"/>
                  </w:rPr>
                </w:rPrChange>
              </w:rPr>
            </w:pPr>
            <w:ins w:id="1446" w:author="Hardik Malhotra" w:date="2021-12-01T20:42:00Z">
              <w:r w:rsidRPr="007014D5">
                <w:rPr>
                  <w:rFonts w:ascii="Times New Roman" w:eastAsia="Times New Roman" w:hAnsi="Times New Roman" w:cs="Times New Roman"/>
                  <w:color w:val="000000"/>
                  <w:sz w:val="18"/>
                  <w:szCs w:val="18"/>
                  <w:lang w:eastAsia="en-IN"/>
                  <w:rPrChange w:id="1447" w:author="Neeshu Bhadauriya" w:date="2021-12-03T02:00:00Z">
                    <w:rPr>
                      <w:rFonts w:ascii="Times New Roman" w:eastAsia="Times New Roman" w:hAnsi="Times New Roman" w:cs="Times New Roman"/>
                      <w:color w:val="000000"/>
                      <w:sz w:val="20"/>
                      <w:szCs w:val="20"/>
                      <w:lang w:eastAsia="en-IN"/>
                    </w:rPr>
                  </w:rPrChange>
                </w:rPr>
                <w:t>June</w:t>
              </w:r>
            </w:ins>
          </w:p>
        </w:tc>
        <w:tc>
          <w:tcPr>
            <w:tcW w:w="1451" w:type="dxa"/>
            <w:tcBorders>
              <w:top w:val="nil"/>
              <w:left w:val="nil"/>
              <w:bottom w:val="single" w:sz="4" w:space="0" w:color="auto"/>
              <w:right w:val="single" w:sz="4" w:space="0" w:color="auto"/>
            </w:tcBorders>
            <w:shd w:val="clear" w:color="auto" w:fill="auto"/>
            <w:noWrap/>
            <w:vAlign w:val="center"/>
            <w:hideMark/>
          </w:tcPr>
          <w:p w14:paraId="52516490" w14:textId="77777777" w:rsidR="00787385" w:rsidRPr="007014D5" w:rsidRDefault="00787385" w:rsidP="00787385">
            <w:pPr>
              <w:spacing w:after="0" w:line="240" w:lineRule="auto"/>
              <w:jc w:val="center"/>
              <w:rPr>
                <w:ins w:id="1448" w:author="Hardik Malhotra" w:date="2021-12-01T20:42:00Z"/>
                <w:rFonts w:ascii="Times New Roman" w:eastAsia="Times New Roman" w:hAnsi="Times New Roman" w:cs="Times New Roman"/>
                <w:color w:val="000000"/>
                <w:sz w:val="18"/>
                <w:szCs w:val="18"/>
                <w:lang w:eastAsia="en-IN"/>
                <w:rPrChange w:id="1449" w:author="Neeshu Bhadauriya" w:date="2021-12-03T02:00:00Z">
                  <w:rPr>
                    <w:ins w:id="1450" w:author="Hardik Malhotra" w:date="2021-12-01T20:42:00Z"/>
                    <w:rFonts w:ascii="Times New Roman" w:eastAsia="Times New Roman" w:hAnsi="Times New Roman" w:cs="Times New Roman"/>
                    <w:color w:val="000000"/>
                    <w:sz w:val="20"/>
                    <w:szCs w:val="20"/>
                    <w:lang w:eastAsia="en-IN"/>
                  </w:rPr>
                </w:rPrChange>
              </w:rPr>
            </w:pPr>
            <w:ins w:id="1451" w:author="Hardik Malhotra" w:date="2021-12-01T20:42:00Z">
              <w:r w:rsidRPr="007014D5">
                <w:rPr>
                  <w:rFonts w:ascii="Times New Roman" w:eastAsia="Times New Roman" w:hAnsi="Times New Roman" w:cs="Times New Roman"/>
                  <w:color w:val="000000"/>
                  <w:sz w:val="18"/>
                  <w:szCs w:val="18"/>
                  <w:lang w:eastAsia="en-IN"/>
                  <w:rPrChange w:id="1452" w:author="Neeshu Bhadauriya" w:date="2021-12-03T02:00:00Z">
                    <w:rPr>
                      <w:rFonts w:ascii="Times New Roman" w:eastAsia="Times New Roman" w:hAnsi="Times New Roman" w:cs="Times New Roman"/>
                      <w:color w:val="000000"/>
                      <w:sz w:val="20"/>
                      <w:szCs w:val="20"/>
                      <w:lang w:eastAsia="en-IN"/>
                    </w:rPr>
                  </w:rPrChange>
                </w:rPr>
                <w:t>1236.11</w:t>
              </w:r>
            </w:ins>
          </w:p>
        </w:tc>
        <w:tc>
          <w:tcPr>
            <w:tcW w:w="1417" w:type="dxa"/>
            <w:tcBorders>
              <w:top w:val="nil"/>
              <w:left w:val="nil"/>
              <w:bottom w:val="single" w:sz="4" w:space="0" w:color="auto"/>
              <w:right w:val="single" w:sz="4" w:space="0" w:color="auto"/>
            </w:tcBorders>
            <w:shd w:val="clear" w:color="auto" w:fill="auto"/>
            <w:noWrap/>
            <w:vAlign w:val="bottom"/>
            <w:hideMark/>
          </w:tcPr>
          <w:p w14:paraId="178BD004" w14:textId="310A802E" w:rsidR="00787385" w:rsidRPr="007014D5" w:rsidRDefault="00787385" w:rsidP="00787385">
            <w:pPr>
              <w:spacing w:after="0" w:line="240" w:lineRule="auto"/>
              <w:jc w:val="center"/>
              <w:rPr>
                <w:ins w:id="1453" w:author="Hardik Malhotra" w:date="2021-12-01T20:42:00Z"/>
                <w:rFonts w:ascii="Times New Roman" w:eastAsia="Times New Roman" w:hAnsi="Times New Roman" w:cs="Times New Roman"/>
                <w:color w:val="000000"/>
                <w:sz w:val="18"/>
                <w:szCs w:val="18"/>
                <w:lang w:eastAsia="en-IN"/>
                <w:rPrChange w:id="1454" w:author="Neeshu Bhadauriya" w:date="2021-12-03T02:00:00Z">
                  <w:rPr>
                    <w:ins w:id="145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873</w:t>
            </w:r>
          </w:p>
        </w:tc>
        <w:tc>
          <w:tcPr>
            <w:tcW w:w="1418" w:type="dxa"/>
            <w:tcBorders>
              <w:top w:val="nil"/>
              <w:left w:val="nil"/>
              <w:bottom w:val="single" w:sz="4" w:space="0" w:color="auto"/>
              <w:right w:val="single" w:sz="8" w:space="0" w:color="auto"/>
            </w:tcBorders>
            <w:shd w:val="clear" w:color="auto" w:fill="auto"/>
            <w:noWrap/>
            <w:vAlign w:val="bottom"/>
            <w:hideMark/>
          </w:tcPr>
          <w:p w14:paraId="69B7EBEA" w14:textId="57788922" w:rsidR="00787385" w:rsidRPr="007014D5" w:rsidRDefault="00787385" w:rsidP="00787385">
            <w:pPr>
              <w:spacing w:after="0" w:line="240" w:lineRule="auto"/>
              <w:jc w:val="center"/>
              <w:rPr>
                <w:ins w:id="1456" w:author="Hardik Malhotra" w:date="2021-12-01T20:42:00Z"/>
                <w:rFonts w:ascii="Times New Roman" w:eastAsia="Times New Roman" w:hAnsi="Times New Roman" w:cs="Times New Roman"/>
                <w:color w:val="000000"/>
                <w:sz w:val="18"/>
                <w:szCs w:val="18"/>
                <w:lang w:eastAsia="en-IN"/>
                <w:rPrChange w:id="1457" w:author="Neeshu Bhadauriya" w:date="2021-12-03T02:00:00Z">
                  <w:rPr>
                    <w:ins w:id="145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521.7</w:t>
            </w:r>
          </w:p>
        </w:tc>
        <w:tc>
          <w:tcPr>
            <w:tcW w:w="1465" w:type="dxa"/>
            <w:tcBorders>
              <w:top w:val="nil"/>
              <w:left w:val="nil"/>
              <w:bottom w:val="single" w:sz="4" w:space="0" w:color="auto"/>
              <w:right w:val="single" w:sz="8" w:space="0" w:color="auto"/>
            </w:tcBorders>
            <w:vAlign w:val="bottom"/>
          </w:tcPr>
          <w:p w14:paraId="0E578F6B" w14:textId="33274C6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3838.4</w:t>
            </w:r>
          </w:p>
        </w:tc>
        <w:tc>
          <w:tcPr>
            <w:tcW w:w="1465" w:type="dxa"/>
            <w:tcBorders>
              <w:top w:val="nil"/>
              <w:left w:val="nil"/>
              <w:bottom w:val="single" w:sz="4" w:space="0" w:color="auto"/>
              <w:right w:val="single" w:sz="8" w:space="0" w:color="auto"/>
            </w:tcBorders>
            <w:vAlign w:val="bottom"/>
          </w:tcPr>
          <w:p w14:paraId="29E3DB3D" w14:textId="5548947A"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3492.9</w:t>
            </w:r>
          </w:p>
        </w:tc>
      </w:tr>
      <w:tr w:rsidR="00787385" w:rsidRPr="007014D5" w14:paraId="7C77974A" w14:textId="255E80B7" w:rsidTr="0050529D">
        <w:trPr>
          <w:trHeight w:val="303"/>
          <w:ins w:id="145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37E173E0" w14:textId="77777777" w:rsidR="00787385" w:rsidRPr="007014D5" w:rsidRDefault="00787385" w:rsidP="00787385">
            <w:pPr>
              <w:spacing w:after="0" w:line="240" w:lineRule="auto"/>
              <w:jc w:val="center"/>
              <w:rPr>
                <w:ins w:id="1460" w:author="Hardik Malhotra" w:date="2021-12-01T20:42:00Z"/>
                <w:rFonts w:ascii="Times New Roman" w:eastAsia="Times New Roman" w:hAnsi="Times New Roman" w:cs="Times New Roman"/>
                <w:color w:val="000000"/>
                <w:sz w:val="18"/>
                <w:szCs w:val="18"/>
                <w:lang w:eastAsia="en-IN"/>
                <w:rPrChange w:id="1461" w:author="Neeshu Bhadauriya" w:date="2021-12-03T02:00:00Z">
                  <w:rPr>
                    <w:ins w:id="1462" w:author="Hardik Malhotra" w:date="2021-12-01T20:42:00Z"/>
                    <w:rFonts w:ascii="Times New Roman" w:eastAsia="Times New Roman" w:hAnsi="Times New Roman" w:cs="Times New Roman"/>
                    <w:color w:val="000000"/>
                    <w:sz w:val="20"/>
                    <w:szCs w:val="20"/>
                    <w:lang w:eastAsia="en-IN"/>
                  </w:rPr>
                </w:rPrChange>
              </w:rPr>
            </w:pPr>
            <w:ins w:id="1463" w:author="Hardik Malhotra" w:date="2021-12-01T20:42:00Z">
              <w:r w:rsidRPr="007014D5">
                <w:rPr>
                  <w:rFonts w:ascii="Times New Roman" w:eastAsia="Times New Roman" w:hAnsi="Times New Roman" w:cs="Times New Roman"/>
                  <w:color w:val="000000"/>
                  <w:sz w:val="18"/>
                  <w:szCs w:val="18"/>
                  <w:lang w:eastAsia="en-IN"/>
                  <w:rPrChange w:id="1464"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5F2724CD" w14:textId="77777777" w:rsidR="00787385" w:rsidRPr="007014D5" w:rsidRDefault="00787385" w:rsidP="00787385">
            <w:pPr>
              <w:spacing w:after="0" w:line="240" w:lineRule="auto"/>
              <w:jc w:val="center"/>
              <w:rPr>
                <w:ins w:id="1465" w:author="Hardik Malhotra" w:date="2021-12-01T20:42:00Z"/>
                <w:rFonts w:ascii="Times New Roman" w:eastAsia="Times New Roman" w:hAnsi="Times New Roman" w:cs="Times New Roman"/>
                <w:color w:val="000000"/>
                <w:sz w:val="18"/>
                <w:szCs w:val="18"/>
                <w:lang w:eastAsia="en-IN"/>
                <w:rPrChange w:id="1466" w:author="Neeshu Bhadauriya" w:date="2021-12-03T02:00:00Z">
                  <w:rPr>
                    <w:ins w:id="1467" w:author="Hardik Malhotra" w:date="2021-12-01T20:42:00Z"/>
                    <w:rFonts w:ascii="Times New Roman" w:eastAsia="Times New Roman" w:hAnsi="Times New Roman" w:cs="Times New Roman"/>
                    <w:color w:val="000000"/>
                    <w:sz w:val="20"/>
                    <w:szCs w:val="20"/>
                    <w:lang w:eastAsia="en-IN"/>
                  </w:rPr>
                </w:rPrChange>
              </w:rPr>
            </w:pPr>
            <w:ins w:id="1468" w:author="Hardik Malhotra" w:date="2021-12-01T20:42:00Z">
              <w:r w:rsidRPr="007014D5">
                <w:rPr>
                  <w:rFonts w:ascii="Times New Roman" w:eastAsia="Times New Roman" w:hAnsi="Times New Roman" w:cs="Times New Roman"/>
                  <w:color w:val="000000"/>
                  <w:sz w:val="18"/>
                  <w:szCs w:val="18"/>
                  <w:lang w:eastAsia="en-IN"/>
                  <w:rPrChange w:id="1469" w:author="Neeshu Bhadauriya" w:date="2021-12-03T02:00:00Z">
                    <w:rPr>
                      <w:rFonts w:ascii="Times New Roman" w:eastAsia="Times New Roman" w:hAnsi="Times New Roman" w:cs="Times New Roman"/>
                      <w:color w:val="000000"/>
                      <w:sz w:val="20"/>
                      <w:szCs w:val="20"/>
                      <w:lang w:eastAsia="en-IN"/>
                    </w:rPr>
                  </w:rPrChange>
                </w:rPr>
                <w:t>July</w:t>
              </w:r>
            </w:ins>
          </w:p>
        </w:tc>
        <w:tc>
          <w:tcPr>
            <w:tcW w:w="1451" w:type="dxa"/>
            <w:tcBorders>
              <w:top w:val="nil"/>
              <w:left w:val="nil"/>
              <w:bottom w:val="single" w:sz="4" w:space="0" w:color="auto"/>
              <w:right w:val="single" w:sz="4" w:space="0" w:color="auto"/>
            </w:tcBorders>
            <w:shd w:val="clear" w:color="auto" w:fill="auto"/>
            <w:noWrap/>
            <w:vAlign w:val="center"/>
            <w:hideMark/>
          </w:tcPr>
          <w:p w14:paraId="7BBBB0CC" w14:textId="77777777" w:rsidR="00787385" w:rsidRPr="007014D5" w:rsidRDefault="00787385" w:rsidP="00787385">
            <w:pPr>
              <w:spacing w:after="0" w:line="240" w:lineRule="auto"/>
              <w:jc w:val="center"/>
              <w:rPr>
                <w:ins w:id="1470" w:author="Hardik Malhotra" w:date="2021-12-01T20:42:00Z"/>
                <w:rFonts w:ascii="Times New Roman" w:eastAsia="Times New Roman" w:hAnsi="Times New Roman" w:cs="Times New Roman"/>
                <w:color w:val="000000"/>
                <w:sz w:val="18"/>
                <w:szCs w:val="18"/>
                <w:lang w:eastAsia="en-IN"/>
                <w:rPrChange w:id="1471" w:author="Neeshu Bhadauriya" w:date="2021-12-03T02:00:00Z">
                  <w:rPr>
                    <w:ins w:id="1472" w:author="Hardik Malhotra" w:date="2021-12-01T20:42:00Z"/>
                    <w:rFonts w:ascii="Times New Roman" w:eastAsia="Times New Roman" w:hAnsi="Times New Roman" w:cs="Times New Roman"/>
                    <w:color w:val="000000"/>
                    <w:sz w:val="20"/>
                    <w:szCs w:val="20"/>
                    <w:lang w:eastAsia="en-IN"/>
                  </w:rPr>
                </w:rPrChange>
              </w:rPr>
            </w:pPr>
            <w:ins w:id="1473" w:author="Hardik Malhotra" w:date="2021-12-01T20:42:00Z">
              <w:r w:rsidRPr="007014D5">
                <w:rPr>
                  <w:rFonts w:ascii="Times New Roman" w:eastAsia="Times New Roman" w:hAnsi="Times New Roman" w:cs="Times New Roman"/>
                  <w:color w:val="000000"/>
                  <w:sz w:val="18"/>
                  <w:szCs w:val="18"/>
                  <w:lang w:eastAsia="en-IN"/>
                  <w:rPrChange w:id="1474" w:author="Neeshu Bhadauriya" w:date="2021-12-03T02:00:00Z">
                    <w:rPr>
                      <w:rFonts w:ascii="Times New Roman" w:eastAsia="Times New Roman" w:hAnsi="Times New Roman" w:cs="Times New Roman"/>
                      <w:color w:val="000000"/>
                      <w:sz w:val="20"/>
                      <w:szCs w:val="20"/>
                      <w:lang w:eastAsia="en-IN"/>
                    </w:rPr>
                  </w:rPrChange>
                </w:rPr>
                <w:t>1259.97</w:t>
              </w:r>
            </w:ins>
          </w:p>
        </w:tc>
        <w:tc>
          <w:tcPr>
            <w:tcW w:w="1417" w:type="dxa"/>
            <w:tcBorders>
              <w:top w:val="nil"/>
              <w:left w:val="nil"/>
              <w:bottom w:val="single" w:sz="4" w:space="0" w:color="auto"/>
              <w:right w:val="single" w:sz="4" w:space="0" w:color="auto"/>
            </w:tcBorders>
            <w:shd w:val="clear" w:color="auto" w:fill="auto"/>
            <w:noWrap/>
            <w:vAlign w:val="bottom"/>
            <w:hideMark/>
          </w:tcPr>
          <w:p w14:paraId="6A7A8AA0" w14:textId="1DDF3FD3" w:rsidR="00787385" w:rsidRPr="007014D5" w:rsidRDefault="00787385" w:rsidP="00787385">
            <w:pPr>
              <w:spacing w:after="0" w:line="240" w:lineRule="auto"/>
              <w:jc w:val="center"/>
              <w:rPr>
                <w:ins w:id="1475" w:author="Hardik Malhotra" w:date="2021-12-01T20:42:00Z"/>
                <w:rFonts w:ascii="Times New Roman" w:eastAsia="Times New Roman" w:hAnsi="Times New Roman" w:cs="Times New Roman"/>
                <w:color w:val="000000"/>
                <w:sz w:val="18"/>
                <w:szCs w:val="18"/>
                <w:lang w:eastAsia="en-IN"/>
                <w:rPrChange w:id="1476" w:author="Neeshu Bhadauriya" w:date="2021-12-03T02:00:00Z">
                  <w:rPr>
                    <w:ins w:id="147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906</w:t>
            </w:r>
          </w:p>
        </w:tc>
        <w:tc>
          <w:tcPr>
            <w:tcW w:w="1418" w:type="dxa"/>
            <w:tcBorders>
              <w:top w:val="nil"/>
              <w:left w:val="nil"/>
              <w:bottom w:val="single" w:sz="4" w:space="0" w:color="auto"/>
              <w:right w:val="single" w:sz="8" w:space="0" w:color="auto"/>
            </w:tcBorders>
            <w:shd w:val="clear" w:color="auto" w:fill="auto"/>
            <w:noWrap/>
            <w:vAlign w:val="bottom"/>
            <w:hideMark/>
          </w:tcPr>
          <w:p w14:paraId="7A251A87" w14:textId="7F9ABE72" w:rsidR="00787385" w:rsidRPr="007014D5" w:rsidRDefault="00787385" w:rsidP="00787385">
            <w:pPr>
              <w:spacing w:after="0" w:line="240" w:lineRule="auto"/>
              <w:jc w:val="center"/>
              <w:rPr>
                <w:ins w:id="1478" w:author="Hardik Malhotra" w:date="2021-12-01T20:42:00Z"/>
                <w:rFonts w:ascii="Times New Roman" w:eastAsia="Times New Roman" w:hAnsi="Times New Roman" w:cs="Times New Roman"/>
                <w:color w:val="000000"/>
                <w:sz w:val="18"/>
                <w:szCs w:val="18"/>
                <w:lang w:eastAsia="en-IN"/>
                <w:rPrChange w:id="1479" w:author="Neeshu Bhadauriya" w:date="2021-12-03T02:00:00Z">
                  <w:rPr>
                    <w:ins w:id="148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568.6</w:t>
            </w:r>
          </w:p>
        </w:tc>
        <w:tc>
          <w:tcPr>
            <w:tcW w:w="1465" w:type="dxa"/>
            <w:tcBorders>
              <w:top w:val="nil"/>
              <w:left w:val="nil"/>
              <w:bottom w:val="single" w:sz="4" w:space="0" w:color="auto"/>
              <w:right w:val="single" w:sz="8" w:space="0" w:color="auto"/>
            </w:tcBorders>
            <w:vAlign w:val="bottom"/>
          </w:tcPr>
          <w:p w14:paraId="5314E05D" w14:textId="05AB842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3481.9</w:t>
            </w:r>
          </w:p>
        </w:tc>
        <w:tc>
          <w:tcPr>
            <w:tcW w:w="1465" w:type="dxa"/>
            <w:tcBorders>
              <w:top w:val="nil"/>
              <w:left w:val="nil"/>
              <w:bottom w:val="single" w:sz="4" w:space="0" w:color="auto"/>
              <w:right w:val="single" w:sz="8" w:space="0" w:color="auto"/>
            </w:tcBorders>
            <w:vAlign w:val="bottom"/>
          </w:tcPr>
          <w:p w14:paraId="357C9FE2" w14:textId="5C74EA5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3133.6</w:t>
            </w:r>
          </w:p>
        </w:tc>
      </w:tr>
      <w:tr w:rsidR="00787385" w:rsidRPr="007014D5" w14:paraId="7EAE9352" w14:textId="090E6BCF" w:rsidTr="0050529D">
        <w:trPr>
          <w:trHeight w:val="303"/>
          <w:ins w:id="1481"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2F3E19B" w14:textId="77777777" w:rsidR="00787385" w:rsidRPr="007014D5" w:rsidRDefault="00787385" w:rsidP="00787385">
            <w:pPr>
              <w:spacing w:after="0" w:line="240" w:lineRule="auto"/>
              <w:jc w:val="center"/>
              <w:rPr>
                <w:ins w:id="1482" w:author="Hardik Malhotra" w:date="2021-12-01T20:42:00Z"/>
                <w:rFonts w:ascii="Times New Roman" w:eastAsia="Times New Roman" w:hAnsi="Times New Roman" w:cs="Times New Roman"/>
                <w:color w:val="000000"/>
                <w:sz w:val="18"/>
                <w:szCs w:val="18"/>
                <w:lang w:eastAsia="en-IN"/>
                <w:rPrChange w:id="1483" w:author="Neeshu Bhadauriya" w:date="2021-12-03T02:00:00Z">
                  <w:rPr>
                    <w:ins w:id="1484" w:author="Hardik Malhotra" w:date="2021-12-01T20:42:00Z"/>
                    <w:rFonts w:ascii="Times New Roman" w:eastAsia="Times New Roman" w:hAnsi="Times New Roman" w:cs="Times New Roman"/>
                    <w:color w:val="000000"/>
                    <w:sz w:val="20"/>
                    <w:szCs w:val="20"/>
                    <w:lang w:eastAsia="en-IN"/>
                  </w:rPr>
                </w:rPrChange>
              </w:rPr>
            </w:pPr>
            <w:ins w:id="1485" w:author="Hardik Malhotra" w:date="2021-12-01T20:42:00Z">
              <w:r w:rsidRPr="007014D5">
                <w:rPr>
                  <w:rFonts w:ascii="Times New Roman" w:eastAsia="Times New Roman" w:hAnsi="Times New Roman" w:cs="Times New Roman"/>
                  <w:color w:val="000000"/>
                  <w:sz w:val="18"/>
                  <w:szCs w:val="18"/>
                  <w:lang w:eastAsia="en-IN"/>
                  <w:rPrChange w:id="1486"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3122A431" w14:textId="77777777" w:rsidR="00787385" w:rsidRPr="007014D5" w:rsidRDefault="00787385" w:rsidP="00787385">
            <w:pPr>
              <w:spacing w:after="0" w:line="240" w:lineRule="auto"/>
              <w:jc w:val="center"/>
              <w:rPr>
                <w:ins w:id="1487" w:author="Hardik Malhotra" w:date="2021-12-01T20:42:00Z"/>
                <w:rFonts w:ascii="Times New Roman" w:eastAsia="Times New Roman" w:hAnsi="Times New Roman" w:cs="Times New Roman"/>
                <w:color w:val="000000"/>
                <w:sz w:val="18"/>
                <w:szCs w:val="18"/>
                <w:lang w:eastAsia="en-IN"/>
                <w:rPrChange w:id="1488" w:author="Neeshu Bhadauriya" w:date="2021-12-03T02:00:00Z">
                  <w:rPr>
                    <w:ins w:id="1489" w:author="Hardik Malhotra" w:date="2021-12-01T20:42:00Z"/>
                    <w:rFonts w:ascii="Times New Roman" w:eastAsia="Times New Roman" w:hAnsi="Times New Roman" w:cs="Times New Roman"/>
                    <w:color w:val="000000"/>
                    <w:sz w:val="20"/>
                    <w:szCs w:val="20"/>
                    <w:lang w:eastAsia="en-IN"/>
                  </w:rPr>
                </w:rPrChange>
              </w:rPr>
            </w:pPr>
            <w:ins w:id="1490" w:author="Hardik Malhotra" w:date="2021-12-01T20:42:00Z">
              <w:r w:rsidRPr="007014D5">
                <w:rPr>
                  <w:rFonts w:ascii="Times New Roman" w:eastAsia="Times New Roman" w:hAnsi="Times New Roman" w:cs="Times New Roman"/>
                  <w:color w:val="000000"/>
                  <w:sz w:val="18"/>
                  <w:szCs w:val="18"/>
                  <w:lang w:eastAsia="en-IN"/>
                  <w:rPrChange w:id="1491" w:author="Neeshu Bhadauriya" w:date="2021-12-03T02:00:00Z">
                    <w:rPr>
                      <w:rFonts w:ascii="Times New Roman" w:eastAsia="Times New Roman" w:hAnsi="Times New Roman" w:cs="Times New Roman"/>
                      <w:color w:val="000000"/>
                      <w:sz w:val="20"/>
                      <w:szCs w:val="20"/>
                      <w:lang w:eastAsia="en-IN"/>
                    </w:rPr>
                  </w:rPrChange>
                </w:rPr>
                <w:t>August</w:t>
              </w:r>
            </w:ins>
          </w:p>
        </w:tc>
        <w:tc>
          <w:tcPr>
            <w:tcW w:w="1451" w:type="dxa"/>
            <w:tcBorders>
              <w:top w:val="nil"/>
              <w:left w:val="nil"/>
              <w:bottom w:val="single" w:sz="4" w:space="0" w:color="auto"/>
              <w:right w:val="single" w:sz="4" w:space="0" w:color="auto"/>
            </w:tcBorders>
            <w:shd w:val="clear" w:color="auto" w:fill="auto"/>
            <w:noWrap/>
            <w:vAlign w:val="center"/>
            <w:hideMark/>
          </w:tcPr>
          <w:p w14:paraId="1901BE13" w14:textId="77777777" w:rsidR="00787385" w:rsidRPr="007014D5" w:rsidRDefault="00787385" w:rsidP="00787385">
            <w:pPr>
              <w:spacing w:after="0" w:line="240" w:lineRule="auto"/>
              <w:jc w:val="center"/>
              <w:rPr>
                <w:ins w:id="1492" w:author="Hardik Malhotra" w:date="2021-12-01T20:42:00Z"/>
                <w:rFonts w:ascii="Times New Roman" w:eastAsia="Times New Roman" w:hAnsi="Times New Roman" w:cs="Times New Roman"/>
                <w:color w:val="000000"/>
                <w:sz w:val="18"/>
                <w:szCs w:val="18"/>
                <w:lang w:eastAsia="en-IN"/>
                <w:rPrChange w:id="1493" w:author="Neeshu Bhadauriya" w:date="2021-12-03T02:00:00Z">
                  <w:rPr>
                    <w:ins w:id="1494" w:author="Hardik Malhotra" w:date="2021-12-01T20:42:00Z"/>
                    <w:rFonts w:ascii="Times New Roman" w:eastAsia="Times New Roman" w:hAnsi="Times New Roman" w:cs="Times New Roman"/>
                    <w:color w:val="000000"/>
                    <w:sz w:val="20"/>
                    <w:szCs w:val="20"/>
                    <w:lang w:eastAsia="en-IN"/>
                  </w:rPr>
                </w:rPrChange>
              </w:rPr>
            </w:pPr>
            <w:ins w:id="1495" w:author="Hardik Malhotra" w:date="2021-12-01T20:42:00Z">
              <w:r w:rsidRPr="007014D5">
                <w:rPr>
                  <w:rFonts w:ascii="Times New Roman" w:eastAsia="Times New Roman" w:hAnsi="Times New Roman" w:cs="Times New Roman"/>
                  <w:color w:val="000000"/>
                  <w:sz w:val="18"/>
                  <w:szCs w:val="18"/>
                  <w:lang w:eastAsia="en-IN"/>
                  <w:rPrChange w:id="1496" w:author="Neeshu Bhadauriya" w:date="2021-12-03T02:00:00Z">
                    <w:rPr>
                      <w:rFonts w:ascii="Times New Roman" w:eastAsia="Times New Roman" w:hAnsi="Times New Roman" w:cs="Times New Roman"/>
                      <w:color w:val="000000"/>
                      <w:sz w:val="20"/>
                      <w:szCs w:val="20"/>
                      <w:lang w:eastAsia="en-IN"/>
                    </w:rPr>
                  </w:rPrChange>
                </w:rPr>
                <w:t>1257.45</w:t>
              </w:r>
            </w:ins>
          </w:p>
        </w:tc>
        <w:tc>
          <w:tcPr>
            <w:tcW w:w="1417" w:type="dxa"/>
            <w:tcBorders>
              <w:top w:val="nil"/>
              <w:left w:val="nil"/>
              <w:bottom w:val="single" w:sz="4" w:space="0" w:color="auto"/>
              <w:right w:val="single" w:sz="4" w:space="0" w:color="auto"/>
            </w:tcBorders>
            <w:shd w:val="clear" w:color="auto" w:fill="auto"/>
            <w:noWrap/>
            <w:vAlign w:val="bottom"/>
            <w:hideMark/>
          </w:tcPr>
          <w:p w14:paraId="72E5A34F" w14:textId="57002F31" w:rsidR="00787385" w:rsidRPr="007014D5" w:rsidRDefault="00787385" w:rsidP="00787385">
            <w:pPr>
              <w:spacing w:after="0" w:line="240" w:lineRule="auto"/>
              <w:jc w:val="center"/>
              <w:rPr>
                <w:ins w:id="1497" w:author="Hardik Malhotra" w:date="2021-12-01T20:42:00Z"/>
                <w:rFonts w:ascii="Times New Roman" w:eastAsia="Times New Roman" w:hAnsi="Times New Roman" w:cs="Times New Roman"/>
                <w:color w:val="000000"/>
                <w:sz w:val="18"/>
                <w:szCs w:val="18"/>
                <w:lang w:eastAsia="en-IN"/>
                <w:rPrChange w:id="1498" w:author="Neeshu Bhadauriya" w:date="2021-12-03T02:00:00Z">
                  <w:rPr>
                    <w:ins w:id="149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945</w:t>
            </w:r>
          </w:p>
        </w:tc>
        <w:tc>
          <w:tcPr>
            <w:tcW w:w="1418" w:type="dxa"/>
            <w:tcBorders>
              <w:top w:val="nil"/>
              <w:left w:val="nil"/>
              <w:bottom w:val="single" w:sz="4" w:space="0" w:color="auto"/>
              <w:right w:val="single" w:sz="8" w:space="0" w:color="auto"/>
            </w:tcBorders>
            <w:shd w:val="clear" w:color="auto" w:fill="auto"/>
            <w:noWrap/>
            <w:vAlign w:val="bottom"/>
            <w:hideMark/>
          </w:tcPr>
          <w:p w14:paraId="6EB707AE" w14:textId="1F4B333F" w:rsidR="00787385" w:rsidRPr="007014D5" w:rsidRDefault="00787385" w:rsidP="00787385">
            <w:pPr>
              <w:spacing w:after="0" w:line="240" w:lineRule="auto"/>
              <w:jc w:val="center"/>
              <w:rPr>
                <w:ins w:id="1500" w:author="Hardik Malhotra" w:date="2021-12-01T20:42:00Z"/>
                <w:rFonts w:ascii="Times New Roman" w:eastAsia="Times New Roman" w:hAnsi="Times New Roman" w:cs="Times New Roman"/>
                <w:color w:val="000000"/>
                <w:sz w:val="18"/>
                <w:szCs w:val="18"/>
                <w:lang w:eastAsia="en-IN"/>
                <w:rPrChange w:id="1501" w:author="Neeshu Bhadauriya" w:date="2021-12-03T02:00:00Z">
                  <w:rPr>
                    <w:ins w:id="150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580.5</w:t>
            </w:r>
          </w:p>
        </w:tc>
        <w:tc>
          <w:tcPr>
            <w:tcW w:w="1465" w:type="dxa"/>
            <w:tcBorders>
              <w:top w:val="nil"/>
              <w:left w:val="nil"/>
              <w:bottom w:val="single" w:sz="4" w:space="0" w:color="auto"/>
              <w:right w:val="single" w:sz="8" w:space="0" w:color="auto"/>
            </w:tcBorders>
            <w:vAlign w:val="bottom"/>
          </w:tcPr>
          <w:p w14:paraId="31AABA1C" w14:textId="1FFAB45A"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3463.1</w:t>
            </w:r>
          </w:p>
        </w:tc>
        <w:tc>
          <w:tcPr>
            <w:tcW w:w="1465" w:type="dxa"/>
            <w:tcBorders>
              <w:top w:val="nil"/>
              <w:left w:val="nil"/>
              <w:bottom w:val="single" w:sz="4" w:space="0" w:color="auto"/>
              <w:right w:val="single" w:sz="8" w:space="0" w:color="auto"/>
            </w:tcBorders>
            <w:vAlign w:val="bottom"/>
          </w:tcPr>
          <w:p w14:paraId="094A9B5A" w14:textId="0C4F7D54"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3186.0</w:t>
            </w:r>
          </w:p>
        </w:tc>
      </w:tr>
      <w:tr w:rsidR="00787385" w:rsidRPr="007014D5" w14:paraId="57B0A403" w14:textId="0E367330" w:rsidTr="0050529D">
        <w:trPr>
          <w:trHeight w:val="303"/>
          <w:ins w:id="150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A56AD66" w14:textId="77777777" w:rsidR="00787385" w:rsidRPr="007014D5" w:rsidRDefault="00787385" w:rsidP="00787385">
            <w:pPr>
              <w:spacing w:after="0" w:line="240" w:lineRule="auto"/>
              <w:jc w:val="center"/>
              <w:rPr>
                <w:ins w:id="1504" w:author="Hardik Malhotra" w:date="2021-12-01T20:42:00Z"/>
                <w:rFonts w:ascii="Times New Roman" w:eastAsia="Times New Roman" w:hAnsi="Times New Roman" w:cs="Times New Roman"/>
                <w:color w:val="000000"/>
                <w:sz w:val="18"/>
                <w:szCs w:val="18"/>
                <w:lang w:eastAsia="en-IN"/>
                <w:rPrChange w:id="1505" w:author="Neeshu Bhadauriya" w:date="2021-12-03T02:00:00Z">
                  <w:rPr>
                    <w:ins w:id="1506" w:author="Hardik Malhotra" w:date="2021-12-01T20:42:00Z"/>
                    <w:rFonts w:ascii="Times New Roman" w:eastAsia="Times New Roman" w:hAnsi="Times New Roman" w:cs="Times New Roman"/>
                    <w:color w:val="000000"/>
                    <w:sz w:val="20"/>
                    <w:szCs w:val="20"/>
                    <w:lang w:eastAsia="en-IN"/>
                  </w:rPr>
                </w:rPrChange>
              </w:rPr>
            </w:pPr>
            <w:ins w:id="1507" w:author="Hardik Malhotra" w:date="2021-12-01T20:42:00Z">
              <w:r w:rsidRPr="007014D5">
                <w:rPr>
                  <w:rFonts w:ascii="Times New Roman" w:eastAsia="Times New Roman" w:hAnsi="Times New Roman" w:cs="Times New Roman"/>
                  <w:color w:val="000000"/>
                  <w:sz w:val="18"/>
                  <w:szCs w:val="18"/>
                  <w:lang w:eastAsia="en-IN"/>
                  <w:rPrChange w:id="1508"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3A46D83B" w14:textId="77777777" w:rsidR="00787385" w:rsidRPr="007014D5" w:rsidRDefault="00787385" w:rsidP="00787385">
            <w:pPr>
              <w:spacing w:after="0" w:line="240" w:lineRule="auto"/>
              <w:jc w:val="center"/>
              <w:rPr>
                <w:ins w:id="1509" w:author="Hardik Malhotra" w:date="2021-12-01T20:42:00Z"/>
                <w:rFonts w:ascii="Times New Roman" w:eastAsia="Times New Roman" w:hAnsi="Times New Roman" w:cs="Times New Roman"/>
                <w:color w:val="000000"/>
                <w:sz w:val="18"/>
                <w:szCs w:val="18"/>
                <w:lang w:eastAsia="en-IN"/>
                <w:rPrChange w:id="1510" w:author="Neeshu Bhadauriya" w:date="2021-12-03T02:00:00Z">
                  <w:rPr>
                    <w:ins w:id="1511" w:author="Hardik Malhotra" w:date="2021-12-01T20:42:00Z"/>
                    <w:rFonts w:ascii="Times New Roman" w:eastAsia="Times New Roman" w:hAnsi="Times New Roman" w:cs="Times New Roman"/>
                    <w:color w:val="000000"/>
                    <w:sz w:val="20"/>
                    <w:szCs w:val="20"/>
                    <w:lang w:eastAsia="en-IN"/>
                  </w:rPr>
                </w:rPrChange>
              </w:rPr>
            </w:pPr>
            <w:ins w:id="1512" w:author="Hardik Malhotra" w:date="2021-12-01T20:42:00Z">
              <w:r w:rsidRPr="007014D5">
                <w:rPr>
                  <w:rFonts w:ascii="Times New Roman" w:eastAsia="Times New Roman" w:hAnsi="Times New Roman" w:cs="Times New Roman"/>
                  <w:color w:val="000000"/>
                  <w:sz w:val="18"/>
                  <w:szCs w:val="18"/>
                  <w:lang w:eastAsia="en-IN"/>
                  <w:rPrChange w:id="1513" w:author="Neeshu Bhadauriya" w:date="2021-12-03T02:00:00Z">
                    <w:rPr>
                      <w:rFonts w:ascii="Times New Roman" w:eastAsia="Times New Roman" w:hAnsi="Times New Roman" w:cs="Times New Roman"/>
                      <w:color w:val="000000"/>
                      <w:sz w:val="20"/>
                      <w:szCs w:val="20"/>
                      <w:lang w:eastAsia="en-IN"/>
                    </w:rPr>
                  </w:rPrChange>
                </w:rPr>
                <w:t>September</w:t>
              </w:r>
            </w:ins>
          </w:p>
        </w:tc>
        <w:tc>
          <w:tcPr>
            <w:tcW w:w="1451" w:type="dxa"/>
            <w:tcBorders>
              <w:top w:val="nil"/>
              <w:left w:val="nil"/>
              <w:bottom w:val="single" w:sz="4" w:space="0" w:color="auto"/>
              <w:right w:val="single" w:sz="4" w:space="0" w:color="auto"/>
            </w:tcBorders>
            <w:shd w:val="clear" w:color="auto" w:fill="auto"/>
            <w:noWrap/>
            <w:vAlign w:val="center"/>
            <w:hideMark/>
          </w:tcPr>
          <w:p w14:paraId="4AE20F6C" w14:textId="77777777" w:rsidR="00787385" w:rsidRPr="007014D5" w:rsidRDefault="00787385" w:rsidP="00787385">
            <w:pPr>
              <w:spacing w:after="0" w:line="240" w:lineRule="auto"/>
              <w:jc w:val="center"/>
              <w:rPr>
                <w:ins w:id="1514" w:author="Hardik Malhotra" w:date="2021-12-01T20:42:00Z"/>
                <w:rFonts w:ascii="Times New Roman" w:eastAsia="Times New Roman" w:hAnsi="Times New Roman" w:cs="Times New Roman"/>
                <w:color w:val="000000"/>
                <w:sz w:val="18"/>
                <w:szCs w:val="18"/>
                <w:lang w:eastAsia="en-IN"/>
                <w:rPrChange w:id="1515" w:author="Neeshu Bhadauriya" w:date="2021-12-03T02:00:00Z">
                  <w:rPr>
                    <w:ins w:id="1516" w:author="Hardik Malhotra" w:date="2021-12-01T20:42:00Z"/>
                    <w:rFonts w:ascii="Times New Roman" w:eastAsia="Times New Roman" w:hAnsi="Times New Roman" w:cs="Times New Roman"/>
                    <w:color w:val="000000"/>
                    <w:sz w:val="20"/>
                    <w:szCs w:val="20"/>
                    <w:lang w:eastAsia="en-IN"/>
                  </w:rPr>
                </w:rPrChange>
              </w:rPr>
            </w:pPr>
            <w:ins w:id="1517" w:author="Hardik Malhotra" w:date="2021-12-01T20:42:00Z">
              <w:r w:rsidRPr="007014D5">
                <w:rPr>
                  <w:rFonts w:ascii="Times New Roman" w:eastAsia="Times New Roman" w:hAnsi="Times New Roman" w:cs="Times New Roman"/>
                  <w:color w:val="000000"/>
                  <w:sz w:val="18"/>
                  <w:szCs w:val="18"/>
                  <w:lang w:eastAsia="en-IN"/>
                  <w:rPrChange w:id="1518" w:author="Neeshu Bhadauriya" w:date="2021-12-03T02:00:00Z">
                    <w:rPr>
                      <w:rFonts w:ascii="Times New Roman" w:eastAsia="Times New Roman" w:hAnsi="Times New Roman" w:cs="Times New Roman"/>
                      <w:color w:val="000000"/>
                      <w:sz w:val="20"/>
                      <w:szCs w:val="20"/>
                      <w:lang w:eastAsia="en-IN"/>
                    </w:rPr>
                  </w:rPrChange>
                </w:rPr>
                <w:t>1284.92</w:t>
              </w:r>
            </w:ins>
          </w:p>
        </w:tc>
        <w:tc>
          <w:tcPr>
            <w:tcW w:w="1417" w:type="dxa"/>
            <w:tcBorders>
              <w:top w:val="nil"/>
              <w:left w:val="nil"/>
              <w:bottom w:val="single" w:sz="4" w:space="0" w:color="auto"/>
              <w:right w:val="single" w:sz="4" w:space="0" w:color="auto"/>
            </w:tcBorders>
            <w:shd w:val="clear" w:color="auto" w:fill="auto"/>
            <w:noWrap/>
            <w:vAlign w:val="bottom"/>
            <w:hideMark/>
          </w:tcPr>
          <w:p w14:paraId="5D7680B8" w14:textId="747F0EE7" w:rsidR="00787385" w:rsidRPr="007014D5" w:rsidRDefault="00787385" w:rsidP="00787385">
            <w:pPr>
              <w:spacing w:after="0" w:line="240" w:lineRule="auto"/>
              <w:jc w:val="center"/>
              <w:rPr>
                <w:ins w:id="1519" w:author="Hardik Malhotra" w:date="2021-12-01T20:42:00Z"/>
                <w:rFonts w:ascii="Times New Roman" w:eastAsia="Times New Roman" w:hAnsi="Times New Roman" w:cs="Times New Roman"/>
                <w:color w:val="000000"/>
                <w:sz w:val="18"/>
                <w:szCs w:val="18"/>
                <w:lang w:eastAsia="en-IN"/>
                <w:rPrChange w:id="1520" w:author="Neeshu Bhadauriya" w:date="2021-12-03T02:00:00Z">
                  <w:rPr>
                    <w:ins w:id="152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1172</w:t>
            </w:r>
          </w:p>
        </w:tc>
        <w:tc>
          <w:tcPr>
            <w:tcW w:w="1418" w:type="dxa"/>
            <w:tcBorders>
              <w:top w:val="nil"/>
              <w:left w:val="nil"/>
              <w:bottom w:val="single" w:sz="4" w:space="0" w:color="auto"/>
              <w:right w:val="single" w:sz="8" w:space="0" w:color="auto"/>
            </w:tcBorders>
            <w:shd w:val="clear" w:color="auto" w:fill="auto"/>
            <w:noWrap/>
            <w:vAlign w:val="bottom"/>
            <w:hideMark/>
          </w:tcPr>
          <w:p w14:paraId="2634EE8F" w14:textId="63F2A99F" w:rsidR="00787385" w:rsidRPr="007014D5" w:rsidRDefault="00787385" w:rsidP="00787385">
            <w:pPr>
              <w:spacing w:after="0" w:line="240" w:lineRule="auto"/>
              <w:jc w:val="center"/>
              <w:rPr>
                <w:ins w:id="1522" w:author="Hardik Malhotra" w:date="2021-12-01T20:42:00Z"/>
                <w:rFonts w:ascii="Times New Roman" w:eastAsia="Times New Roman" w:hAnsi="Times New Roman" w:cs="Times New Roman"/>
                <w:color w:val="000000"/>
                <w:sz w:val="18"/>
                <w:szCs w:val="18"/>
                <w:lang w:eastAsia="en-IN"/>
                <w:rPrChange w:id="1523" w:author="Neeshu Bhadauriya" w:date="2021-12-03T02:00:00Z">
                  <w:rPr>
                    <w:ins w:id="152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572.4</w:t>
            </w:r>
          </w:p>
        </w:tc>
        <w:tc>
          <w:tcPr>
            <w:tcW w:w="1465" w:type="dxa"/>
            <w:tcBorders>
              <w:top w:val="nil"/>
              <w:left w:val="nil"/>
              <w:bottom w:val="single" w:sz="4" w:space="0" w:color="auto"/>
              <w:right w:val="single" w:sz="8" w:space="0" w:color="auto"/>
            </w:tcBorders>
            <w:vAlign w:val="bottom"/>
          </w:tcPr>
          <w:p w14:paraId="46CC7D20" w14:textId="6FE599CA"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3430.0</w:t>
            </w:r>
          </w:p>
        </w:tc>
        <w:tc>
          <w:tcPr>
            <w:tcW w:w="1465" w:type="dxa"/>
            <w:tcBorders>
              <w:top w:val="nil"/>
              <w:left w:val="nil"/>
              <w:bottom w:val="single" w:sz="4" w:space="0" w:color="auto"/>
              <w:right w:val="single" w:sz="8" w:space="0" w:color="auto"/>
            </w:tcBorders>
            <w:vAlign w:val="bottom"/>
          </w:tcPr>
          <w:p w14:paraId="59EDA159" w14:textId="6087B1F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3018.4</w:t>
            </w:r>
          </w:p>
        </w:tc>
      </w:tr>
      <w:tr w:rsidR="00787385" w:rsidRPr="007014D5" w14:paraId="04597BFE" w14:textId="0C53B3EB" w:rsidTr="0050529D">
        <w:trPr>
          <w:trHeight w:val="303"/>
          <w:ins w:id="152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E90EC8B" w14:textId="77777777" w:rsidR="00787385" w:rsidRPr="007014D5" w:rsidRDefault="00787385" w:rsidP="00787385">
            <w:pPr>
              <w:spacing w:after="0" w:line="240" w:lineRule="auto"/>
              <w:jc w:val="center"/>
              <w:rPr>
                <w:ins w:id="1526" w:author="Hardik Malhotra" w:date="2021-12-01T20:42:00Z"/>
                <w:rFonts w:ascii="Times New Roman" w:eastAsia="Times New Roman" w:hAnsi="Times New Roman" w:cs="Times New Roman"/>
                <w:color w:val="000000"/>
                <w:sz w:val="18"/>
                <w:szCs w:val="18"/>
                <w:lang w:eastAsia="en-IN"/>
                <w:rPrChange w:id="1527" w:author="Neeshu Bhadauriya" w:date="2021-12-03T02:00:00Z">
                  <w:rPr>
                    <w:ins w:id="1528" w:author="Hardik Malhotra" w:date="2021-12-01T20:42:00Z"/>
                    <w:rFonts w:ascii="Times New Roman" w:eastAsia="Times New Roman" w:hAnsi="Times New Roman" w:cs="Times New Roman"/>
                    <w:color w:val="000000"/>
                    <w:sz w:val="20"/>
                    <w:szCs w:val="20"/>
                    <w:lang w:eastAsia="en-IN"/>
                  </w:rPr>
                </w:rPrChange>
              </w:rPr>
            </w:pPr>
            <w:ins w:id="1529" w:author="Hardik Malhotra" w:date="2021-12-01T20:42:00Z">
              <w:r w:rsidRPr="007014D5">
                <w:rPr>
                  <w:rFonts w:ascii="Times New Roman" w:eastAsia="Times New Roman" w:hAnsi="Times New Roman" w:cs="Times New Roman"/>
                  <w:color w:val="000000"/>
                  <w:sz w:val="18"/>
                  <w:szCs w:val="18"/>
                  <w:lang w:eastAsia="en-IN"/>
                  <w:rPrChange w:id="1530"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08CF6817" w14:textId="77777777" w:rsidR="00787385" w:rsidRPr="007014D5" w:rsidRDefault="00787385" w:rsidP="00787385">
            <w:pPr>
              <w:spacing w:after="0" w:line="240" w:lineRule="auto"/>
              <w:jc w:val="center"/>
              <w:rPr>
                <w:ins w:id="1531" w:author="Hardik Malhotra" w:date="2021-12-01T20:42:00Z"/>
                <w:rFonts w:ascii="Times New Roman" w:eastAsia="Times New Roman" w:hAnsi="Times New Roman" w:cs="Times New Roman"/>
                <w:color w:val="000000"/>
                <w:sz w:val="18"/>
                <w:szCs w:val="18"/>
                <w:lang w:eastAsia="en-IN"/>
                <w:rPrChange w:id="1532" w:author="Neeshu Bhadauriya" w:date="2021-12-03T02:00:00Z">
                  <w:rPr>
                    <w:ins w:id="1533" w:author="Hardik Malhotra" w:date="2021-12-01T20:42:00Z"/>
                    <w:rFonts w:ascii="Times New Roman" w:eastAsia="Times New Roman" w:hAnsi="Times New Roman" w:cs="Times New Roman"/>
                    <w:color w:val="000000"/>
                    <w:sz w:val="20"/>
                    <w:szCs w:val="20"/>
                    <w:lang w:eastAsia="en-IN"/>
                  </w:rPr>
                </w:rPrChange>
              </w:rPr>
            </w:pPr>
            <w:ins w:id="1534" w:author="Hardik Malhotra" w:date="2021-12-01T20:42:00Z">
              <w:r w:rsidRPr="007014D5">
                <w:rPr>
                  <w:rFonts w:ascii="Times New Roman" w:eastAsia="Times New Roman" w:hAnsi="Times New Roman" w:cs="Times New Roman"/>
                  <w:color w:val="000000"/>
                  <w:sz w:val="18"/>
                  <w:szCs w:val="18"/>
                  <w:lang w:eastAsia="en-IN"/>
                  <w:rPrChange w:id="1535" w:author="Neeshu Bhadauriya" w:date="2021-12-03T02:00:00Z">
                    <w:rPr>
                      <w:rFonts w:ascii="Times New Roman" w:eastAsia="Times New Roman" w:hAnsi="Times New Roman" w:cs="Times New Roman"/>
                      <w:color w:val="000000"/>
                      <w:sz w:val="20"/>
                      <w:szCs w:val="20"/>
                      <w:lang w:eastAsia="en-IN"/>
                    </w:rPr>
                  </w:rPrChange>
                </w:rPr>
                <w:t>October</w:t>
              </w:r>
            </w:ins>
          </w:p>
        </w:tc>
        <w:tc>
          <w:tcPr>
            <w:tcW w:w="1451" w:type="dxa"/>
            <w:tcBorders>
              <w:top w:val="nil"/>
              <w:left w:val="nil"/>
              <w:bottom w:val="single" w:sz="4" w:space="0" w:color="auto"/>
              <w:right w:val="single" w:sz="4" w:space="0" w:color="auto"/>
            </w:tcBorders>
            <w:shd w:val="clear" w:color="auto" w:fill="auto"/>
            <w:noWrap/>
            <w:vAlign w:val="center"/>
            <w:hideMark/>
          </w:tcPr>
          <w:p w14:paraId="17D8FACC" w14:textId="77777777" w:rsidR="00787385" w:rsidRPr="007014D5" w:rsidRDefault="00787385" w:rsidP="00787385">
            <w:pPr>
              <w:spacing w:after="0" w:line="240" w:lineRule="auto"/>
              <w:jc w:val="center"/>
              <w:rPr>
                <w:ins w:id="1536" w:author="Hardik Malhotra" w:date="2021-12-01T20:42:00Z"/>
                <w:rFonts w:ascii="Times New Roman" w:eastAsia="Times New Roman" w:hAnsi="Times New Roman" w:cs="Times New Roman"/>
                <w:color w:val="000000"/>
                <w:sz w:val="18"/>
                <w:szCs w:val="18"/>
                <w:lang w:eastAsia="en-IN"/>
                <w:rPrChange w:id="1537" w:author="Neeshu Bhadauriya" w:date="2021-12-03T02:00:00Z">
                  <w:rPr>
                    <w:ins w:id="1538" w:author="Hardik Malhotra" w:date="2021-12-01T20:42:00Z"/>
                    <w:rFonts w:ascii="Times New Roman" w:eastAsia="Times New Roman" w:hAnsi="Times New Roman" w:cs="Times New Roman"/>
                    <w:color w:val="000000"/>
                    <w:sz w:val="20"/>
                    <w:szCs w:val="20"/>
                    <w:lang w:eastAsia="en-IN"/>
                  </w:rPr>
                </w:rPrChange>
              </w:rPr>
            </w:pPr>
            <w:ins w:id="1539" w:author="Hardik Malhotra" w:date="2021-12-01T20:42:00Z">
              <w:r w:rsidRPr="007014D5">
                <w:rPr>
                  <w:rFonts w:ascii="Times New Roman" w:eastAsia="Times New Roman" w:hAnsi="Times New Roman" w:cs="Times New Roman"/>
                  <w:color w:val="000000"/>
                  <w:sz w:val="18"/>
                  <w:szCs w:val="18"/>
                  <w:lang w:eastAsia="en-IN"/>
                  <w:rPrChange w:id="1540" w:author="Neeshu Bhadauriya" w:date="2021-12-03T02:00:00Z">
                    <w:rPr>
                      <w:rFonts w:ascii="Times New Roman" w:eastAsia="Times New Roman" w:hAnsi="Times New Roman" w:cs="Times New Roman"/>
                      <w:color w:val="000000"/>
                      <w:sz w:val="20"/>
                      <w:szCs w:val="20"/>
                      <w:lang w:eastAsia="en-IN"/>
                    </w:rPr>
                  </w:rPrChange>
                </w:rPr>
                <w:t>1271.49</w:t>
              </w:r>
            </w:ins>
          </w:p>
        </w:tc>
        <w:tc>
          <w:tcPr>
            <w:tcW w:w="1417" w:type="dxa"/>
            <w:tcBorders>
              <w:top w:val="nil"/>
              <w:left w:val="nil"/>
              <w:bottom w:val="single" w:sz="4" w:space="0" w:color="auto"/>
              <w:right w:val="single" w:sz="4" w:space="0" w:color="auto"/>
            </w:tcBorders>
            <w:shd w:val="clear" w:color="auto" w:fill="auto"/>
            <w:noWrap/>
            <w:vAlign w:val="bottom"/>
            <w:hideMark/>
          </w:tcPr>
          <w:p w14:paraId="7A1A1FAD" w14:textId="406EC31A" w:rsidR="00787385" w:rsidRPr="007014D5" w:rsidRDefault="00787385" w:rsidP="00787385">
            <w:pPr>
              <w:spacing w:after="0" w:line="240" w:lineRule="auto"/>
              <w:jc w:val="center"/>
              <w:rPr>
                <w:ins w:id="1541" w:author="Hardik Malhotra" w:date="2021-12-01T20:42:00Z"/>
                <w:rFonts w:ascii="Times New Roman" w:eastAsia="Times New Roman" w:hAnsi="Times New Roman" w:cs="Times New Roman"/>
                <w:color w:val="000000"/>
                <w:sz w:val="18"/>
                <w:szCs w:val="18"/>
                <w:lang w:eastAsia="en-IN"/>
                <w:rPrChange w:id="1542" w:author="Neeshu Bhadauriya" w:date="2021-12-03T02:00:00Z">
                  <w:rPr>
                    <w:ins w:id="154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1307</w:t>
            </w:r>
          </w:p>
        </w:tc>
        <w:tc>
          <w:tcPr>
            <w:tcW w:w="1418" w:type="dxa"/>
            <w:tcBorders>
              <w:top w:val="nil"/>
              <w:left w:val="nil"/>
              <w:bottom w:val="single" w:sz="4" w:space="0" w:color="auto"/>
              <w:right w:val="single" w:sz="8" w:space="0" w:color="auto"/>
            </w:tcBorders>
            <w:shd w:val="clear" w:color="auto" w:fill="auto"/>
            <w:noWrap/>
            <w:vAlign w:val="bottom"/>
            <w:hideMark/>
          </w:tcPr>
          <w:p w14:paraId="573E1932" w14:textId="22FA1264" w:rsidR="00787385" w:rsidRPr="007014D5" w:rsidRDefault="00787385" w:rsidP="00787385">
            <w:pPr>
              <w:spacing w:after="0" w:line="240" w:lineRule="auto"/>
              <w:jc w:val="center"/>
              <w:rPr>
                <w:ins w:id="1544" w:author="Hardik Malhotra" w:date="2021-12-01T20:42:00Z"/>
                <w:rFonts w:ascii="Times New Roman" w:eastAsia="Times New Roman" w:hAnsi="Times New Roman" w:cs="Times New Roman"/>
                <w:color w:val="000000"/>
                <w:sz w:val="18"/>
                <w:szCs w:val="18"/>
                <w:lang w:eastAsia="en-IN"/>
                <w:rPrChange w:id="1545" w:author="Neeshu Bhadauriya" w:date="2021-12-03T02:00:00Z">
                  <w:rPr>
                    <w:ins w:id="154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614.7</w:t>
            </w:r>
          </w:p>
        </w:tc>
        <w:tc>
          <w:tcPr>
            <w:tcW w:w="1465" w:type="dxa"/>
            <w:tcBorders>
              <w:top w:val="nil"/>
              <w:left w:val="nil"/>
              <w:bottom w:val="single" w:sz="4" w:space="0" w:color="auto"/>
              <w:right w:val="single" w:sz="8" w:space="0" w:color="auto"/>
            </w:tcBorders>
            <w:vAlign w:val="bottom"/>
          </w:tcPr>
          <w:p w14:paraId="62412CDD" w14:textId="5649C3F5"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3476.3</w:t>
            </w:r>
          </w:p>
        </w:tc>
        <w:tc>
          <w:tcPr>
            <w:tcW w:w="1465" w:type="dxa"/>
            <w:tcBorders>
              <w:top w:val="nil"/>
              <w:left w:val="nil"/>
              <w:bottom w:val="single" w:sz="4" w:space="0" w:color="auto"/>
              <w:right w:val="single" w:sz="8" w:space="0" w:color="auto"/>
            </w:tcBorders>
            <w:vAlign w:val="bottom"/>
          </w:tcPr>
          <w:p w14:paraId="0229F705" w14:textId="50C24DC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3205.1</w:t>
            </w:r>
          </w:p>
        </w:tc>
      </w:tr>
      <w:tr w:rsidR="00787385" w:rsidRPr="007014D5" w14:paraId="5A26EC70" w14:textId="1EF63A95" w:rsidTr="0050529D">
        <w:trPr>
          <w:trHeight w:val="303"/>
          <w:ins w:id="154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7F6772B" w14:textId="77777777" w:rsidR="00787385" w:rsidRPr="007014D5" w:rsidRDefault="00787385" w:rsidP="00787385">
            <w:pPr>
              <w:spacing w:after="0" w:line="240" w:lineRule="auto"/>
              <w:jc w:val="center"/>
              <w:rPr>
                <w:ins w:id="1548" w:author="Hardik Malhotra" w:date="2021-12-01T20:42:00Z"/>
                <w:rFonts w:ascii="Times New Roman" w:eastAsia="Times New Roman" w:hAnsi="Times New Roman" w:cs="Times New Roman"/>
                <w:color w:val="000000"/>
                <w:sz w:val="18"/>
                <w:szCs w:val="18"/>
                <w:lang w:eastAsia="en-IN"/>
                <w:rPrChange w:id="1549" w:author="Neeshu Bhadauriya" w:date="2021-12-03T02:00:00Z">
                  <w:rPr>
                    <w:ins w:id="1550" w:author="Hardik Malhotra" w:date="2021-12-01T20:42:00Z"/>
                    <w:rFonts w:ascii="Times New Roman" w:eastAsia="Times New Roman" w:hAnsi="Times New Roman" w:cs="Times New Roman"/>
                    <w:color w:val="000000"/>
                    <w:sz w:val="20"/>
                    <w:szCs w:val="20"/>
                    <w:lang w:eastAsia="en-IN"/>
                  </w:rPr>
                </w:rPrChange>
              </w:rPr>
            </w:pPr>
            <w:ins w:id="1551" w:author="Hardik Malhotra" w:date="2021-12-01T20:42:00Z">
              <w:r w:rsidRPr="007014D5">
                <w:rPr>
                  <w:rFonts w:ascii="Times New Roman" w:eastAsia="Times New Roman" w:hAnsi="Times New Roman" w:cs="Times New Roman"/>
                  <w:color w:val="000000"/>
                  <w:sz w:val="18"/>
                  <w:szCs w:val="18"/>
                  <w:lang w:eastAsia="en-IN"/>
                  <w:rPrChange w:id="1552" w:author="Neeshu Bhadauriya" w:date="2021-12-03T02:00:00Z">
                    <w:rPr>
                      <w:rFonts w:ascii="Times New Roman" w:eastAsia="Times New Roman" w:hAnsi="Times New Roman" w:cs="Times New Roman"/>
                      <w:color w:val="000000"/>
                      <w:sz w:val="20"/>
                      <w:szCs w:val="20"/>
                      <w:lang w:eastAsia="en-IN"/>
                    </w:rPr>
                  </w:rPrChange>
                </w:rPr>
                <w:lastRenderedPageBreak/>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454699CB" w14:textId="77777777" w:rsidR="00787385" w:rsidRPr="007014D5" w:rsidRDefault="00787385" w:rsidP="00787385">
            <w:pPr>
              <w:spacing w:after="0" w:line="240" w:lineRule="auto"/>
              <w:jc w:val="center"/>
              <w:rPr>
                <w:ins w:id="1553" w:author="Hardik Malhotra" w:date="2021-12-01T20:42:00Z"/>
                <w:rFonts w:ascii="Times New Roman" w:eastAsia="Times New Roman" w:hAnsi="Times New Roman" w:cs="Times New Roman"/>
                <w:color w:val="000000"/>
                <w:sz w:val="18"/>
                <w:szCs w:val="18"/>
                <w:lang w:eastAsia="en-IN"/>
                <w:rPrChange w:id="1554" w:author="Neeshu Bhadauriya" w:date="2021-12-03T02:00:00Z">
                  <w:rPr>
                    <w:ins w:id="1555" w:author="Hardik Malhotra" w:date="2021-12-01T20:42:00Z"/>
                    <w:rFonts w:ascii="Times New Roman" w:eastAsia="Times New Roman" w:hAnsi="Times New Roman" w:cs="Times New Roman"/>
                    <w:color w:val="000000"/>
                    <w:sz w:val="20"/>
                    <w:szCs w:val="20"/>
                    <w:lang w:eastAsia="en-IN"/>
                  </w:rPr>
                </w:rPrChange>
              </w:rPr>
            </w:pPr>
            <w:ins w:id="1556" w:author="Hardik Malhotra" w:date="2021-12-01T20:42:00Z">
              <w:r w:rsidRPr="007014D5">
                <w:rPr>
                  <w:rFonts w:ascii="Times New Roman" w:eastAsia="Times New Roman" w:hAnsi="Times New Roman" w:cs="Times New Roman"/>
                  <w:color w:val="000000"/>
                  <w:sz w:val="18"/>
                  <w:szCs w:val="18"/>
                  <w:lang w:eastAsia="en-IN"/>
                  <w:rPrChange w:id="1557" w:author="Neeshu Bhadauriya" w:date="2021-12-03T02:00:00Z">
                    <w:rPr>
                      <w:rFonts w:ascii="Times New Roman" w:eastAsia="Times New Roman" w:hAnsi="Times New Roman" w:cs="Times New Roman"/>
                      <w:color w:val="000000"/>
                      <w:sz w:val="20"/>
                      <w:szCs w:val="20"/>
                      <w:lang w:eastAsia="en-IN"/>
                    </w:rPr>
                  </w:rPrChange>
                </w:rPr>
                <w:t>November</w:t>
              </w:r>
            </w:ins>
          </w:p>
        </w:tc>
        <w:tc>
          <w:tcPr>
            <w:tcW w:w="1451" w:type="dxa"/>
            <w:tcBorders>
              <w:top w:val="nil"/>
              <w:left w:val="nil"/>
              <w:bottom w:val="single" w:sz="4" w:space="0" w:color="auto"/>
              <w:right w:val="single" w:sz="4" w:space="0" w:color="auto"/>
            </w:tcBorders>
            <w:shd w:val="clear" w:color="auto" w:fill="auto"/>
            <w:noWrap/>
            <w:vAlign w:val="center"/>
            <w:hideMark/>
          </w:tcPr>
          <w:p w14:paraId="4086CD40" w14:textId="77777777" w:rsidR="00787385" w:rsidRPr="007014D5" w:rsidRDefault="00787385" w:rsidP="00787385">
            <w:pPr>
              <w:spacing w:after="0" w:line="240" w:lineRule="auto"/>
              <w:jc w:val="center"/>
              <w:rPr>
                <w:ins w:id="1558" w:author="Hardik Malhotra" w:date="2021-12-01T20:42:00Z"/>
                <w:rFonts w:ascii="Times New Roman" w:eastAsia="Times New Roman" w:hAnsi="Times New Roman" w:cs="Times New Roman"/>
                <w:color w:val="000000"/>
                <w:sz w:val="18"/>
                <w:szCs w:val="18"/>
                <w:lang w:eastAsia="en-IN"/>
                <w:rPrChange w:id="1559" w:author="Neeshu Bhadauriya" w:date="2021-12-03T02:00:00Z">
                  <w:rPr>
                    <w:ins w:id="1560" w:author="Hardik Malhotra" w:date="2021-12-01T20:42:00Z"/>
                    <w:rFonts w:ascii="Times New Roman" w:eastAsia="Times New Roman" w:hAnsi="Times New Roman" w:cs="Times New Roman"/>
                    <w:color w:val="000000"/>
                    <w:sz w:val="20"/>
                    <w:szCs w:val="20"/>
                    <w:lang w:eastAsia="en-IN"/>
                  </w:rPr>
                </w:rPrChange>
              </w:rPr>
            </w:pPr>
            <w:ins w:id="1561" w:author="Hardik Malhotra" w:date="2021-12-01T20:42:00Z">
              <w:r w:rsidRPr="007014D5">
                <w:rPr>
                  <w:rFonts w:ascii="Times New Roman" w:eastAsia="Times New Roman" w:hAnsi="Times New Roman" w:cs="Times New Roman"/>
                  <w:color w:val="000000"/>
                  <w:sz w:val="18"/>
                  <w:szCs w:val="18"/>
                  <w:lang w:eastAsia="en-IN"/>
                  <w:rPrChange w:id="1562" w:author="Neeshu Bhadauriya" w:date="2021-12-03T02:00:00Z">
                    <w:rPr>
                      <w:rFonts w:ascii="Times New Roman" w:eastAsia="Times New Roman" w:hAnsi="Times New Roman" w:cs="Times New Roman"/>
                      <w:color w:val="000000"/>
                      <w:sz w:val="20"/>
                      <w:szCs w:val="20"/>
                      <w:lang w:eastAsia="en-IN"/>
                    </w:rPr>
                  </w:rPrChange>
                </w:rPr>
                <w:t>1306.99</w:t>
              </w:r>
            </w:ins>
          </w:p>
        </w:tc>
        <w:tc>
          <w:tcPr>
            <w:tcW w:w="1417" w:type="dxa"/>
            <w:tcBorders>
              <w:top w:val="nil"/>
              <w:left w:val="nil"/>
              <w:bottom w:val="single" w:sz="4" w:space="0" w:color="auto"/>
              <w:right w:val="single" w:sz="4" w:space="0" w:color="auto"/>
            </w:tcBorders>
            <w:shd w:val="clear" w:color="auto" w:fill="auto"/>
            <w:noWrap/>
            <w:vAlign w:val="bottom"/>
            <w:hideMark/>
          </w:tcPr>
          <w:p w14:paraId="0E7CD530" w14:textId="436A433D" w:rsidR="00787385" w:rsidRPr="007014D5" w:rsidRDefault="00787385" w:rsidP="00787385">
            <w:pPr>
              <w:spacing w:after="0" w:line="240" w:lineRule="auto"/>
              <w:jc w:val="center"/>
              <w:rPr>
                <w:ins w:id="1563" w:author="Hardik Malhotra" w:date="2021-12-01T20:42:00Z"/>
                <w:rFonts w:ascii="Times New Roman" w:eastAsia="Times New Roman" w:hAnsi="Times New Roman" w:cs="Times New Roman"/>
                <w:color w:val="000000"/>
                <w:sz w:val="18"/>
                <w:szCs w:val="18"/>
                <w:lang w:eastAsia="en-IN"/>
                <w:rPrChange w:id="1564" w:author="Neeshu Bhadauriya" w:date="2021-12-03T02:00:00Z">
                  <w:rPr>
                    <w:ins w:id="156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1378</w:t>
            </w:r>
          </w:p>
        </w:tc>
        <w:tc>
          <w:tcPr>
            <w:tcW w:w="1418" w:type="dxa"/>
            <w:tcBorders>
              <w:top w:val="nil"/>
              <w:left w:val="nil"/>
              <w:bottom w:val="single" w:sz="4" w:space="0" w:color="auto"/>
              <w:right w:val="single" w:sz="8" w:space="0" w:color="auto"/>
            </w:tcBorders>
            <w:shd w:val="clear" w:color="auto" w:fill="auto"/>
            <w:noWrap/>
            <w:vAlign w:val="bottom"/>
            <w:hideMark/>
          </w:tcPr>
          <w:p w14:paraId="660B4A1B" w14:textId="17ECB670" w:rsidR="00787385" w:rsidRPr="007014D5" w:rsidRDefault="00787385" w:rsidP="00787385">
            <w:pPr>
              <w:spacing w:after="0" w:line="240" w:lineRule="auto"/>
              <w:jc w:val="center"/>
              <w:rPr>
                <w:ins w:id="1566" w:author="Hardik Malhotra" w:date="2021-12-01T20:42:00Z"/>
                <w:rFonts w:ascii="Times New Roman" w:eastAsia="Times New Roman" w:hAnsi="Times New Roman" w:cs="Times New Roman"/>
                <w:color w:val="000000"/>
                <w:sz w:val="18"/>
                <w:szCs w:val="18"/>
                <w:lang w:eastAsia="en-IN"/>
                <w:rPrChange w:id="1567" w:author="Neeshu Bhadauriya" w:date="2021-12-03T02:00:00Z">
                  <w:rPr>
                    <w:ins w:id="156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737.0</w:t>
            </w:r>
          </w:p>
        </w:tc>
        <w:tc>
          <w:tcPr>
            <w:tcW w:w="1465" w:type="dxa"/>
            <w:tcBorders>
              <w:top w:val="nil"/>
              <w:left w:val="nil"/>
              <w:bottom w:val="single" w:sz="4" w:space="0" w:color="auto"/>
              <w:right w:val="single" w:sz="8" w:space="0" w:color="auto"/>
            </w:tcBorders>
            <w:vAlign w:val="bottom"/>
          </w:tcPr>
          <w:p w14:paraId="68135511" w14:textId="66EF654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3598.5</w:t>
            </w:r>
          </w:p>
        </w:tc>
        <w:tc>
          <w:tcPr>
            <w:tcW w:w="1465" w:type="dxa"/>
            <w:tcBorders>
              <w:top w:val="nil"/>
              <w:left w:val="nil"/>
              <w:bottom w:val="single" w:sz="4" w:space="0" w:color="auto"/>
              <w:right w:val="single" w:sz="8" w:space="0" w:color="auto"/>
            </w:tcBorders>
            <w:vAlign w:val="bottom"/>
          </w:tcPr>
          <w:p w14:paraId="67322FB5" w14:textId="492DD1D6"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3274.6</w:t>
            </w:r>
          </w:p>
        </w:tc>
      </w:tr>
      <w:tr w:rsidR="00787385" w:rsidRPr="007014D5" w14:paraId="7C245D2F" w14:textId="0B5D31D6" w:rsidTr="0050529D">
        <w:trPr>
          <w:trHeight w:val="303"/>
          <w:ins w:id="156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2495D7B" w14:textId="77777777" w:rsidR="00787385" w:rsidRPr="007014D5" w:rsidRDefault="00787385" w:rsidP="00787385">
            <w:pPr>
              <w:spacing w:after="0" w:line="240" w:lineRule="auto"/>
              <w:jc w:val="center"/>
              <w:rPr>
                <w:ins w:id="1570" w:author="Hardik Malhotra" w:date="2021-12-01T20:42:00Z"/>
                <w:rFonts w:ascii="Times New Roman" w:eastAsia="Times New Roman" w:hAnsi="Times New Roman" w:cs="Times New Roman"/>
                <w:color w:val="000000"/>
                <w:sz w:val="18"/>
                <w:szCs w:val="18"/>
                <w:lang w:eastAsia="en-IN"/>
                <w:rPrChange w:id="1571" w:author="Neeshu Bhadauriya" w:date="2021-12-03T02:00:00Z">
                  <w:rPr>
                    <w:ins w:id="1572" w:author="Hardik Malhotra" w:date="2021-12-01T20:42:00Z"/>
                    <w:rFonts w:ascii="Times New Roman" w:eastAsia="Times New Roman" w:hAnsi="Times New Roman" w:cs="Times New Roman"/>
                    <w:color w:val="000000"/>
                    <w:sz w:val="20"/>
                    <w:szCs w:val="20"/>
                    <w:lang w:eastAsia="en-IN"/>
                  </w:rPr>
                </w:rPrChange>
              </w:rPr>
            </w:pPr>
            <w:ins w:id="1573" w:author="Hardik Malhotra" w:date="2021-12-01T20:42:00Z">
              <w:r w:rsidRPr="007014D5">
                <w:rPr>
                  <w:rFonts w:ascii="Times New Roman" w:eastAsia="Times New Roman" w:hAnsi="Times New Roman" w:cs="Times New Roman"/>
                  <w:color w:val="000000"/>
                  <w:sz w:val="18"/>
                  <w:szCs w:val="18"/>
                  <w:lang w:eastAsia="en-IN"/>
                  <w:rPrChange w:id="1574" w:author="Neeshu Bhadauriya" w:date="2021-12-03T02:00:00Z">
                    <w:rPr>
                      <w:rFonts w:ascii="Times New Roman" w:eastAsia="Times New Roman" w:hAnsi="Times New Roman" w:cs="Times New Roman"/>
                      <w:color w:val="000000"/>
                      <w:sz w:val="20"/>
                      <w:szCs w:val="20"/>
                      <w:lang w:eastAsia="en-IN"/>
                    </w:rPr>
                  </w:rPrChange>
                </w:rPr>
                <w:t>2020</w:t>
              </w:r>
            </w:ins>
          </w:p>
        </w:tc>
        <w:tc>
          <w:tcPr>
            <w:tcW w:w="1906" w:type="dxa"/>
            <w:tcBorders>
              <w:top w:val="nil"/>
              <w:left w:val="nil"/>
              <w:bottom w:val="single" w:sz="4" w:space="0" w:color="auto"/>
              <w:right w:val="single" w:sz="4" w:space="0" w:color="auto"/>
            </w:tcBorders>
            <w:shd w:val="clear" w:color="auto" w:fill="auto"/>
            <w:noWrap/>
            <w:vAlign w:val="center"/>
            <w:hideMark/>
          </w:tcPr>
          <w:p w14:paraId="7393F486" w14:textId="77777777" w:rsidR="00787385" w:rsidRPr="007014D5" w:rsidRDefault="00787385" w:rsidP="00787385">
            <w:pPr>
              <w:spacing w:after="0" w:line="240" w:lineRule="auto"/>
              <w:jc w:val="center"/>
              <w:rPr>
                <w:ins w:id="1575" w:author="Hardik Malhotra" w:date="2021-12-01T20:42:00Z"/>
                <w:rFonts w:ascii="Times New Roman" w:eastAsia="Times New Roman" w:hAnsi="Times New Roman" w:cs="Times New Roman"/>
                <w:color w:val="000000"/>
                <w:sz w:val="18"/>
                <w:szCs w:val="18"/>
                <w:lang w:eastAsia="en-IN"/>
                <w:rPrChange w:id="1576" w:author="Neeshu Bhadauriya" w:date="2021-12-03T02:00:00Z">
                  <w:rPr>
                    <w:ins w:id="1577" w:author="Hardik Malhotra" w:date="2021-12-01T20:42:00Z"/>
                    <w:rFonts w:ascii="Times New Roman" w:eastAsia="Times New Roman" w:hAnsi="Times New Roman" w:cs="Times New Roman"/>
                    <w:color w:val="000000"/>
                    <w:sz w:val="20"/>
                    <w:szCs w:val="20"/>
                    <w:lang w:eastAsia="en-IN"/>
                  </w:rPr>
                </w:rPrChange>
              </w:rPr>
            </w:pPr>
            <w:ins w:id="1578" w:author="Hardik Malhotra" w:date="2021-12-01T20:42:00Z">
              <w:r w:rsidRPr="007014D5">
                <w:rPr>
                  <w:rFonts w:ascii="Times New Roman" w:eastAsia="Times New Roman" w:hAnsi="Times New Roman" w:cs="Times New Roman"/>
                  <w:color w:val="000000"/>
                  <w:sz w:val="18"/>
                  <w:szCs w:val="18"/>
                  <w:lang w:eastAsia="en-IN"/>
                  <w:rPrChange w:id="1579" w:author="Neeshu Bhadauriya" w:date="2021-12-03T02:00:00Z">
                    <w:rPr>
                      <w:rFonts w:ascii="Times New Roman" w:eastAsia="Times New Roman" w:hAnsi="Times New Roman" w:cs="Times New Roman"/>
                      <w:color w:val="000000"/>
                      <w:sz w:val="20"/>
                      <w:szCs w:val="20"/>
                      <w:lang w:eastAsia="en-IN"/>
                    </w:rPr>
                  </w:rPrChange>
                </w:rPr>
                <w:t>December</w:t>
              </w:r>
            </w:ins>
          </w:p>
        </w:tc>
        <w:tc>
          <w:tcPr>
            <w:tcW w:w="1451" w:type="dxa"/>
            <w:tcBorders>
              <w:top w:val="nil"/>
              <w:left w:val="nil"/>
              <w:bottom w:val="single" w:sz="4" w:space="0" w:color="auto"/>
              <w:right w:val="single" w:sz="4" w:space="0" w:color="auto"/>
            </w:tcBorders>
            <w:shd w:val="clear" w:color="auto" w:fill="auto"/>
            <w:noWrap/>
            <w:vAlign w:val="center"/>
            <w:hideMark/>
          </w:tcPr>
          <w:p w14:paraId="0E18A567" w14:textId="77777777" w:rsidR="00787385" w:rsidRPr="007014D5" w:rsidRDefault="00787385" w:rsidP="00787385">
            <w:pPr>
              <w:spacing w:after="0" w:line="240" w:lineRule="auto"/>
              <w:jc w:val="center"/>
              <w:rPr>
                <w:ins w:id="1580" w:author="Hardik Malhotra" w:date="2021-12-01T20:42:00Z"/>
                <w:rFonts w:ascii="Times New Roman" w:eastAsia="Times New Roman" w:hAnsi="Times New Roman" w:cs="Times New Roman"/>
                <w:color w:val="000000"/>
                <w:sz w:val="18"/>
                <w:szCs w:val="18"/>
                <w:lang w:eastAsia="en-IN"/>
                <w:rPrChange w:id="1581" w:author="Neeshu Bhadauriya" w:date="2021-12-03T02:00:00Z">
                  <w:rPr>
                    <w:ins w:id="1582" w:author="Hardik Malhotra" w:date="2021-12-01T20:42:00Z"/>
                    <w:rFonts w:ascii="Times New Roman" w:eastAsia="Times New Roman" w:hAnsi="Times New Roman" w:cs="Times New Roman"/>
                    <w:color w:val="000000"/>
                    <w:sz w:val="20"/>
                    <w:szCs w:val="20"/>
                    <w:lang w:eastAsia="en-IN"/>
                  </w:rPr>
                </w:rPrChange>
              </w:rPr>
            </w:pPr>
            <w:ins w:id="1583" w:author="Hardik Malhotra" w:date="2021-12-01T20:42:00Z">
              <w:r w:rsidRPr="007014D5">
                <w:rPr>
                  <w:rFonts w:ascii="Times New Roman" w:eastAsia="Times New Roman" w:hAnsi="Times New Roman" w:cs="Times New Roman"/>
                  <w:color w:val="000000"/>
                  <w:sz w:val="18"/>
                  <w:szCs w:val="18"/>
                  <w:lang w:eastAsia="en-IN"/>
                  <w:rPrChange w:id="1584" w:author="Neeshu Bhadauriya" w:date="2021-12-03T02:00:00Z">
                    <w:rPr>
                      <w:rFonts w:ascii="Times New Roman" w:eastAsia="Times New Roman" w:hAnsi="Times New Roman" w:cs="Times New Roman"/>
                      <w:color w:val="000000"/>
                      <w:sz w:val="20"/>
                      <w:szCs w:val="20"/>
                      <w:lang w:eastAsia="en-IN"/>
                    </w:rPr>
                  </w:rPrChange>
                </w:rPr>
                <w:t>1351.30</w:t>
              </w:r>
            </w:ins>
          </w:p>
        </w:tc>
        <w:tc>
          <w:tcPr>
            <w:tcW w:w="1417" w:type="dxa"/>
            <w:tcBorders>
              <w:top w:val="nil"/>
              <w:left w:val="nil"/>
              <w:bottom w:val="single" w:sz="4" w:space="0" w:color="auto"/>
              <w:right w:val="single" w:sz="4" w:space="0" w:color="auto"/>
            </w:tcBorders>
            <w:shd w:val="clear" w:color="auto" w:fill="auto"/>
            <w:noWrap/>
            <w:vAlign w:val="bottom"/>
            <w:hideMark/>
          </w:tcPr>
          <w:p w14:paraId="628E2979" w14:textId="15392BF3" w:rsidR="00787385" w:rsidRPr="007014D5" w:rsidRDefault="00787385" w:rsidP="00787385">
            <w:pPr>
              <w:spacing w:after="0" w:line="240" w:lineRule="auto"/>
              <w:jc w:val="center"/>
              <w:rPr>
                <w:ins w:id="1585" w:author="Hardik Malhotra" w:date="2021-12-01T20:42:00Z"/>
                <w:rFonts w:ascii="Times New Roman" w:eastAsia="Times New Roman" w:hAnsi="Times New Roman" w:cs="Times New Roman"/>
                <w:color w:val="000000"/>
                <w:sz w:val="18"/>
                <w:szCs w:val="18"/>
                <w:lang w:eastAsia="en-IN"/>
                <w:rPrChange w:id="1586" w:author="Neeshu Bhadauriya" w:date="2021-12-03T02:00:00Z">
                  <w:rPr>
                    <w:ins w:id="158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1362</w:t>
            </w:r>
          </w:p>
        </w:tc>
        <w:tc>
          <w:tcPr>
            <w:tcW w:w="1418" w:type="dxa"/>
            <w:tcBorders>
              <w:top w:val="nil"/>
              <w:left w:val="nil"/>
              <w:bottom w:val="single" w:sz="4" w:space="0" w:color="auto"/>
              <w:right w:val="single" w:sz="8" w:space="0" w:color="auto"/>
            </w:tcBorders>
            <w:shd w:val="clear" w:color="auto" w:fill="auto"/>
            <w:noWrap/>
            <w:vAlign w:val="bottom"/>
            <w:hideMark/>
          </w:tcPr>
          <w:p w14:paraId="02D9E49F" w14:textId="29C9162C" w:rsidR="00787385" w:rsidRPr="007014D5" w:rsidRDefault="00787385" w:rsidP="00787385">
            <w:pPr>
              <w:spacing w:after="0" w:line="240" w:lineRule="auto"/>
              <w:jc w:val="center"/>
              <w:rPr>
                <w:ins w:id="1588" w:author="Hardik Malhotra" w:date="2021-12-01T20:42:00Z"/>
                <w:rFonts w:ascii="Times New Roman" w:eastAsia="Times New Roman" w:hAnsi="Times New Roman" w:cs="Times New Roman"/>
                <w:color w:val="000000"/>
                <w:sz w:val="18"/>
                <w:szCs w:val="18"/>
                <w:lang w:eastAsia="en-IN"/>
                <w:rPrChange w:id="1589" w:author="Neeshu Bhadauriya" w:date="2021-12-03T02:00:00Z">
                  <w:rPr>
                    <w:ins w:id="159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900.4</w:t>
            </w:r>
          </w:p>
        </w:tc>
        <w:tc>
          <w:tcPr>
            <w:tcW w:w="1465" w:type="dxa"/>
            <w:tcBorders>
              <w:top w:val="nil"/>
              <w:left w:val="nil"/>
              <w:bottom w:val="single" w:sz="4" w:space="0" w:color="auto"/>
              <w:right w:val="single" w:sz="8" w:space="0" w:color="auto"/>
            </w:tcBorders>
            <w:vAlign w:val="bottom"/>
          </w:tcPr>
          <w:p w14:paraId="22282593" w14:textId="090DDF8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3807.5</w:t>
            </w:r>
          </w:p>
        </w:tc>
        <w:tc>
          <w:tcPr>
            <w:tcW w:w="1465" w:type="dxa"/>
            <w:tcBorders>
              <w:top w:val="nil"/>
              <w:left w:val="nil"/>
              <w:bottom w:val="single" w:sz="4" w:space="0" w:color="auto"/>
              <w:right w:val="single" w:sz="8" w:space="0" w:color="auto"/>
            </w:tcBorders>
            <w:vAlign w:val="bottom"/>
          </w:tcPr>
          <w:p w14:paraId="114D949E" w14:textId="7DD7C7B8"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3426.7</w:t>
            </w:r>
          </w:p>
        </w:tc>
      </w:tr>
      <w:tr w:rsidR="00787385" w:rsidRPr="007014D5" w14:paraId="51D122DE" w14:textId="684B3BE0" w:rsidTr="0050529D">
        <w:trPr>
          <w:trHeight w:val="303"/>
          <w:ins w:id="1591"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A17C179" w14:textId="77777777" w:rsidR="00787385" w:rsidRPr="007014D5" w:rsidRDefault="00787385" w:rsidP="00787385">
            <w:pPr>
              <w:spacing w:after="0" w:line="240" w:lineRule="auto"/>
              <w:jc w:val="center"/>
              <w:rPr>
                <w:ins w:id="1592" w:author="Hardik Malhotra" w:date="2021-12-01T20:42:00Z"/>
                <w:rFonts w:ascii="Times New Roman" w:eastAsia="Times New Roman" w:hAnsi="Times New Roman" w:cs="Times New Roman"/>
                <w:color w:val="000000"/>
                <w:sz w:val="18"/>
                <w:szCs w:val="18"/>
                <w:lang w:eastAsia="en-IN"/>
                <w:rPrChange w:id="1593" w:author="Neeshu Bhadauriya" w:date="2021-12-03T02:00:00Z">
                  <w:rPr>
                    <w:ins w:id="1594" w:author="Hardik Malhotra" w:date="2021-12-01T20:42:00Z"/>
                    <w:rFonts w:ascii="Times New Roman" w:eastAsia="Times New Roman" w:hAnsi="Times New Roman" w:cs="Times New Roman"/>
                    <w:color w:val="000000"/>
                    <w:sz w:val="20"/>
                    <w:szCs w:val="20"/>
                    <w:lang w:eastAsia="en-IN"/>
                  </w:rPr>
                </w:rPrChange>
              </w:rPr>
            </w:pPr>
            <w:ins w:id="1595" w:author="Hardik Malhotra" w:date="2021-12-01T20:42:00Z">
              <w:r w:rsidRPr="007014D5">
                <w:rPr>
                  <w:rFonts w:ascii="Times New Roman" w:eastAsia="Times New Roman" w:hAnsi="Times New Roman" w:cs="Times New Roman"/>
                  <w:color w:val="000000"/>
                  <w:sz w:val="18"/>
                  <w:szCs w:val="18"/>
                  <w:lang w:eastAsia="en-IN"/>
                  <w:rPrChange w:id="1596"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1C661102" w14:textId="77777777" w:rsidR="00787385" w:rsidRPr="007014D5" w:rsidRDefault="00787385" w:rsidP="00787385">
            <w:pPr>
              <w:spacing w:after="0" w:line="240" w:lineRule="auto"/>
              <w:jc w:val="center"/>
              <w:rPr>
                <w:ins w:id="1597" w:author="Hardik Malhotra" w:date="2021-12-01T20:42:00Z"/>
                <w:rFonts w:ascii="Times New Roman" w:eastAsia="Times New Roman" w:hAnsi="Times New Roman" w:cs="Times New Roman"/>
                <w:color w:val="000000"/>
                <w:sz w:val="18"/>
                <w:szCs w:val="18"/>
                <w:lang w:eastAsia="en-IN"/>
                <w:rPrChange w:id="1598" w:author="Neeshu Bhadauriya" w:date="2021-12-03T02:00:00Z">
                  <w:rPr>
                    <w:ins w:id="1599" w:author="Hardik Malhotra" w:date="2021-12-01T20:42:00Z"/>
                    <w:rFonts w:ascii="Times New Roman" w:eastAsia="Times New Roman" w:hAnsi="Times New Roman" w:cs="Times New Roman"/>
                    <w:color w:val="000000"/>
                    <w:sz w:val="20"/>
                    <w:szCs w:val="20"/>
                    <w:lang w:eastAsia="en-IN"/>
                  </w:rPr>
                </w:rPrChange>
              </w:rPr>
            </w:pPr>
            <w:ins w:id="1600" w:author="Hardik Malhotra" w:date="2021-12-01T20:42:00Z">
              <w:r w:rsidRPr="007014D5">
                <w:rPr>
                  <w:rFonts w:ascii="Times New Roman" w:eastAsia="Times New Roman" w:hAnsi="Times New Roman" w:cs="Times New Roman"/>
                  <w:color w:val="000000"/>
                  <w:sz w:val="18"/>
                  <w:szCs w:val="18"/>
                  <w:lang w:eastAsia="en-IN"/>
                  <w:rPrChange w:id="1601" w:author="Neeshu Bhadauriya" w:date="2021-12-03T02:00:00Z">
                    <w:rPr>
                      <w:rFonts w:ascii="Times New Roman" w:eastAsia="Times New Roman" w:hAnsi="Times New Roman" w:cs="Times New Roman"/>
                      <w:color w:val="000000"/>
                      <w:sz w:val="20"/>
                      <w:szCs w:val="20"/>
                      <w:lang w:eastAsia="en-IN"/>
                    </w:rPr>
                  </w:rPrChange>
                </w:rPr>
                <w:t>January</w:t>
              </w:r>
            </w:ins>
          </w:p>
        </w:tc>
        <w:tc>
          <w:tcPr>
            <w:tcW w:w="1451" w:type="dxa"/>
            <w:tcBorders>
              <w:top w:val="nil"/>
              <w:left w:val="nil"/>
              <w:bottom w:val="single" w:sz="4" w:space="0" w:color="auto"/>
              <w:right w:val="single" w:sz="4" w:space="0" w:color="auto"/>
            </w:tcBorders>
            <w:shd w:val="clear" w:color="auto" w:fill="auto"/>
            <w:noWrap/>
            <w:vAlign w:val="center"/>
            <w:hideMark/>
          </w:tcPr>
          <w:p w14:paraId="12A7293C" w14:textId="77777777" w:rsidR="00787385" w:rsidRPr="007014D5" w:rsidRDefault="00787385" w:rsidP="00787385">
            <w:pPr>
              <w:spacing w:after="0" w:line="240" w:lineRule="auto"/>
              <w:jc w:val="center"/>
              <w:rPr>
                <w:ins w:id="1602" w:author="Hardik Malhotra" w:date="2021-12-01T20:42:00Z"/>
                <w:rFonts w:ascii="Times New Roman" w:eastAsia="Times New Roman" w:hAnsi="Times New Roman" w:cs="Times New Roman"/>
                <w:color w:val="000000"/>
                <w:sz w:val="18"/>
                <w:szCs w:val="18"/>
                <w:lang w:eastAsia="en-IN"/>
                <w:rPrChange w:id="1603" w:author="Neeshu Bhadauriya" w:date="2021-12-03T02:00:00Z">
                  <w:rPr>
                    <w:ins w:id="1604" w:author="Hardik Malhotra" w:date="2021-12-01T20:42:00Z"/>
                    <w:rFonts w:ascii="Times New Roman" w:eastAsia="Times New Roman" w:hAnsi="Times New Roman" w:cs="Times New Roman"/>
                    <w:color w:val="000000"/>
                    <w:sz w:val="20"/>
                    <w:szCs w:val="20"/>
                    <w:lang w:eastAsia="en-IN"/>
                  </w:rPr>
                </w:rPrChange>
              </w:rPr>
            </w:pPr>
            <w:ins w:id="1605" w:author="Hardik Malhotra" w:date="2021-12-01T20:42:00Z">
              <w:r w:rsidRPr="007014D5">
                <w:rPr>
                  <w:rFonts w:ascii="Times New Roman" w:eastAsia="Times New Roman" w:hAnsi="Times New Roman" w:cs="Times New Roman"/>
                  <w:color w:val="000000"/>
                  <w:sz w:val="18"/>
                  <w:szCs w:val="18"/>
                  <w:lang w:eastAsia="en-IN"/>
                  <w:rPrChange w:id="1606" w:author="Neeshu Bhadauriya" w:date="2021-12-03T02:00:00Z">
                    <w:rPr>
                      <w:rFonts w:ascii="Times New Roman" w:eastAsia="Times New Roman" w:hAnsi="Times New Roman" w:cs="Times New Roman"/>
                      <w:color w:val="000000"/>
                      <w:sz w:val="20"/>
                      <w:szCs w:val="20"/>
                      <w:lang w:eastAsia="en-IN"/>
                    </w:rPr>
                  </w:rPrChange>
                </w:rPr>
                <w:t>1602.16</w:t>
              </w:r>
            </w:ins>
          </w:p>
        </w:tc>
        <w:tc>
          <w:tcPr>
            <w:tcW w:w="1417" w:type="dxa"/>
            <w:tcBorders>
              <w:top w:val="nil"/>
              <w:left w:val="nil"/>
              <w:bottom w:val="single" w:sz="4" w:space="0" w:color="auto"/>
              <w:right w:val="single" w:sz="4" w:space="0" w:color="auto"/>
            </w:tcBorders>
            <w:shd w:val="clear" w:color="auto" w:fill="auto"/>
            <w:noWrap/>
            <w:vAlign w:val="bottom"/>
            <w:hideMark/>
          </w:tcPr>
          <w:p w14:paraId="31E59C6B" w14:textId="3C412F25" w:rsidR="00787385" w:rsidRPr="007014D5" w:rsidRDefault="00787385" w:rsidP="00787385">
            <w:pPr>
              <w:spacing w:after="0" w:line="240" w:lineRule="auto"/>
              <w:jc w:val="center"/>
              <w:rPr>
                <w:ins w:id="1607" w:author="Hardik Malhotra" w:date="2021-12-01T20:42:00Z"/>
                <w:rFonts w:ascii="Times New Roman" w:eastAsia="Times New Roman" w:hAnsi="Times New Roman" w:cs="Times New Roman"/>
                <w:color w:val="000000"/>
                <w:sz w:val="18"/>
                <w:szCs w:val="18"/>
                <w:lang w:eastAsia="en-IN"/>
                <w:rPrChange w:id="1608" w:author="Neeshu Bhadauriya" w:date="2021-12-03T02:00:00Z">
                  <w:rPr>
                    <w:ins w:id="160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1507</w:t>
            </w:r>
          </w:p>
        </w:tc>
        <w:tc>
          <w:tcPr>
            <w:tcW w:w="1418" w:type="dxa"/>
            <w:tcBorders>
              <w:top w:val="nil"/>
              <w:left w:val="nil"/>
              <w:bottom w:val="single" w:sz="4" w:space="0" w:color="auto"/>
              <w:right w:val="single" w:sz="8" w:space="0" w:color="auto"/>
            </w:tcBorders>
            <w:shd w:val="clear" w:color="auto" w:fill="auto"/>
            <w:noWrap/>
            <w:vAlign w:val="bottom"/>
            <w:hideMark/>
          </w:tcPr>
          <w:p w14:paraId="50AE827F" w14:textId="022E42D0" w:rsidR="00787385" w:rsidRPr="007014D5" w:rsidRDefault="00787385" w:rsidP="00787385">
            <w:pPr>
              <w:spacing w:after="0" w:line="240" w:lineRule="auto"/>
              <w:jc w:val="center"/>
              <w:rPr>
                <w:ins w:id="1610" w:author="Hardik Malhotra" w:date="2021-12-01T20:42:00Z"/>
                <w:rFonts w:ascii="Times New Roman" w:eastAsia="Times New Roman" w:hAnsi="Times New Roman" w:cs="Times New Roman"/>
                <w:color w:val="000000"/>
                <w:sz w:val="18"/>
                <w:szCs w:val="18"/>
                <w:lang w:eastAsia="en-IN"/>
                <w:rPrChange w:id="1611" w:author="Neeshu Bhadauriya" w:date="2021-12-03T02:00:00Z">
                  <w:rPr>
                    <w:ins w:id="161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964.2</w:t>
            </w:r>
          </w:p>
        </w:tc>
        <w:tc>
          <w:tcPr>
            <w:tcW w:w="1465" w:type="dxa"/>
            <w:tcBorders>
              <w:top w:val="nil"/>
              <w:left w:val="nil"/>
              <w:bottom w:val="single" w:sz="4" w:space="0" w:color="auto"/>
              <w:right w:val="single" w:sz="8" w:space="0" w:color="auto"/>
            </w:tcBorders>
            <w:vAlign w:val="bottom"/>
          </w:tcPr>
          <w:p w14:paraId="2F9CD8A2" w14:textId="74457D2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3981.5</w:t>
            </w:r>
          </w:p>
        </w:tc>
        <w:tc>
          <w:tcPr>
            <w:tcW w:w="1465" w:type="dxa"/>
            <w:tcBorders>
              <w:top w:val="nil"/>
              <w:left w:val="nil"/>
              <w:bottom w:val="single" w:sz="4" w:space="0" w:color="auto"/>
              <w:right w:val="single" w:sz="8" w:space="0" w:color="auto"/>
            </w:tcBorders>
            <w:vAlign w:val="bottom"/>
          </w:tcPr>
          <w:p w14:paraId="2944EF58" w14:textId="5A15DAE6"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3663.0</w:t>
            </w:r>
          </w:p>
        </w:tc>
      </w:tr>
      <w:tr w:rsidR="00787385" w:rsidRPr="007014D5" w14:paraId="0C50F1E0" w14:textId="549EDD2E" w:rsidTr="0050529D">
        <w:trPr>
          <w:trHeight w:val="303"/>
          <w:ins w:id="161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F338B98" w14:textId="77777777" w:rsidR="00787385" w:rsidRPr="007014D5" w:rsidRDefault="00787385" w:rsidP="00787385">
            <w:pPr>
              <w:spacing w:after="0" w:line="240" w:lineRule="auto"/>
              <w:jc w:val="center"/>
              <w:rPr>
                <w:ins w:id="1614" w:author="Hardik Malhotra" w:date="2021-12-01T20:42:00Z"/>
                <w:rFonts w:ascii="Times New Roman" w:eastAsia="Times New Roman" w:hAnsi="Times New Roman" w:cs="Times New Roman"/>
                <w:color w:val="000000"/>
                <w:sz w:val="18"/>
                <w:szCs w:val="18"/>
                <w:lang w:eastAsia="en-IN"/>
                <w:rPrChange w:id="1615" w:author="Neeshu Bhadauriya" w:date="2021-12-03T02:00:00Z">
                  <w:rPr>
                    <w:ins w:id="1616" w:author="Hardik Malhotra" w:date="2021-12-01T20:42:00Z"/>
                    <w:rFonts w:ascii="Times New Roman" w:eastAsia="Times New Roman" w:hAnsi="Times New Roman" w:cs="Times New Roman"/>
                    <w:color w:val="000000"/>
                    <w:sz w:val="20"/>
                    <w:szCs w:val="20"/>
                    <w:lang w:eastAsia="en-IN"/>
                  </w:rPr>
                </w:rPrChange>
              </w:rPr>
            </w:pPr>
            <w:ins w:id="1617" w:author="Hardik Malhotra" w:date="2021-12-01T20:42:00Z">
              <w:r w:rsidRPr="007014D5">
                <w:rPr>
                  <w:rFonts w:ascii="Times New Roman" w:eastAsia="Times New Roman" w:hAnsi="Times New Roman" w:cs="Times New Roman"/>
                  <w:color w:val="000000"/>
                  <w:sz w:val="18"/>
                  <w:szCs w:val="18"/>
                  <w:lang w:eastAsia="en-IN"/>
                  <w:rPrChange w:id="1618"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577F241A" w14:textId="77777777" w:rsidR="00787385" w:rsidRPr="007014D5" w:rsidRDefault="00787385" w:rsidP="00787385">
            <w:pPr>
              <w:spacing w:after="0" w:line="240" w:lineRule="auto"/>
              <w:jc w:val="center"/>
              <w:rPr>
                <w:ins w:id="1619" w:author="Hardik Malhotra" w:date="2021-12-01T20:42:00Z"/>
                <w:rFonts w:ascii="Times New Roman" w:eastAsia="Times New Roman" w:hAnsi="Times New Roman" w:cs="Times New Roman"/>
                <w:color w:val="000000"/>
                <w:sz w:val="18"/>
                <w:szCs w:val="18"/>
                <w:lang w:eastAsia="en-IN"/>
                <w:rPrChange w:id="1620" w:author="Neeshu Bhadauriya" w:date="2021-12-03T02:00:00Z">
                  <w:rPr>
                    <w:ins w:id="1621" w:author="Hardik Malhotra" w:date="2021-12-01T20:42:00Z"/>
                    <w:rFonts w:ascii="Times New Roman" w:eastAsia="Times New Roman" w:hAnsi="Times New Roman" w:cs="Times New Roman"/>
                    <w:color w:val="000000"/>
                    <w:sz w:val="20"/>
                    <w:szCs w:val="20"/>
                    <w:lang w:eastAsia="en-IN"/>
                  </w:rPr>
                </w:rPrChange>
              </w:rPr>
            </w:pPr>
            <w:ins w:id="1622" w:author="Hardik Malhotra" w:date="2021-12-01T20:42:00Z">
              <w:r w:rsidRPr="007014D5">
                <w:rPr>
                  <w:rFonts w:ascii="Times New Roman" w:eastAsia="Times New Roman" w:hAnsi="Times New Roman" w:cs="Times New Roman"/>
                  <w:color w:val="000000"/>
                  <w:sz w:val="18"/>
                  <w:szCs w:val="18"/>
                  <w:lang w:eastAsia="en-IN"/>
                  <w:rPrChange w:id="1623" w:author="Neeshu Bhadauriya" w:date="2021-12-03T02:00:00Z">
                    <w:rPr>
                      <w:rFonts w:ascii="Times New Roman" w:eastAsia="Times New Roman" w:hAnsi="Times New Roman" w:cs="Times New Roman"/>
                      <w:color w:val="000000"/>
                      <w:sz w:val="20"/>
                      <w:szCs w:val="20"/>
                      <w:lang w:eastAsia="en-IN"/>
                    </w:rPr>
                  </w:rPrChange>
                </w:rPr>
                <w:t>February</w:t>
              </w:r>
            </w:ins>
          </w:p>
        </w:tc>
        <w:tc>
          <w:tcPr>
            <w:tcW w:w="1451" w:type="dxa"/>
            <w:tcBorders>
              <w:top w:val="nil"/>
              <w:left w:val="nil"/>
              <w:bottom w:val="single" w:sz="4" w:space="0" w:color="auto"/>
              <w:right w:val="single" w:sz="4" w:space="0" w:color="auto"/>
            </w:tcBorders>
            <w:shd w:val="clear" w:color="auto" w:fill="auto"/>
            <w:noWrap/>
            <w:vAlign w:val="center"/>
            <w:hideMark/>
          </w:tcPr>
          <w:p w14:paraId="4398EA23" w14:textId="77777777" w:rsidR="00787385" w:rsidRPr="007014D5" w:rsidRDefault="00787385" w:rsidP="00787385">
            <w:pPr>
              <w:spacing w:after="0" w:line="240" w:lineRule="auto"/>
              <w:jc w:val="center"/>
              <w:rPr>
                <w:ins w:id="1624" w:author="Hardik Malhotra" w:date="2021-12-01T20:42:00Z"/>
                <w:rFonts w:ascii="Times New Roman" w:eastAsia="Times New Roman" w:hAnsi="Times New Roman" w:cs="Times New Roman"/>
                <w:color w:val="000000"/>
                <w:sz w:val="18"/>
                <w:szCs w:val="18"/>
                <w:lang w:eastAsia="en-IN"/>
                <w:rPrChange w:id="1625" w:author="Neeshu Bhadauriya" w:date="2021-12-03T02:00:00Z">
                  <w:rPr>
                    <w:ins w:id="1626" w:author="Hardik Malhotra" w:date="2021-12-01T20:42:00Z"/>
                    <w:rFonts w:ascii="Times New Roman" w:eastAsia="Times New Roman" w:hAnsi="Times New Roman" w:cs="Times New Roman"/>
                    <w:color w:val="000000"/>
                    <w:sz w:val="20"/>
                    <w:szCs w:val="20"/>
                    <w:lang w:eastAsia="en-IN"/>
                  </w:rPr>
                </w:rPrChange>
              </w:rPr>
            </w:pPr>
            <w:ins w:id="1627" w:author="Hardik Malhotra" w:date="2021-12-01T20:42:00Z">
              <w:r w:rsidRPr="007014D5">
                <w:rPr>
                  <w:rFonts w:ascii="Times New Roman" w:eastAsia="Times New Roman" w:hAnsi="Times New Roman" w:cs="Times New Roman"/>
                  <w:color w:val="000000"/>
                  <w:sz w:val="18"/>
                  <w:szCs w:val="18"/>
                  <w:lang w:eastAsia="en-IN"/>
                  <w:rPrChange w:id="1628" w:author="Neeshu Bhadauriya" w:date="2021-12-03T02:00:00Z">
                    <w:rPr>
                      <w:rFonts w:ascii="Times New Roman" w:eastAsia="Times New Roman" w:hAnsi="Times New Roman" w:cs="Times New Roman"/>
                      <w:color w:val="000000"/>
                      <w:sz w:val="20"/>
                      <w:szCs w:val="20"/>
                      <w:lang w:eastAsia="en-IN"/>
                    </w:rPr>
                  </w:rPrChange>
                </w:rPr>
                <w:t>1874.93</w:t>
              </w:r>
            </w:ins>
          </w:p>
        </w:tc>
        <w:tc>
          <w:tcPr>
            <w:tcW w:w="1417" w:type="dxa"/>
            <w:tcBorders>
              <w:top w:val="nil"/>
              <w:left w:val="nil"/>
              <w:bottom w:val="single" w:sz="4" w:space="0" w:color="auto"/>
              <w:right w:val="single" w:sz="4" w:space="0" w:color="auto"/>
            </w:tcBorders>
            <w:shd w:val="clear" w:color="auto" w:fill="auto"/>
            <w:noWrap/>
            <w:vAlign w:val="bottom"/>
            <w:hideMark/>
          </w:tcPr>
          <w:p w14:paraId="5C5B21BF" w14:textId="2AD63D24" w:rsidR="00787385" w:rsidRPr="007014D5" w:rsidRDefault="00787385" w:rsidP="00787385">
            <w:pPr>
              <w:spacing w:after="0" w:line="240" w:lineRule="auto"/>
              <w:jc w:val="center"/>
              <w:rPr>
                <w:ins w:id="1629" w:author="Hardik Malhotra" w:date="2021-12-01T20:42:00Z"/>
                <w:rFonts w:ascii="Times New Roman" w:eastAsia="Times New Roman" w:hAnsi="Times New Roman" w:cs="Times New Roman"/>
                <w:color w:val="000000"/>
                <w:sz w:val="18"/>
                <w:szCs w:val="18"/>
                <w:lang w:eastAsia="en-IN"/>
                <w:rPrChange w:id="1630" w:author="Neeshu Bhadauriya" w:date="2021-12-03T02:00:00Z">
                  <w:rPr>
                    <w:ins w:id="163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1540</w:t>
            </w:r>
          </w:p>
        </w:tc>
        <w:tc>
          <w:tcPr>
            <w:tcW w:w="1418" w:type="dxa"/>
            <w:tcBorders>
              <w:top w:val="nil"/>
              <w:left w:val="nil"/>
              <w:bottom w:val="single" w:sz="4" w:space="0" w:color="auto"/>
              <w:right w:val="single" w:sz="8" w:space="0" w:color="auto"/>
            </w:tcBorders>
            <w:shd w:val="clear" w:color="auto" w:fill="auto"/>
            <w:noWrap/>
            <w:vAlign w:val="bottom"/>
            <w:hideMark/>
          </w:tcPr>
          <w:p w14:paraId="2F2A7ED8" w14:textId="159A838A" w:rsidR="00787385" w:rsidRPr="007014D5" w:rsidRDefault="00787385" w:rsidP="00787385">
            <w:pPr>
              <w:spacing w:after="0" w:line="240" w:lineRule="auto"/>
              <w:jc w:val="center"/>
              <w:rPr>
                <w:ins w:id="1632" w:author="Hardik Malhotra" w:date="2021-12-01T20:42:00Z"/>
                <w:rFonts w:ascii="Times New Roman" w:eastAsia="Times New Roman" w:hAnsi="Times New Roman" w:cs="Times New Roman"/>
                <w:color w:val="000000"/>
                <w:sz w:val="18"/>
                <w:szCs w:val="18"/>
                <w:lang w:eastAsia="en-IN"/>
                <w:rPrChange w:id="1633" w:author="Neeshu Bhadauriya" w:date="2021-12-03T02:00:00Z">
                  <w:rPr>
                    <w:ins w:id="163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1262.3</w:t>
            </w:r>
          </w:p>
        </w:tc>
        <w:tc>
          <w:tcPr>
            <w:tcW w:w="1465" w:type="dxa"/>
            <w:tcBorders>
              <w:top w:val="nil"/>
              <w:left w:val="nil"/>
              <w:bottom w:val="single" w:sz="4" w:space="0" w:color="auto"/>
              <w:right w:val="single" w:sz="8" w:space="0" w:color="auto"/>
            </w:tcBorders>
            <w:vAlign w:val="bottom"/>
          </w:tcPr>
          <w:p w14:paraId="4F5517BB" w14:textId="28E05BED"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4231.7</w:t>
            </w:r>
          </w:p>
        </w:tc>
        <w:tc>
          <w:tcPr>
            <w:tcW w:w="1465" w:type="dxa"/>
            <w:tcBorders>
              <w:top w:val="nil"/>
              <w:left w:val="nil"/>
              <w:bottom w:val="single" w:sz="4" w:space="0" w:color="auto"/>
              <w:right w:val="single" w:sz="8" w:space="0" w:color="auto"/>
            </w:tcBorders>
            <w:vAlign w:val="bottom"/>
          </w:tcPr>
          <w:p w14:paraId="6D982239" w14:textId="137B898A"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3723.9</w:t>
            </w:r>
          </w:p>
        </w:tc>
      </w:tr>
      <w:tr w:rsidR="00787385" w:rsidRPr="007014D5" w14:paraId="71F27451" w14:textId="0065CFDC" w:rsidTr="0050529D">
        <w:trPr>
          <w:trHeight w:val="303"/>
          <w:ins w:id="163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85BC3D8" w14:textId="77777777" w:rsidR="00787385" w:rsidRPr="007014D5" w:rsidRDefault="00787385" w:rsidP="00787385">
            <w:pPr>
              <w:spacing w:after="0" w:line="240" w:lineRule="auto"/>
              <w:jc w:val="center"/>
              <w:rPr>
                <w:ins w:id="1636" w:author="Hardik Malhotra" w:date="2021-12-01T20:42:00Z"/>
                <w:rFonts w:ascii="Times New Roman" w:eastAsia="Times New Roman" w:hAnsi="Times New Roman" w:cs="Times New Roman"/>
                <w:color w:val="000000"/>
                <w:sz w:val="18"/>
                <w:szCs w:val="18"/>
                <w:lang w:eastAsia="en-IN"/>
                <w:rPrChange w:id="1637" w:author="Neeshu Bhadauriya" w:date="2021-12-03T02:00:00Z">
                  <w:rPr>
                    <w:ins w:id="1638" w:author="Hardik Malhotra" w:date="2021-12-01T20:42:00Z"/>
                    <w:rFonts w:ascii="Times New Roman" w:eastAsia="Times New Roman" w:hAnsi="Times New Roman" w:cs="Times New Roman"/>
                    <w:color w:val="000000"/>
                    <w:sz w:val="20"/>
                    <w:szCs w:val="20"/>
                    <w:lang w:eastAsia="en-IN"/>
                  </w:rPr>
                </w:rPrChange>
              </w:rPr>
            </w:pPr>
            <w:ins w:id="1639" w:author="Hardik Malhotra" w:date="2021-12-01T20:42:00Z">
              <w:r w:rsidRPr="007014D5">
                <w:rPr>
                  <w:rFonts w:ascii="Times New Roman" w:eastAsia="Times New Roman" w:hAnsi="Times New Roman" w:cs="Times New Roman"/>
                  <w:color w:val="000000"/>
                  <w:sz w:val="18"/>
                  <w:szCs w:val="18"/>
                  <w:lang w:eastAsia="en-IN"/>
                  <w:rPrChange w:id="1640"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1374E20E" w14:textId="77777777" w:rsidR="00787385" w:rsidRPr="007014D5" w:rsidRDefault="00787385" w:rsidP="00787385">
            <w:pPr>
              <w:spacing w:after="0" w:line="240" w:lineRule="auto"/>
              <w:jc w:val="center"/>
              <w:rPr>
                <w:ins w:id="1641" w:author="Hardik Malhotra" w:date="2021-12-01T20:42:00Z"/>
                <w:rFonts w:ascii="Times New Roman" w:eastAsia="Times New Roman" w:hAnsi="Times New Roman" w:cs="Times New Roman"/>
                <w:color w:val="000000"/>
                <w:sz w:val="18"/>
                <w:szCs w:val="18"/>
                <w:lang w:eastAsia="en-IN"/>
                <w:rPrChange w:id="1642" w:author="Neeshu Bhadauriya" w:date="2021-12-03T02:00:00Z">
                  <w:rPr>
                    <w:ins w:id="1643" w:author="Hardik Malhotra" w:date="2021-12-01T20:42:00Z"/>
                    <w:rFonts w:ascii="Times New Roman" w:eastAsia="Times New Roman" w:hAnsi="Times New Roman" w:cs="Times New Roman"/>
                    <w:color w:val="000000"/>
                    <w:sz w:val="20"/>
                    <w:szCs w:val="20"/>
                    <w:lang w:eastAsia="en-IN"/>
                  </w:rPr>
                </w:rPrChange>
              </w:rPr>
            </w:pPr>
            <w:ins w:id="1644" w:author="Hardik Malhotra" w:date="2021-12-01T20:42:00Z">
              <w:r w:rsidRPr="007014D5">
                <w:rPr>
                  <w:rFonts w:ascii="Times New Roman" w:eastAsia="Times New Roman" w:hAnsi="Times New Roman" w:cs="Times New Roman"/>
                  <w:color w:val="000000"/>
                  <w:sz w:val="18"/>
                  <w:szCs w:val="18"/>
                  <w:lang w:eastAsia="en-IN"/>
                  <w:rPrChange w:id="1645" w:author="Neeshu Bhadauriya" w:date="2021-12-03T02:00:00Z">
                    <w:rPr>
                      <w:rFonts w:ascii="Times New Roman" w:eastAsia="Times New Roman" w:hAnsi="Times New Roman" w:cs="Times New Roman"/>
                      <w:color w:val="000000"/>
                      <w:sz w:val="20"/>
                      <w:szCs w:val="20"/>
                      <w:lang w:eastAsia="en-IN"/>
                    </w:rPr>
                  </w:rPrChange>
                </w:rPr>
                <w:t>March</w:t>
              </w:r>
            </w:ins>
          </w:p>
        </w:tc>
        <w:tc>
          <w:tcPr>
            <w:tcW w:w="1451" w:type="dxa"/>
            <w:tcBorders>
              <w:top w:val="nil"/>
              <w:left w:val="nil"/>
              <w:bottom w:val="single" w:sz="4" w:space="0" w:color="auto"/>
              <w:right w:val="single" w:sz="4" w:space="0" w:color="auto"/>
            </w:tcBorders>
            <w:shd w:val="clear" w:color="auto" w:fill="auto"/>
            <w:noWrap/>
            <w:vAlign w:val="center"/>
            <w:hideMark/>
          </w:tcPr>
          <w:p w14:paraId="0610E97D" w14:textId="77777777" w:rsidR="00787385" w:rsidRPr="007014D5" w:rsidRDefault="00787385" w:rsidP="00787385">
            <w:pPr>
              <w:spacing w:after="0" w:line="240" w:lineRule="auto"/>
              <w:jc w:val="center"/>
              <w:rPr>
                <w:ins w:id="1646" w:author="Hardik Malhotra" w:date="2021-12-01T20:42:00Z"/>
                <w:rFonts w:ascii="Times New Roman" w:eastAsia="Times New Roman" w:hAnsi="Times New Roman" w:cs="Times New Roman"/>
                <w:color w:val="000000"/>
                <w:sz w:val="18"/>
                <w:szCs w:val="18"/>
                <w:lang w:eastAsia="en-IN"/>
                <w:rPrChange w:id="1647" w:author="Neeshu Bhadauriya" w:date="2021-12-03T02:00:00Z">
                  <w:rPr>
                    <w:ins w:id="1648" w:author="Hardik Malhotra" w:date="2021-12-01T20:42:00Z"/>
                    <w:rFonts w:ascii="Times New Roman" w:eastAsia="Times New Roman" w:hAnsi="Times New Roman" w:cs="Times New Roman"/>
                    <w:color w:val="000000"/>
                    <w:sz w:val="20"/>
                    <w:szCs w:val="20"/>
                    <w:lang w:eastAsia="en-IN"/>
                  </w:rPr>
                </w:rPrChange>
              </w:rPr>
            </w:pPr>
            <w:ins w:id="1649" w:author="Hardik Malhotra" w:date="2021-12-01T20:42:00Z">
              <w:r w:rsidRPr="007014D5">
                <w:rPr>
                  <w:rFonts w:ascii="Times New Roman" w:eastAsia="Times New Roman" w:hAnsi="Times New Roman" w:cs="Times New Roman"/>
                  <w:color w:val="000000"/>
                  <w:sz w:val="18"/>
                  <w:szCs w:val="18"/>
                  <w:lang w:eastAsia="en-IN"/>
                  <w:rPrChange w:id="1650" w:author="Neeshu Bhadauriya" w:date="2021-12-03T02:00:00Z">
                    <w:rPr>
                      <w:rFonts w:ascii="Times New Roman" w:eastAsia="Times New Roman" w:hAnsi="Times New Roman" w:cs="Times New Roman"/>
                      <w:color w:val="000000"/>
                      <w:sz w:val="20"/>
                      <w:szCs w:val="20"/>
                      <w:lang w:eastAsia="en-IN"/>
                    </w:rPr>
                  </w:rPrChange>
                </w:rPr>
                <w:t>2240.72</w:t>
              </w:r>
            </w:ins>
          </w:p>
        </w:tc>
        <w:tc>
          <w:tcPr>
            <w:tcW w:w="1417" w:type="dxa"/>
            <w:tcBorders>
              <w:top w:val="nil"/>
              <w:left w:val="nil"/>
              <w:bottom w:val="single" w:sz="4" w:space="0" w:color="auto"/>
              <w:right w:val="single" w:sz="4" w:space="0" w:color="auto"/>
            </w:tcBorders>
            <w:shd w:val="clear" w:color="auto" w:fill="auto"/>
            <w:noWrap/>
            <w:vAlign w:val="bottom"/>
            <w:hideMark/>
          </w:tcPr>
          <w:p w14:paraId="51DA0EF1" w14:textId="74AB4668" w:rsidR="00787385" w:rsidRPr="007014D5" w:rsidRDefault="00787385" w:rsidP="00787385">
            <w:pPr>
              <w:spacing w:after="0" w:line="240" w:lineRule="auto"/>
              <w:jc w:val="center"/>
              <w:rPr>
                <w:ins w:id="1651" w:author="Hardik Malhotra" w:date="2021-12-01T20:42:00Z"/>
                <w:rFonts w:ascii="Times New Roman" w:eastAsia="Times New Roman" w:hAnsi="Times New Roman" w:cs="Times New Roman"/>
                <w:color w:val="000000"/>
                <w:sz w:val="18"/>
                <w:szCs w:val="18"/>
                <w:lang w:eastAsia="en-IN"/>
                <w:rPrChange w:id="1652" w:author="Neeshu Bhadauriya" w:date="2021-12-03T02:00:00Z">
                  <w:rPr>
                    <w:ins w:id="165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1699</w:t>
            </w:r>
          </w:p>
        </w:tc>
        <w:tc>
          <w:tcPr>
            <w:tcW w:w="1418" w:type="dxa"/>
            <w:tcBorders>
              <w:top w:val="nil"/>
              <w:left w:val="nil"/>
              <w:bottom w:val="single" w:sz="4" w:space="0" w:color="auto"/>
              <w:right w:val="single" w:sz="8" w:space="0" w:color="auto"/>
            </w:tcBorders>
            <w:shd w:val="clear" w:color="auto" w:fill="auto"/>
            <w:noWrap/>
            <w:vAlign w:val="bottom"/>
            <w:hideMark/>
          </w:tcPr>
          <w:p w14:paraId="357C05AC" w14:textId="2FEBF345" w:rsidR="00787385" w:rsidRPr="007014D5" w:rsidRDefault="00787385" w:rsidP="00787385">
            <w:pPr>
              <w:spacing w:after="0" w:line="240" w:lineRule="auto"/>
              <w:jc w:val="center"/>
              <w:rPr>
                <w:ins w:id="1654" w:author="Hardik Malhotra" w:date="2021-12-01T20:42:00Z"/>
                <w:rFonts w:ascii="Times New Roman" w:eastAsia="Times New Roman" w:hAnsi="Times New Roman" w:cs="Times New Roman"/>
                <w:color w:val="000000"/>
                <w:sz w:val="18"/>
                <w:szCs w:val="18"/>
                <w:lang w:eastAsia="en-IN"/>
                <w:rPrChange w:id="1655" w:author="Neeshu Bhadauriya" w:date="2021-12-03T02:00:00Z">
                  <w:rPr>
                    <w:ins w:id="165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1430.8</w:t>
            </w:r>
          </w:p>
        </w:tc>
        <w:tc>
          <w:tcPr>
            <w:tcW w:w="1465" w:type="dxa"/>
            <w:tcBorders>
              <w:top w:val="nil"/>
              <w:left w:val="nil"/>
              <w:bottom w:val="single" w:sz="4" w:space="0" w:color="auto"/>
              <w:right w:val="single" w:sz="8" w:space="0" w:color="auto"/>
            </w:tcBorders>
            <w:vAlign w:val="bottom"/>
          </w:tcPr>
          <w:p w14:paraId="5165B2E4" w14:textId="423363A5"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4395.3</w:t>
            </w:r>
          </w:p>
        </w:tc>
        <w:tc>
          <w:tcPr>
            <w:tcW w:w="1465" w:type="dxa"/>
            <w:tcBorders>
              <w:top w:val="nil"/>
              <w:left w:val="nil"/>
              <w:bottom w:val="single" w:sz="4" w:space="0" w:color="auto"/>
              <w:right w:val="single" w:sz="8" w:space="0" w:color="auto"/>
            </w:tcBorders>
            <w:vAlign w:val="bottom"/>
          </w:tcPr>
          <w:p w14:paraId="5CE3D4CE" w14:textId="055840C3"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4052.5</w:t>
            </w:r>
          </w:p>
        </w:tc>
      </w:tr>
      <w:tr w:rsidR="00787385" w:rsidRPr="007014D5" w14:paraId="187E8E79" w14:textId="2B67D149" w:rsidTr="0050529D">
        <w:trPr>
          <w:trHeight w:val="303"/>
          <w:ins w:id="165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D6549A6" w14:textId="77777777" w:rsidR="00787385" w:rsidRPr="007014D5" w:rsidRDefault="00787385" w:rsidP="00787385">
            <w:pPr>
              <w:spacing w:after="0" w:line="240" w:lineRule="auto"/>
              <w:jc w:val="center"/>
              <w:rPr>
                <w:ins w:id="1658" w:author="Hardik Malhotra" w:date="2021-12-01T20:42:00Z"/>
                <w:rFonts w:ascii="Times New Roman" w:eastAsia="Times New Roman" w:hAnsi="Times New Roman" w:cs="Times New Roman"/>
                <w:color w:val="000000"/>
                <w:sz w:val="18"/>
                <w:szCs w:val="18"/>
                <w:lang w:eastAsia="en-IN"/>
                <w:rPrChange w:id="1659" w:author="Neeshu Bhadauriya" w:date="2021-12-03T02:00:00Z">
                  <w:rPr>
                    <w:ins w:id="1660" w:author="Hardik Malhotra" w:date="2021-12-01T20:42:00Z"/>
                    <w:rFonts w:ascii="Times New Roman" w:eastAsia="Times New Roman" w:hAnsi="Times New Roman" w:cs="Times New Roman"/>
                    <w:color w:val="000000"/>
                    <w:sz w:val="20"/>
                    <w:szCs w:val="20"/>
                    <w:lang w:eastAsia="en-IN"/>
                  </w:rPr>
                </w:rPrChange>
              </w:rPr>
            </w:pPr>
            <w:ins w:id="1661" w:author="Hardik Malhotra" w:date="2021-12-01T20:42:00Z">
              <w:r w:rsidRPr="007014D5">
                <w:rPr>
                  <w:rFonts w:ascii="Times New Roman" w:eastAsia="Times New Roman" w:hAnsi="Times New Roman" w:cs="Times New Roman"/>
                  <w:color w:val="000000"/>
                  <w:sz w:val="18"/>
                  <w:szCs w:val="18"/>
                  <w:lang w:eastAsia="en-IN"/>
                  <w:rPrChange w:id="1662"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31C759D2" w14:textId="77777777" w:rsidR="00787385" w:rsidRPr="007014D5" w:rsidRDefault="00787385" w:rsidP="00787385">
            <w:pPr>
              <w:spacing w:after="0" w:line="240" w:lineRule="auto"/>
              <w:jc w:val="center"/>
              <w:rPr>
                <w:ins w:id="1663" w:author="Hardik Malhotra" w:date="2021-12-01T20:42:00Z"/>
                <w:rFonts w:ascii="Times New Roman" w:eastAsia="Times New Roman" w:hAnsi="Times New Roman" w:cs="Times New Roman"/>
                <w:color w:val="000000"/>
                <w:sz w:val="18"/>
                <w:szCs w:val="18"/>
                <w:lang w:eastAsia="en-IN"/>
                <w:rPrChange w:id="1664" w:author="Neeshu Bhadauriya" w:date="2021-12-03T02:00:00Z">
                  <w:rPr>
                    <w:ins w:id="1665" w:author="Hardik Malhotra" w:date="2021-12-01T20:42:00Z"/>
                    <w:rFonts w:ascii="Times New Roman" w:eastAsia="Times New Roman" w:hAnsi="Times New Roman" w:cs="Times New Roman"/>
                    <w:color w:val="000000"/>
                    <w:sz w:val="20"/>
                    <w:szCs w:val="20"/>
                    <w:lang w:eastAsia="en-IN"/>
                  </w:rPr>
                </w:rPrChange>
              </w:rPr>
            </w:pPr>
            <w:ins w:id="1666" w:author="Hardik Malhotra" w:date="2021-12-01T20:42:00Z">
              <w:r w:rsidRPr="007014D5">
                <w:rPr>
                  <w:rFonts w:ascii="Times New Roman" w:eastAsia="Times New Roman" w:hAnsi="Times New Roman" w:cs="Times New Roman"/>
                  <w:color w:val="000000"/>
                  <w:sz w:val="18"/>
                  <w:szCs w:val="18"/>
                  <w:lang w:eastAsia="en-IN"/>
                  <w:rPrChange w:id="1667" w:author="Neeshu Bhadauriya" w:date="2021-12-03T02:00:00Z">
                    <w:rPr>
                      <w:rFonts w:ascii="Times New Roman" w:eastAsia="Times New Roman" w:hAnsi="Times New Roman" w:cs="Times New Roman"/>
                      <w:color w:val="000000"/>
                      <w:sz w:val="20"/>
                      <w:szCs w:val="20"/>
                      <w:lang w:eastAsia="en-IN"/>
                    </w:rPr>
                  </w:rPrChange>
                </w:rPr>
                <w:t>April</w:t>
              </w:r>
            </w:ins>
          </w:p>
        </w:tc>
        <w:tc>
          <w:tcPr>
            <w:tcW w:w="1451" w:type="dxa"/>
            <w:tcBorders>
              <w:top w:val="nil"/>
              <w:left w:val="nil"/>
              <w:bottom w:val="single" w:sz="4" w:space="0" w:color="auto"/>
              <w:right w:val="single" w:sz="4" w:space="0" w:color="auto"/>
            </w:tcBorders>
            <w:shd w:val="clear" w:color="auto" w:fill="auto"/>
            <w:noWrap/>
            <w:vAlign w:val="center"/>
            <w:hideMark/>
          </w:tcPr>
          <w:p w14:paraId="47CD9226" w14:textId="77777777" w:rsidR="00787385" w:rsidRPr="007014D5" w:rsidRDefault="00787385" w:rsidP="00787385">
            <w:pPr>
              <w:spacing w:after="0" w:line="240" w:lineRule="auto"/>
              <w:jc w:val="center"/>
              <w:rPr>
                <w:ins w:id="1668" w:author="Hardik Malhotra" w:date="2021-12-01T20:42:00Z"/>
                <w:rFonts w:ascii="Times New Roman" w:eastAsia="Times New Roman" w:hAnsi="Times New Roman" w:cs="Times New Roman"/>
                <w:color w:val="000000"/>
                <w:sz w:val="18"/>
                <w:szCs w:val="18"/>
                <w:lang w:eastAsia="en-IN"/>
                <w:rPrChange w:id="1669" w:author="Neeshu Bhadauriya" w:date="2021-12-03T02:00:00Z">
                  <w:rPr>
                    <w:ins w:id="1670" w:author="Hardik Malhotra" w:date="2021-12-01T20:42:00Z"/>
                    <w:rFonts w:ascii="Times New Roman" w:eastAsia="Times New Roman" w:hAnsi="Times New Roman" w:cs="Times New Roman"/>
                    <w:color w:val="000000"/>
                    <w:sz w:val="20"/>
                    <w:szCs w:val="20"/>
                    <w:lang w:eastAsia="en-IN"/>
                  </w:rPr>
                </w:rPrChange>
              </w:rPr>
            </w:pPr>
            <w:ins w:id="1671" w:author="Hardik Malhotra" w:date="2021-12-01T20:42:00Z">
              <w:r w:rsidRPr="007014D5">
                <w:rPr>
                  <w:rFonts w:ascii="Times New Roman" w:eastAsia="Times New Roman" w:hAnsi="Times New Roman" w:cs="Times New Roman"/>
                  <w:color w:val="000000"/>
                  <w:sz w:val="18"/>
                  <w:szCs w:val="18"/>
                  <w:lang w:eastAsia="en-IN"/>
                  <w:rPrChange w:id="1672" w:author="Neeshu Bhadauriya" w:date="2021-12-03T02:00:00Z">
                    <w:rPr>
                      <w:rFonts w:ascii="Times New Roman" w:eastAsia="Times New Roman" w:hAnsi="Times New Roman" w:cs="Times New Roman"/>
                      <w:color w:val="000000"/>
                      <w:sz w:val="20"/>
                      <w:szCs w:val="20"/>
                      <w:lang w:eastAsia="en-IN"/>
                    </w:rPr>
                  </w:rPrChange>
                </w:rPr>
                <w:t>2446.89</w:t>
              </w:r>
            </w:ins>
          </w:p>
        </w:tc>
        <w:tc>
          <w:tcPr>
            <w:tcW w:w="1417" w:type="dxa"/>
            <w:tcBorders>
              <w:top w:val="nil"/>
              <w:left w:val="nil"/>
              <w:bottom w:val="single" w:sz="4" w:space="0" w:color="auto"/>
              <w:right w:val="single" w:sz="4" w:space="0" w:color="auto"/>
            </w:tcBorders>
            <w:shd w:val="clear" w:color="auto" w:fill="auto"/>
            <w:noWrap/>
            <w:vAlign w:val="bottom"/>
            <w:hideMark/>
          </w:tcPr>
          <w:p w14:paraId="346C92DF" w14:textId="757F5E78" w:rsidR="00787385" w:rsidRPr="007014D5" w:rsidRDefault="00787385" w:rsidP="00787385">
            <w:pPr>
              <w:spacing w:after="0" w:line="240" w:lineRule="auto"/>
              <w:jc w:val="center"/>
              <w:rPr>
                <w:ins w:id="1673" w:author="Hardik Malhotra" w:date="2021-12-01T20:42:00Z"/>
                <w:rFonts w:ascii="Times New Roman" w:eastAsia="Times New Roman" w:hAnsi="Times New Roman" w:cs="Times New Roman"/>
                <w:color w:val="000000"/>
                <w:sz w:val="18"/>
                <w:szCs w:val="18"/>
                <w:lang w:eastAsia="en-IN"/>
                <w:rPrChange w:id="1674" w:author="Neeshu Bhadauriya" w:date="2021-12-03T02:00:00Z">
                  <w:rPr>
                    <w:ins w:id="167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1707</w:t>
            </w:r>
          </w:p>
        </w:tc>
        <w:tc>
          <w:tcPr>
            <w:tcW w:w="1418" w:type="dxa"/>
            <w:tcBorders>
              <w:top w:val="nil"/>
              <w:left w:val="nil"/>
              <w:bottom w:val="single" w:sz="4" w:space="0" w:color="auto"/>
              <w:right w:val="single" w:sz="8" w:space="0" w:color="auto"/>
            </w:tcBorders>
            <w:shd w:val="clear" w:color="auto" w:fill="auto"/>
            <w:noWrap/>
            <w:vAlign w:val="bottom"/>
            <w:hideMark/>
          </w:tcPr>
          <w:p w14:paraId="444B5166" w14:textId="7FF258A7" w:rsidR="00787385" w:rsidRPr="007014D5" w:rsidRDefault="00787385" w:rsidP="00787385">
            <w:pPr>
              <w:spacing w:after="0" w:line="240" w:lineRule="auto"/>
              <w:jc w:val="center"/>
              <w:rPr>
                <w:ins w:id="1676" w:author="Hardik Malhotra" w:date="2021-12-01T20:42:00Z"/>
                <w:rFonts w:ascii="Times New Roman" w:eastAsia="Times New Roman" w:hAnsi="Times New Roman" w:cs="Times New Roman"/>
                <w:color w:val="000000"/>
                <w:sz w:val="18"/>
                <w:szCs w:val="18"/>
                <w:lang w:eastAsia="en-IN"/>
                <w:rPrChange w:id="1677" w:author="Neeshu Bhadauriya" w:date="2021-12-03T02:00:00Z">
                  <w:rPr>
                    <w:ins w:id="167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1239.2</w:t>
            </w:r>
          </w:p>
        </w:tc>
        <w:tc>
          <w:tcPr>
            <w:tcW w:w="1465" w:type="dxa"/>
            <w:tcBorders>
              <w:top w:val="nil"/>
              <w:left w:val="nil"/>
              <w:bottom w:val="single" w:sz="4" w:space="0" w:color="auto"/>
              <w:right w:val="single" w:sz="8" w:space="0" w:color="auto"/>
            </w:tcBorders>
            <w:vAlign w:val="bottom"/>
          </w:tcPr>
          <w:p w14:paraId="41E49E7B" w14:textId="488294E5"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4559.4</w:t>
            </w:r>
          </w:p>
        </w:tc>
        <w:tc>
          <w:tcPr>
            <w:tcW w:w="1465" w:type="dxa"/>
            <w:tcBorders>
              <w:top w:val="nil"/>
              <w:left w:val="nil"/>
              <w:bottom w:val="single" w:sz="4" w:space="0" w:color="auto"/>
              <w:right w:val="single" w:sz="8" w:space="0" w:color="auto"/>
            </w:tcBorders>
            <w:vAlign w:val="bottom"/>
          </w:tcPr>
          <w:p w14:paraId="48D49557" w14:textId="25B93336"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4149.1</w:t>
            </w:r>
          </w:p>
        </w:tc>
      </w:tr>
      <w:tr w:rsidR="00787385" w:rsidRPr="007014D5" w14:paraId="0087E2C1" w14:textId="1E7210CF" w:rsidTr="0050529D">
        <w:trPr>
          <w:trHeight w:val="303"/>
          <w:ins w:id="167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A2C7852" w14:textId="77777777" w:rsidR="00787385" w:rsidRPr="007014D5" w:rsidRDefault="00787385" w:rsidP="00787385">
            <w:pPr>
              <w:spacing w:after="0" w:line="240" w:lineRule="auto"/>
              <w:jc w:val="center"/>
              <w:rPr>
                <w:ins w:id="1680" w:author="Hardik Malhotra" w:date="2021-12-01T20:42:00Z"/>
                <w:rFonts w:ascii="Times New Roman" w:eastAsia="Times New Roman" w:hAnsi="Times New Roman" w:cs="Times New Roman"/>
                <w:color w:val="000000"/>
                <w:sz w:val="18"/>
                <w:szCs w:val="18"/>
                <w:lang w:eastAsia="en-IN"/>
                <w:rPrChange w:id="1681" w:author="Neeshu Bhadauriya" w:date="2021-12-03T02:00:00Z">
                  <w:rPr>
                    <w:ins w:id="1682" w:author="Hardik Malhotra" w:date="2021-12-01T20:42:00Z"/>
                    <w:rFonts w:ascii="Times New Roman" w:eastAsia="Times New Roman" w:hAnsi="Times New Roman" w:cs="Times New Roman"/>
                    <w:color w:val="000000"/>
                    <w:sz w:val="20"/>
                    <w:szCs w:val="20"/>
                    <w:lang w:eastAsia="en-IN"/>
                  </w:rPr>
                </w:rPrChange>
              </w:rPr>
            </w:pPr>
            <w:ins w:id="1683" w:author="Hardik Malhotra" w:date="2021-12-01T20:42:00Z">
              <w:r w:rsidRPr="007014D5">
                <w:rPr>
                  <w:rFonts w:ascii="Times New Roman" w:eastAsia="Times New Roman" w:hAnsi="Times New Roman" w:cs="Times New Roman"/>
                  <w:color w:val="000000"/>
                  <w:sz w:val="18"/>
                  <w:szCs w:val="18"/>
                  <w:lang w:eastAsia="en-IN"/>
                  <w:rPrChange w:id="1684"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2710BCC1" w14:textId="77777777" w:rsidR="00787385" w:rsidRPr="007014D5" w:rsidRDefault="00787385" w:rsidP="00787385">
            <w:pPr>
              <w:spacing w:after="0" w:line="240" w:lineRule="auto"/>
              <w:jc w:val="center"/>
              <w:rPr>
                <w:ins w:id="1685" w:author="Hardik Malhotra" w:date="2021-12-01T20:42:00Z"/>
                <w:rFonts w:ascii="Times New Roman" w:eastAsia="Times New Roman" w:hAnsi="Times New Roman" w:cs="Times New Roman"/>
                <w:color w:val="000000"/>
                <w:sz w:val="18"/>
                <w:szCs w:val="18"/>
                <w:lang w:eastAsia="en-IN"/>
                <w:rPrChange w:id="1686" w:author="Neeshu Bhadauriya" w:date="2021-12-03T02:00:00Z">
                  <w:rPr>
                    <w:ins w:id="1687" w:author="Hardik Malhotra" w:date="2021-12-01T20:42:00Z"/>
                    <w:rFonts w:ascii="Times New Roman" w:eastAsia="Times New Roman" w:hAnsi="Times New Roman" w:cs="Times New Roman"/>
                    <w:color w:val="000000"/>
                    <w:sz w:val="20"/>
                    <w:szCs w:val="20"/>
                    <w:lang w:eastAsia="en-IN"/>
                  </w:rPr>
                </w:rPrChange>
              </w:rPr>
            </w:pPr>
            <w:ins w:id="1688" w:author="Hardik Malhotra" w:date="2021-12-01T20:42:00Z">
              <w:r w:rsidRPr="007014D5">
                <w:rPr>
                  <w:rFonts w:ascii="Times New Roman" w:eastAsia="Times New Roman" w:hAnsi="Times New Roman" w:cs="Times New Roman"/>
                  <w:color w:val="000000"/>
                  <w:sz w:val="18"/>
                  <w:szCs w:val="18"/>
                  <w:lang w:eastAsia="en-IN"/>
                  <w:rPrChange w:id="1689" w:author="Neeshu Bhadauriya" w:date="2021-12-03T02:00:00Z">
                    <w:rPr>
                      <w:rFonts w:ascii="Times New Roman" w:eastAsia="Times New Roman" w:hAnsi="Times New Roman" w:cs="Times New Roman"/>
                      <w:color w:val="000000"/>
                      <w:sz w:val="20"/>
                      <w:szCs w:val="20"/>
                      <w:lang w:eastAsia="en-IN"/>
                    </w:rPr>
                  </w:rPrChange>
                </w:rPr>
                <w:t>May</w:t>
              </w:r>
            </w:ins>
          </w:p>
        </w:tc>
        <w:tc>
          <w:tcPr>
            <w:tcW w:w="1451" w:type="dxa"/>
            <w:tcBorders>
              <w:top w:val="nil"/>
              <w:left w:val="nil"/>
              <w:bottom w:val="single" w:sz="4" w:space="0" w:color="auto"/>
              <w:right w:val="single" w:sz="4" w:space="0" w:color="auto"/>
            </w:tcBorders>
            <w:shd w:val="clear" w:color="auto" w:fill="auto"/>
            <w:noWrap/>
            <w:vAlign w:val="center"/>
            <w:hideMark/>
          </w:tcPr>
          <w:p w14:paraId="4825FF38" w14:textId="77777777" w:rsidR="00787385" w:rsidRPr="007014D5" w:rsidRDefault="00787385" w:rsidP="00787385">
            <w:pPr>
              <w:spacing w:after="0" w:line="240" w:lineRule="auto"/>
              <w:jc w:val="center"/>
              <w:rPr>
                <w:ins w:id="1690" w:author="Hardik Malhotra" w:date="2021-12-01T20:42:00Z"/>
                <w:rFonts w:ascii="Times New Roman" w:eastAsia="Times New Roman" w:hAnsi="Times New Roman" w:cs="Times New Roman"/>
                <w:color w:val="000000"/>
                <w:sz w:val="18"/>
                <w:szCs w:val="18"/>
                <w:lang w:eastAsia="en-IN"/>
                <w:rPrChange w:id="1691" w:author="Neeshu Bhadauriya" w:date="2021-12-03T02:00:00Z">
                  <w:rPr>
                    <w:ins w:id="1692" w:author="Hardik Malhotra" w:date="2021-12-01T20:42:00Z"/>
                    <w:rFonts w:ascii="Times New Roman" w:eastAsia="Times New Roman" w:hAnsi="Times New Roman" w:cs="Times New Roman"/>
                    <w:color w:val="000000"/>
                    <w:sz w:val="20"/>
                    <w:szCs w:val="20"/>
                    <w:lang w:eastAsia="en-IN"/>
                  </w:rPr>
                </w:rPrChange>
              </w:rPr>
            </w:pPr>
            <w:ins w:id="1693" w:author="Hardik Malhotra" w:date="2021-12-01T20:42:00Z">
              <w:r w:rsidRPr="007014D5">
                <w:rPr>
                  <w:rFonts w:ascii="Times New Roman" w:eastAsia="Times New Roman" w:hAnsi="Times New Roman" w:cs="Times New Roman"/>
                  <w:color w:val="000000"/>
                  <w:sz w:val="18"/>
                  <w:szCs w:val="18"/>
                  <w:lang w:eastAsia="en-IN"/>
                  <w:rPrChange w:id="1694" w:author="Neeshu Bhadauriya" w:date="2021-12-03T02:00:00Z">
                    <w:rPr>
                      <w:rFonts w:ascii="Times New Roman" w:eastAsia="Times New Roman" w:hAnsi="Times New Roman" w:cs="Times New Roman"/>
                      <w:color w:val="000000"/>
                      <w:sz w:val="20"/>
                      <w:szCs w:val="20"/>
                      <w:lang w:eastAsia="en-IN"/>
                    </w:rPr>
                  </w:rPrChange>
                </w:rPr>
                <w:t>2535.05</w:t>
              </w:r>
            </w:ins>
          </w:p>
        </w:tc>
        <w:tc>
          <w:tcPr>
            <w:tcW w:w="1417" w:type="dxa"/>
            <w:tcBorders>
              <w:top w:val="nil"/>
              <w:left w:val="nil"/>
              <w:bottom w:val="single" w:sz="4" w:space="0" w:color="auto"/>
              <w:right w:val="single" w:sz="4" w:space="0" w:color="auto"/>
            </w:tcBorders>
            <w:shd w:val="clear" w:color="auto" w:fill="auto"/>
            <w:noWrap/>
            <w:vAlign w:val="bottom"/>
            <w:hideMark/>
          </w:tcPr>
          <w:p w14:paraId="74BCEFA4" w14:textId="79380AE3" w:rsidR="00787385" w:rsidRPr="007014D5" w:rsidRDefault="00787385" w:rsidP="00787385">
            <w:pPr>
              <w:spacing w:after="0" w:line="240" w:lineRule="auto"/>
              <w:jc w:val="center"/>
              <w:rPr>
                <w:ins w:id="1695" w:author="Hardik Malhotra" w:date="2021-12-01T20:42:00Z"/>
                <w:rFonts w:ascii="Times New Roman" w:eastAsia="Times New Roman" w:hAnsi="Times New Roman" w:cs="Times New Roman"/>
                <w:color w:val="000000"/>
                <w:sz w:val="18"/>
                <w:szCs w:val="18"/>
                <w:lang w:eastAsia="en-IN"/>
                <w:rPrChange w:id="1696" w:author="Neeshu Bhadauriya" w:date="2021-12-03T02:00:00Z">
                  <w:rPr>
                    <w:ins w:id="169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1631</w:t>
            </w:r>
          </w:p>
        </w:tc>
        <w:tc>
          <w:tcPr>
            <w:tcW w:w="1418" w:type="dxa"/>
            <w:tcBorders>
              <w:top w:val="nil"/>
              <w:left w:val="nil"/>
              <w:bottom w:val="single" w:sz="4" w:space="0" w:color="auto"/>
              <w:right w:val="single" w:sz="8" w:space="0" w:color="auto"/>
            </w:tcBorders>
            <w:shd w:val="clear" w:color="auto" w:fill="auto"/>
            <w:noWrap/>
            <w:vAlign w:val="bottom"/>
            <w:hideMark/>
          </w:tcPr>
          <w:p w14:paraId="0F4260CA" w14:textId="24F0A509" w:rsidR="00787385" w:rsidRPr="007014D5" w:rsidRDefault="00787385" w:rsidP="00787385">
            <w:pPr>
              <w:spacing w:after="0" w:line="240" w:lineRule="auto"/>
              <w:jc w:val="center"/>
              <w:rPr>
                <w:ins w:id="1698" w:author="Hardik Malhotra" w:date="2021-12-01T20:42:00Z"/>
                <w:rFonts w:ascii="Times New Roman" w:eastAsia="Times New Roman" w:hAnsi="Times New Roman" w:cs="Times New Roman"/>
                <w:color w:val="000000"/>
                <w:sz w:val="18"/>
                <w:szCs w:val="18"/>
                <w:lang w:eastAsia="en-IN"/>
                <w:rPrChange w:id="1699" w:author="Neeshu Bhadauriya" w:date="2021-12-03T02:00:00Z">
                  <w:rPr>
                    <w:ins w:id="170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1189.7</w:t>
            </w:r>
          </w:p>
        </w:tc>
        <w:tc>
          <w:tcPr>
            <w:tcW w:w="1465" w:type="dxa"/>
            <w:tcBorders>
              <w:top w:val="nil"/>
              <w:left w:val="nil"/>
              <w:bottom w:val="single" w:sz="4" w:space="0" w:color="auto"/>
              <w:right w:val="single" w:sz="8" w:space="0" w:color="auto"/>
            </w:tcBorders>
            <w:vAlign w:val="bottom"/>
          </w:tcPr>
          <w:p w14:paraId="02C9CB8B" w14:textId="5496FADE"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4621.5</w:t>
            </w:r>
          </w:p>
        </w:tc>
        <w:tc>
          <w:tcPr>
            <w:tcW w:w="1465" w:type="dxa"/>
            <w:tcBorders>
              <w:top w:val="nil"/>
              <w:left w:val="nil"/>
              <w:bottom w:val="single" w:sz="4" w:space="0" w:color="auto"/>
              <w:right w:val="single" w:sz="8" w:space="0" w:color="auto"/>
            </w:tcBorders>
            <w:vAlign w:val="bottom"/>
          </w:tcPr>
          <w:p w14:paraId="18FBA5C0" w14:textId="4CEE6533"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4159.4</w:t>
            </w:r>
          </w:p>
        </w:tc>
      </w:tr>
      <w:tr w:rsidR="00787385" w:rsidRPr="007014D5" w14:paraId="0B88C203" w14:textId="09127458" w:rsidTr="0050529D">
        <w:trPr>
          <w:trHeight w:val="303"/>
          <w:ins w:id="1701"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812B085" w14:textId="77777777" w:rsidR="00787385" w:rsidRPr="007014D5" w:rsidRDefault="00787385" w:rsidP="00787385">
            <w:pPr>
              <w:spacing w:after="0" w:line="240" w:lineRule="auto"/>
              <w:jc w:val="center"/>
              <w:rPr>
                <w:ins w:id="1702" w:author="Hardik Malhotra" w:date="2021-12-01T20:42:00Z"/>
                <w:rFonts w:ascii="Times New Roman" w:eastAsia="Times New Roman" w:hAnsi="Times New Roman" w:cs="Times New Roman"/>
                <w:color w:val="000000"/>
                <w:sz w:val="18"/>
                <w:szCs w:val="18"/>
                <w:lang w:eastAsia="en-IN"/>
                <w:rPrChange w:id="1703" w:author="Neeshu Bhadauriya" w:date="2021-12-03T02:00:00Z">
                  <w:rPr>
                    <w:ins w:id="1704" w:author="Hardik Malhotra" w:date="2021-12-01T20:42:00Z"/>
                    <w:rFonts w:ascii="Times New Roman" w:eastAsia="Times New Roman" w:hAnsi="Times New Roman" w:cs="Times New Roman"/>
                    <w:color w:val="000000"/>
                    <w:sz w:val="20"/>
                    <w:szCs w:val="20"/>
                    <w:lang w:eastAsia="en-IN"/>
                  </w:rPr>
                </w:rPrChange>
              </w:rPr>
            </w:pPr>
            <w:ins w:id="1705" w:author="Hardik Malhotra" w:date="2021-12-01T20:42:00Z">
              <w:r w:rsidRPr="007014D5">
                <w:rPr>
                  <w:rFonts w:ascii="Times New Roman" w:eastAsia="Times New Roman" w:hAnsi="Times New Roman" w:cs="Times New Roman"/>
                  <w:color w:val="000000"/>
                  <w:sz w:val="18"/>
                  <w:szCs w:val="18"/>
                  <w:lang w:eastAsia="en-IN"/>
                  <w:rPrChange w:id="1706"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000AD72E" w14:textId="77777777" w:rsidR="00787385" w:rsidRPr="007014D5" w:rsidRDefault="00787385" w:rsidP="00787385">
            <w:pPr>
              <w:spacing w:after="0" w:line="240" w:lineRule="auto"/>
              <w:jc w:val="center"/>
              <w:rPr>
                <w:ins w:id="1707" w:author="Hardik Malhotra" w:date="2021-12-01T20:42:00Z"/>
                <w:rFonts w:ascii="Times New Roman" w:eastAsia="Times New Roman" w:hAnsi="Times New Roman" w:cs="Times New Roman"/>
                <w:color w:val="000000"/>
                <w:sz w:val="18"/>
                <w:szCs w:val="18"/>
                <w:lang w:eastAsia="en-IN"/>
                <w:rPrChange w:id="1708" w:author="Neeshu Bhadauriya" w:date="2021-12-03T02:00:00Z">
                  <w:rPr>
                    <w:ins w:id="1709" w:author="Hardik Malhotra" w:date="2021-12-01T20:42:00Z"/>
                    <w:rFonts w:ascii="Times New Roman" w:eastAsia="Times New Roman" w:hAnsi="Times New Roman" w:cs="Times New Roman"/>
                    <w:color w:val="000000"/>
                    <w:sz w:val="20"/>
                    <w:szCs w:val="20"/>
                    <w:lang w:eastAsia="en-IN"/>
                  </w:rPr>
                </w:rPrChange>
              </w:rPr>
            </w:pPr>
            <w:ins w:id="1710" w:author="Hardik Malhotra" w:date="2021-12-01T20:42:00Z">
              <w:r w:rsidRPr="007014D5">
                <w:rPr>
                  <w:rFonts w:ascii="Times New Roman" w:eastAsia="Times New Roman" w:hAnsi="Times New Roman" w:cs="Times New Roman"/>
                  <w:color w:val="000000"/>
                  <w:sz w:val="18"/>
                  <w:szCs w:val="18"/>
                  <w:lang w:eastAsia="en-IN"/>
                  <w:rPrChange w:id="1711" w:author="Neeshu Bhadauriya" w:date="2021-12-03T02:00:00Z">
                    <w:rPr>
                      <w:rFonts w:ascii="Times New Roman" w:eastAsia="Times New Roman" w:hAnsi="Times New Roman" w:cs="Times New Roman"/>
                      <w:color w:val="000000"/>
                      <w:sz w:val="20"/>
                      <w:szCs w:val="20"/>
                      <w:lang w:eastAsia="en-IN"/>
                    </w:rPr>
                  </w:rPrChange>
                </w:rPr>
                <w:t>June</w:t>
              </w:r>
            </w:ins>
          </w:p>
        </w:tc>
        <w:tc>
          <w:tcPr>
            <w:tcW w:w="1451" w:type="dxa"/>
            <w:tcBorders>
              <w:top w:val="nil"/>
              <w:left w:val="nil"/>
              <w:bottom w:val="single" w:sz="4" w:space="0" w:color="auto"/>
              <w:right w:val="single" w:sz="4" w:space="0" w:color="auto"/>
            </w:tcBorders>
            <w:shd w:val="clear" w:color="auto" w:fill="auto"/>
            <w:noWrap/>
            <w:vAlign w:val="center"/>
            <w:hideMark/>
          </w:tcPr>
          <w:p w14:paraId="3AEDBE47" w14:textId="77777777" w:rsidR="00787385" w:rsidRPr="007014D5" w:rsidRDefault="00787385" w:rsidP="00787385">
            <w:pPr>
              <w:spacing w:after="0" w:line="240" w:lineRule="auto"/>
              <w:jc w:val="center"/>
              <w:rPr>
                <w:ins w:id="1712" w:author="Hardik Malhotra" w:date="2021-12-01T20:42:00Z"/>
                <w:rFonts w:ascii="Times New Roman" w:eastAsia="Times New Roman" w:hAnsi="Times New Roman" w:cs="Times New Roman"/>
                <w:color w:val="000000"/>
                <w:sz w:val="18"/>
                <w:szCs w:val="18"/>
                <w:lang w:eastAsia="en-IN"/>
                <w:rPrChange w:id="1713" w:author="Neeshu Bhadauriya" w:date="2021-12-03T02:00:00Z">
                  <w:rPr>
                    <w:ins w:id="1714" w:author="Hardik Malhotra" w:date="2021-12-01T20:42:00Z"/>
                    <w:rFonts w:ascii="Times New Roman" w:eastAsia="Times New Roman" w:hAnsi="Times New Roman" w:cs="Times New Roman"/>
                    <w:color w:val="000000"/>
                    <w:sz w:val="20"/>
                    <w:szCs w:val="20"/>
                    <w:lang w:eastAsia="en-IN"/>
                  </w:rPr>
                </w:rPrChange>
              </w:rPr>
            </w:pPr>
            <w:ins w:id="1715" w:author="Hardik Malhotra" w:date="2021-12-01T20:42:00Z">
              <w:r w:rsidRPr="007014D5">
                <w:rPr>
                  <w:rFonts w:ascii="Times New Roman" w:eastAsia="Times New Roman" w:hAnsi="Times New Roman" w:cs="Times New Roman"/>
                  <w:color w:val="000000"/>
                  <w:sz w:val="18"/>
                  <w:szCs w:val="18"/>
                  <w:lang w:eastAsia="en-IN"/>
                  <w:rPrChange w:id="1716" w:author="Neeshu Bhadauriya" w:date="2021-12-03T02:00:00Z">
                    <w:rPr>
                      <w:rFonts w:ascii="Times New Roman" w:eastAsia="Times New Roman" w:hAnsi="Times New Roman" w:cs="Times New Roman"/>
                      <w:color w:val="000000"/>
                      <w:sz w:val="20"/>
                      <w:szCs w:val="20"/>
                      <w:lang w:eastAsia="en-IN"/>
                    </w:rPr>
                  </w:rPrChange>
                </w:rPr>
                <w:t>2579.94</w:t>
              </w:r>
            </w:ins>
          </w:p>
        </w:tc>
        <w:tc>
          <w:tcPr>
            <w:tcW w:w="1417" w:type="dxa"/>
            <w:tcBorders>
              <w:top w:val="nil"/>
              <w:left w:val="nil"/>
              <w:bottom w:val="single" w:sz="4" w:space="0" w:color="auto"/>
              <w:right w:val="single" w:sz="4" w:space="0" w:color="auto"/>
            </w:tcBorders>
            <w:shd w:val="clear" w:color="auto" w:fill="auto"/>
            <w:noWrap/>
            <w:vAlign w:val="bottom"/>
            <w:hideMark/>
          </w:tcPr>
          <w:p w14:paraId="4DA976F8" w14:textId="7609F8E6" w:rsidR="00787385" w:rsidRPr="007014D5" w:rsidRDefault="00787385" w:rsidP="00787385">
            <w:pPr>
              <w:spacing w:after="0" w:line="240" w:lineRule="auto"/>
              <w:jc w:val="center"/>
              <w:rPr>
                <w:ins w:id="1717" w:author="Hardik Malhotra" w:date="2021-12-01T20:42:00Z"/>
                <w:rFonts w:ascii="Times New Roman" w:eastAsia="Times New Roman" w:hAnsi="Times New Roman" w:cs="Times New Roman"/>
                <w:color w:val="000000"/>
                <w:sz w:val="18"/>
                <w:szCs w:val="18"/>
                <w:lang w:eastAsia="en-IN"/>
                <w:rPrChange w:id="1718" w:author="Neeshu Bhadauriya" w:date="2021-12-03T02:00:00Z">
                  <w:rPr>
                    <w:ins w:id="171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1605</w:t>
            </w:r>
          </w:p>
        </w:tc>
        <w:tc>
          <w:tcPr>
            <w:tcW w:w="1418" w:type="dxa"/>
            <w:tcBorders>
              <w:top w:val="nil"/>
              <w:left w:val="nil"/>
              <w:bottom w:val="single" w:sz="4" w:space="0" w:color="auto"/>
              <w:right w:val="single" w:sz="8" w:space="0" w:color="auto"/>
            </w:tcBorders>
            <w:shd w:val="clear" w:color="auto" w:fill="auto"/>
            <w:noWrap/>
            <w:vAlign w:val="bottom"/>
            <w:hideMark/>
          </w:tcPr>
          <w:p w14:paraId="7945F303" w14:textId="4BD3EE4A" w:rsidR="00787385" w:rsidRPr="007014D5" w:rsidRDefault="00787385" w:rsidP="00787385">
            <w:pPr>
              <w:spacing w:after="0" w:line="240" w:lineRule="auto"/>
              <w:jc w:val="center"/>
              <w:rPr>
                <w:ins w:id="1720" w:author="Hardik Malhotra" w:date="2021-12-01T20:42:00Z"/>
                <w:rFonts w:ascii="Times New Roman" w:eastAsia="Times New Roman" w:hAnsi="Times New Roman" w:cs="Times New Roman"/>
                <w:color w:val="000000"/>
                <w:sz w:val="18"/>
                <w:szCs w:val="18"/>
                <w:lang w:eastAsia="en-IN"/>
                <w:rPrChange w:id="1721" w:author="Neeshu Bhadauriya" w:date="2021-12-03T02:00:00Z">
                  <w:rPr>
                    <w:ins w:id="172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1075.1</w:t>
            </w:r>
          </w:p>
        </w:tc>
        <w:tc>
          <w:tcPr>
            <w:tcW w:w="1465" w:type="dxa"/>
            <w:tcBorders>
              <w:top w:val="nil"/>
              <w:left w:val="nil"/>
              <w:bottom w:val="single" w:sz="4" w:space="0" w:color="auto"/>
              <w:right w:val="single" w:sz="8" w:space="0" w:color="auto"/>
            </w:tcBorders>
            <w:vAlign w:val="bottom"/>
          </w:tcPr>
          <w:p w14:paraId="10DC0E95" w14:textId="3F230325"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4971.1</w:t>
            </w:r>
          </w:p>
        </w:tc>
        <w:tc>
          <w:tcPr>
            <w:tcW w:w="1465" w:type="dxa"/>
            <w:tcBorders>
              <w:top w:val="nil"/>
              <w:left w:val="nil"/>
              <w:bottom w:val="single" w:sz="4" w:space="0" w:color="auto"/>
              <w:right w:val="single" w:sz="8" w:space="0" w:color="auto"/>
            </w:tcBorders>
            <w:vAlign w:val="bottom"/>
          </w:tcPr>
          <w:p w14:paraId="24061349" w14:textId="70AD3369"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4573.4</w:t>
            </w:r>
          </w:p>
        </w:tc>
      </w:tr>
      <w:tr w:rsidR="00787385" w:rsidRPr="007014D5" w14:paraId="06A6FF4C" w14:textId="181E9DA8" w:rsidTr="0050529D">
        <w:trPr>
          <w:trHeight w:val="303"/>
          <w:ins w:id="1723"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887B3C0" w14:textId="77777777" w:rsidR="00787385" w:rsidRPr="007014D5" w:rsidRDefault="00787385" w:rsidP="00787385">
            <w:pPr>
              <w:spacing w:after="0" w:line="240" w:lineRule="auto"/>
              <w:jc w:val="center"/>
              <w:rPr>
                <w:ins w:id="1724" w:author="Hardik Malhotra" w:date="2021-12-01T20:42:00Z"/>
                <w:rFonts w:ascii="Times New Roman" w:eastAsia="Times New Roman" w:hAnsi="Times New Roman" w:cs="Times New Roman"/>
                <w:color w:val="000000"/>
                <w:sz w:val="18"/>
                <w:szCs w:val="18"/>
                <w:lang w:eastAsia="en-IN"/>
                <w:rPrChange w:id="1725" w:author="Neeshu Bhadauriya" w:date="2021-12-03T02:00:00Z">
                  <w:rPr>
                    <w:ins w:id="1726" w:author="Hardik Malhotra" w:date="2021-12-01T20:42:00Z"/>
                    <w:rFonts w:ascii="Times New Roman" w:eastAsia="Times New Roman" w:hAnsi="Times New Roman" w:cs="Times New Roman"/>
                    <w:color w:val="000000"/>
                    <w:sz w:val="20"/>
                    <w:szCs w:val="20"/>
                    <w:lang w:eastAsia="en-IN"/>
                  </w:rPr>
                </w:rPrChange>
              </w:rPr>
            </w:pPr>
            <w:ins w:id="1727" w:author="Hardik Malhotra" w:date="2021-12-01T20:42:00Z">
              <w:r w:rsidRPr="007014D5">
                <w:rPr>
                  <w:rFonts w:ascii="Times New Roman" w:eastAsia="Times New Roman" w:hAnsi="Times New Roman" w:cs="Times New Roman"/>
                  <w:color w:val="000000"/>
                  <w:sz w:val="18"/>
                  <w:szCs w:val="18"/>
                  <w:lang w:eastAsia="en-IN"/>
                  <w:rPrChange w:id="1728"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29078B3E" w14:textId="77777777" w:rsidR="00787385" w:rsidRPr="007014D5" w:rsidRDefault="00787385" w:rsidP="00787385">
            <w:pPr>
              <w:spacing w:after="0" w:line="240" w:lineRule="auto"/>
              <w:jc w:val="center"/>
              <w:rPr>
                <w:ins w:id="1729" w:author="Hardik Malhotra" w:date="2021-12-01T20:42:00Z"/>
                <w:rFonts w:ascii="Times New Roman" w:eastAsia="Times New Roman" w:hAnsi="Times New Roman" w:cs="Times New Roman"/>
                <w:color w:val="000000"/>
                <w:sz w:val="18"/>
                <w:szCs w:val="18"/>
                <w:lang w:eastAsia="en-IN"/>
                <w:rPrChange w:id="1730" w:author="Neeshu Bhadauriya" w:date="2021-12-03T02:00:00Z">
                  <w:rPr>
                    <w:ins w:id="1731" w:author="Hardik Malhotra" w:date="2021-12-01T20:42:00Z"/>
                    <w:rFonts w:ascii="Times New Roman" w:eastAsia="Times New Roman" w:hAnsi="Times New Roman" w:cs="Times New Roman"/>
                    <w:color w:val="000000"/>
                    <w:sz w:val="20"/>
                    <w:szCs w:val="20"/>
                    <w:lang w:eastAsia="en-IN"/>
                  </w:rPr>
                </w:rPrChange>
              </w:rPr>
            </w:pPr>
            <w:ins w:id="1732" w:author="Hardik Malhotra" w:date="2021-12-01T20:42:00Z">
              <w:r w:rsidRPr="007014D5">
                <w:rPr>
                  <w:rFonts w:ascii="Times New Roman" w:eastAsia="Times New Roman" w:hAnsi="Times New Roman" w:cs="Times New Roman"/>
                  <w:color w:val="000000"/>
                  <w:sz w:val="18"/>
                  <w:szCs w:val="18"/>
                  <w:lang w:eastAsia="en-IN"/>
                  <w:rPrChange w:id="1733" w:author="Neeshu Bhadauriya" w:date="2021-12-03T02:00:00Z">
                    <w:rPr>
                      <w:rFonts w:ascii="Times New Roman" w:eastAsia="Times New Roman" w:hAnsi="Times New Roman" w:cs="Times New Roman"/>
                      <w:color w:val="000000"/>
                      <w:sz w:val="20"/>
                      <w:szCs w:val="20"/>
                      <w:lang w:eastAsia="en-IN"/>
                    </w:rPr>
                  </w:rPrChange>
                </w:rPr>
                <w:t>July</w:t>
              </w:r>
            </w:ins>
          </w:p>
        </w:tc>
        <w:tc>
          <w:tcPr>
            <w:tcW w:w="1451" w:type="dxa"/>
            <w:tcBorders>
              <w:top w:val="nil"/>
              <w:left w:val="nil"/>
              <w:bottom w:val="single" w:sz="4" w:space="0" w:color="auto"/>
              <w:right w:val="single" w:sz="4" w:space="0" w:color="auto"/>
            </w:tcBorders>
            <w:shd w:val="clear" w:color="auto" w:fill="auto"/>
            <w:noWrap/>
            <w:vAlign w:val="center"/>
            <w:hideMark/>
          </w:tcPr>
          <w:p w14:paraId="21758FBC" w14:textId="77777777" w:rsidR="00787385" w:rsidRPr="007014D5" w:rsidRDefault="00787385" w:rsidP="00787385">
            <w:pPr>
              <w:spacing w:after="0" w:line="240" w:lineRule="auto"/>
              <w:jc w:val="center"/>
              <w:rPr>
                <w:ins w:id="1734" w:author="Hardik Malhotra" w:date="2021-12-01T20:42:00Z"/>
                <w:rFonts w:ascii="Times New Roman" w:eastAsia="Times New Roman" w:hAnsi="Times New Roman" w:cs="Times New Roman"/>
                <w:color w:val="000000"/>
                <w:sz w:val="18"/>
                <w:szCs w:val="18"/>
                <w:lang w:eastAsia="en-IN"/>
                <w:rPrChange w:id="1735" w:author="Neeshu Bhadauriya" w:date="2021-12-03T02:00:00Z">
                  <w:rPr>
                    <w:ins w:id="1736" w:author="Hardik Malhotra" w:date="2021-12-01T20:42:00Z"/>
                    <w:rFonts w:ascii="Times New Roman" w:eastAsia="Times New Roman" w:hAnsi="Times New Roman" w:cs="Times New Roman"/>
                    <w:color w:val="000000"/>
                    <w:sz w:val="20"/>
                    <w:szCs w:val="20"/>
                    <w:lang w:eastAsia="en-IN"/>
                  </w:rPr>
                </w:rPrChange>
              </w:rPr>
            </w:pPr>
            <w:ins w:id="1737" w:author="Hardik Malhotra" w:date="2021-12-01T20:42:00Z">
              <w:r w:rsidRPr="007014D5">
                <w:rPr>
                  <w:rFonts w:ascii="Times New Roman" w:eastAsia="Times New Roman" w:hAnsi="Times New Roman" w:cs="Times New Roman"/>
                  <w:color w:val="000000"/>
                  <w:sz w:val="18"/>
                  <w:szCs w:val="18"/>
                  <w:lang w:eastAsia="en-IN"/>
                  <w:rPrChange w:id="1738" w:author="Neeshu Bhadauriya" w:date="2021-12-03T02:00:00Z">
                    <w:rPr>
                      <w:rFonts w:ascii="Times New Roman" w:eastAsia="Times New Roman" w:hAnsi="Times New Roman" w:cs="Times New Roman"/>
                      <w:color w:val="000000"/>
                      <w:sz w:val="20"/>
                      <w:szCs w:val="20"/>
                      <w:lang w:eastAsia="en-IN"/>
                    </w:rPr>
                  </w:rPrChange>
                </w:rPr>
                <w:t>2697.67</w:t>
              </w:r>
            </w:ins>
          </w:p>
        </w:tc>
        <w:tc>
          <w:tcPr>
            <w:tcW w:w="1417" w:type="dxa"/>
            <w:tcBorders>
              <w:top w:val="nil"/>
              <w:left w:val="nil"/>
              <w:bottom w:val="single" w:sz="4" w:space="0" w:color="auto"/>
              <w:right w:val="single" w:sz="4" w:space="0" w:color="auto"/>
            </w:tcBorders>
            <w:shd w:val="clear" w:color="auto" w:fill="auto"/>
            <w:noWrap/>
            <w:vAlign w:val="bottom"/>
            <w:hideMark/>
          </w:tcPr>
          <w:p w14:paraId="3617DA57" w14:textId="197C5189" w:rsidR="00787385" w:rsidRPr="007014D5" w:rsidRDefault="00787385" w:rsidP="00787385">
            <w:pPr>
              <w:spacing w:after="0" w:line="240" w:lineRule="auto"/>
              <w:jc w:val="center"/>
              <w:rPr>
                <w:ins w:id="1739" w:author="Hardik Malhotra" w:date="2021-12-01T20:42:00Z"/>
                <w:rFonts w:ascii="Times New Roman" w:eastAsia="Times New Roman" w:hAnsi="Times New Roman" w:cs="Times New Roman"/>
                <w:color w:val="000000"/>
                <w:sz w:val="18"/>
                <w:szCs w:val="18"/>
                <w:lang w:eastAsia="en-IN"/>
                <w:rPrChange w:id="1740" w:author="Neeshu Bhadauriya" w:date="2021-12-03T02:00:00Z">
                  <w:rPr>
                    <w:ins w:id="1741"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1680</w:t>
            </w:r>
          </w:p>
        </w:tc>
        <w:tc>
          <w:tcPr>
            <w:tcW w:w="1418" w:type="dxa"/>
            <w:tcBorders>
              <w:top w:val="nil"/>
              <w:left w:val="nil"/>
              <w:bottom w:val="single" w:sz="4" w:space="0" w:color="auto"/>
              <w:right w:val="single" w:sz="8" w:space="0" w:color="auto"/>
            </w:tcBorders>
            <w:shd w:val="clear" w:color="auto" w:fill="auto"/>
            <w:noWrap/>
            <w:vAlign w:val="bottom"/>
            <w:hideMark/>
          </w:tcPr>
          <w:p w14:paraId="4C201A8A" w14:textId="13CFEAC9" w:rsidR="00787385" w:rsidRPr="007014D5" w:rsidRDefault="00787385" w:rsidP="00787385">
            <w:pPr>
              <w:spacing w:after="0" w:line="240" w:lineRule="auto"/>
              <w:jc w:val="center"/>
              <w:rPr>
                <w:ins w:id="1742" w:author="Hardik Malhotra" w:date="2021-12-01T20:42:00Z"/>
                <w:rFonts w:ascii="Times New Roman" w:eastAsia="Times New Roman" w:hAnsi="Times New Roman" w:cs="Times New Roman"/>
                <w:color w:val="000000"/>
                <w:sz w:val="18"/>
                <w:szCs w:val="18"/>
                <w:lang w:eastAsia="en-IN"/>
                <w:rPrChange w:id="1743" w:author="Neeshu Bhadauriya" w:date="2021-12-03T02:00:00Z">
                  <w:rPr>
                    <w:ins w:id="1744"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936.5</w:t>
            </w:r>
          </w:p>
        </w:tc>
        <w:tc>
          <w:tcPr>
            <w:tcW w:w="1465" w:type="dxa"/>
            <w:tcBorders>
              <w:top w:val="nil"/>
              <w:left w:val="nil"/>
              <w:bottom w:val="single" w:sz="4" w:space="0" w:color="auto"/>
              <w:right w:val="single" w:sz="8" w:space="0" w:color="auto"/>
            </w:tcBorders>
            <w:vAlign w:val="bottom"/>
          </w:tcPr>
          <w:p w14:paraId="50BC6131" w14:textId="3D3C7CE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5213.0</w:t>
            </w:r>
          </w:p>
        </w:tc>
        <w:tc>
          <w:tcPr>
            <w:tcW w:w="1465" w:type="dxa"/>
            <w:tcBorders>
              <w:top w:val="nil"/>
              <w:left w:val="nil"/>
              <w:bottom w:val="single" w:sz="4" w:space="0" w:color="auto"/>
              <w:right w:val="single" w:sz="8" w:space="0" w:color="auto"/>
            </w:tcBorders>
            <w:vAlign w:val="bottom"/>
          </w:tcPr>
          <w:p w14:paraId="6992EA1B" w14:textId="3F9A33D6"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4587.4</w:t>
            </w:r>
          </w:p>
        </w:tc>
      </w:tr>
      <w:tr w:rsidR="00787385" w:rsidRPr="007014D5" w14:paraId="6A5A0C87" w14:textId="442BF0DD" w:rsidTr="0050529D">
        <w:trPr>
          <w:trHeight w:val="303"/>
          <w:ins w:id="1745"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F9CADF2" w14:textId="77777777" w:rsidR="00787385" w:rsidRPr="007014D5" w:rsidRDefault="00787385" w:rsidP="00787385">
            <w:pPr>
              <w:spacing w:after="0" w:line="240" w:lineRule="auto"/>
              <w:jc w:val="center"/>
              <w:rPr>
                <w:ins w:id="1746" w:author="Hardik Malhotra" w:date="2021-12-01T20:42:00Z"/>
                <w:rFonts w:ascii="Times New Roman" w:eastAsia="Times New Roman" w:hAnsi="Times New Roman" w:cs="Times New Roman"/>
                <w:color w:val="000000"/>
                <w:sz w:val="18"/>
                <w:szCs w:val="18"/>
                <w:lang w:eastAsia="en-IN"/>
                <w:rPrChange w:id="1747" w:author="Neeshu Bhadauriya" w:date="2021-12-03T02:00:00Z">
                  <w:rPr>
                    <w:ins w:id="1748" w:author="Hardik Malhotra" w:date="2021-12-01T20:42:00Z"/>
                    <w:rFonts w:ascii="Times New Roman" w:eastAsia="Times New Roman" w:hAnsi="Times New Roman" w:cs="Times New Roman"/>
                    <w:color w:val="000000"/>
                    <w:sz w:val="20"/>
                    <w:szCs w:val="20"/>
                    <w:lang w:eastAsia="en-IN"/>
                  </w:rPr>
                </w:rPrChange>
              </w:rPr>
            </w:pPr>
            <w:ins w:id="1749" w:author="Hardik Malhotra" w:date="2021-12-01T20:42:00Z">
              <w:r w:rsidRPr="007014D5">
                <w:rPr>
                  <w:rFonts w:ascii="Times New Roman" w:eastAsia="Times New Roman" w:hAnsi="Times New Roman" w:cs="Times New Roman"/>
                  <w:color w:val="000000"/>
                  <w:sz w:val="18"/>
                  <w:szCs w:val="18"/>
                  <w:lang w:eastAsia="en-IN"/>
                  <w:rPrChange w:id="1750"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48CA049D" w14:textId="77777777" w:rsidR="00787385" w:rsidRPr="007014D5" w:rsidRDefault="00787385" w:rsidP="00787385">
            <w:pPr>
              <w:spacing w:after="0" w:line="240" w:lineRule="auto"/>
              <w:jc w:val="center"/>
              <w:rPr>
                <w:ins w:id="1751" w:author="Hardik Malhotra" w:date="2021-12-01T20:42:00Z"/>
                <w:rFonts w:ascii="Times New Roman" w:eastAsia="Times New Roman" w:hAnsi="Times New Roman" w:cs="Times New Roman"/>
                <w:color w:val="000000"/>
                <w:sz w:val="18"/>
                <w:szCs w:val="18"/>
                <w:lang w:eastAsia="en-IN"/>
                <w:rPrChange w:id="1752" w:author="Neeshu Bhadauriya" w:date="2021-12-03T02:00:00Z">
                  <w:rPr>
                    <w:ins w:id="1753" w:author="Hardik Malhotra" w:date="2021-12-01T20:42:00Z"/>
                    <w:rFonts w:ascii="Times New Roman" w:eastAsia="Times New Roman" w:hAnsi="Times New Roman" w:cs="Times New Roman"/>
                    <w:color w:val="000000"/>
                    <w:sz w:val="20"/>
                    <w:szCs w:val="20"/>
                    <w:lang w:eastAsia="en-IN"/>
                  </w:rPr>
                </w:rPrChange>
              </w:rPr>
            </w:pPr>
            <w:ins w:id="1754" w:author="Hardik Malhotra" w:date="2021-12-01T20:42:00Z">
              <w:r w:rsidRPr="007014D5">
                <w:rPr>
                  <w:rFonts w:ascii="Times New Roman" w:eastAsia="Times New Roman" w:hAnsi="Times New Roman" w:cs="Times New Roman"/>
                  <w:color w:val="000000"/>
                  <w:sz w:val="18"/>
                  <w:szCs w:val="18"/>
                  <w:lang w:eastAsia="en-IN"/>
                  <w:rPrChange w:id="1755" w:author="Neeshu Bhadauriya" w:date="2021-12-03T02:00:00Z">
                    <w:rPr>
                      <w:rFonts w:ascii="Times New Roman" w:eastAsia="Times New Roman" w:hAnsi="Times New Roman" w:cs="Times New Roman"/>
                      <w:color w:val="000000"/>
                      <w:sz w:val="20"/>
                      <w:szCs w:val="20"/>
                      <w:lang w:eastAsia="en-IN"/>
                    </w:rPr>
                  </w:rPrChange>
                </w:rPr>
                <w:t>August</w:t>
              </w:r>
            </w:ins>
          </w:p>
        </w:tc>
        <w:tc>
          <w:tcPr>
            <w:tcW w:w="1451" w:type="dxa"/>
            <w:tcBorders>
              <w:top w:val="nil"/>
              <w:left w:val="nil"/>
              <w:bottom w:val="single" w:sz="4" w:space="0" w:color="auto"/>
              <w:right w:val="single" w:sz="4" w:space="0" w:color="auto"/>
            </w:tcBorders>
            <w:shd w:val="clear" w:color="auto" w:fill="auto"/>
            <w:noWrap/>
            <w:vAlign w:val="center"/>
            <w:hideMark/>
          </w:tcPr>
          <w:p w14:paraId="091FE3DD" w14:textId="77777777" w:rsidR="00787385" w:rsidRPr="007014D5" w:rsidRDefault="00787385" w:rsidP="00787385">
            <w:pPr>
              <w:spacing w:after="0" w:line="240" w:lineRule="auto"/>
              <w:jc w:val="center"/>
              <w:rPr>
                <w:ins w:id="1756" w:author="Hardik Malhotra" w:date="2021-12-01T20:42:00Z"/>
                <w:rFonts w:ascii="Times New Roman" w:eastAsia="Times New Roman" w:hAnsi="Times New Roman" w:cs="Times New Roman"/>
                <w:color w:val="000000"/>
                <w:sz w:val="18"/>
                <w:szCs w:val="18"/>
                <w:lang w:eastAsia="en-IN"/>
                <w:rPrChange w:id="1757" w:author="Neeshu Bhadauriya" w:date="2021-12-03T02:00:00Z">
                  <w:rPr>
                    <w:ins w:id="1758" w:author="Hardik Malhotra" w:date="2021-12-01T20:42:00Z"/>
                    <w:rFonts w:ascii="Times New Roman" w:eastAsia="Times New Roman" w:hAnsi="Times New Roman" w:cs="Times New Roman"/>
                    <w:color w:val="000000"/>
                    <w:sz w:val="20"/>
                    <w:szCs w:val="20"/>
                    <w:lang w:eastAsia="en-IN"/>
                  </w:rPr>
                </w:rPrChange>
              </w:rPr>
            </w:pPr>
            <w:ins w:id="1759" w:author="Hardik Malhotra" w:date="2021-12-01T20:42:00Z">
              <w:r w:rsidRPr="007014D5">
                <w:rPr>
                  <w:rFonts w:ascii="Times New Roman" w:eastAsia="Times New Roman" w:hAnsi="Times New Roman" w:cs="Times New Roman"/>
                  <w:color w:val="000000"/>
                  <w:sz w:val="18"/>
                  <w:szCs w:val="18"/>
                  <w:lang w:eastAsia="en-IN"/>
                  <w:rPrChange w:id="1760" w:author="Neeshu Bhadauriya" w:date="2021-12-03T02:00:00Z">
                    <w:rPr>
                      <w:rFonts w:ascii="Times New Roman" w:eastAsia="Times New Roman" w:hAnsi="Times New Roman" w:cs="Times New Roman"/>
                      <w:color w:val="000000"/>
                      <w:sz w:val="20"/>
                      <w:szCs w:val="20"/>
                      <w:lang w:eastAsia="en-IN"/>
                    </w:rPr>
                  </w:rPrChange>
                </w:rPr>
                <w:t>3201.64</w:t>
              </w:r>
            </w:ins>
          </w:p>
        </w:tc>
        <w:tc>
          <w:tcPr>
            <w:tcW w:w="1417" w:type="dxa"/>
            <w:tcBorders>
              <w:top w:val="nil"/>
              <w:left w:val="nil"/>
              <w:bottom w:val="single" w:sz="4" w:space="0" w:color="auto"/>
              <w:right w:val="single" w:sz="4" w:space="0" w:color="auto"/>
            </w:tcBorders>
            <w:shd w:val="clear" w:color="auto" w:fill="auto"/>
            <w:noWrap/>
            <w:vAlign w:val="bottom"/>
            <w:hideMark/>
          </w:tcPr>
          <w:p w14:paraId="27754D2F" w14:textId="20E2AD13" w:rsidR="00787385" w:rsidRPr="007014D5" w:rsidRDefault="00787385" w:rsidP="00787385">
            <w:pPr>
              <w:spacing w:after="0" w:line="240" w:lineRule="auto"/>
              <w:jc w:val="center"/>
              <w:rPr>
                <w:ins w:id="1761" w:author="Hardik Malhotra" w:date="2021-12-01T20:42:00Z"/>
                <w:rFonts w:ascii="Times New Roman" w:eastAsia="Times New Roman" w:hAnsi="Times New Roman" w:cs="Times New Roman"/>
                <w:color w:val="000000"/>
                <w:sz w:val="18"/>
                <w:szCs w:val="18"/>
                <w:lang w:eastAsia="en-IN"/>
                <w:rPrChange w:id="1762" w:author="Neeshu Bhadauriya" w:date="2021-12-03T02:00:00Z">
                  <w:rPr>
                    <w:ins w:id="1763"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1777</w:t>
            </w:r>
          </w:p>
        </w:tc>
        <w:tc>
          <w:tcPr>
            <w:tcW w:w="1418" w:type="dxa"/>
            <w:tcBorders>
              <w:top w:val="nil"/>
              <w:left w:val="nil"/>
              <w:bottom w:val="single" w:sz="4" w:space="0" w:color="auto"/>
              <w:right w:val="single" w:sz="8" w:space="0" w:color="auto"/>
            </w:tcBorders>
            <w:shd w:val="clear" w:color="auto" w:fill="auto"/>
            <w:noWrap/>
            <w:vAlign w:val="bottom"/>
            <w:hideMark/>
          </w:tcPr>
          <w:p w14:paraId="5A1ECAE1" w14:textId="7A75EB50" w:rsidR="00787385" w:rsidRPr="007014D5" w:rsidRDefault="00787385" w:rsidP="00787385">
            <w:pPr>
              <w:spacing w:after="0" w:line="240" w:lineRule="auto"/>
              <w:jc w:val="center"/>
              <w:rPr>
                <w:ins w:id="1764" w:author="Hardik Malhotra" w:date="2021-12-01T20:42:00Z"/>
                <w:rFonts w:ascii="Times New Roman" w:eastAsia="Times New Roman" w:hAnsi="Times New Roman" w:cs="Times New Roman"/>
                <w:color w:val="000000"/>
                <w:sz w:val="18"/>
                <w:szCs w:val="18"/>
                <w:lang w:eastAsia="en-IN"/>
                <w:rPrChange w:id="1765" w:author="Neeshu Bhadauriya" w:date="2021-12-03T02:00:00Z">
                  <w:rPr>
                    <w:ins w:id="1766"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1087.4</w:t>
            </w:r>
          </w:p>
        </w:tc>
        <w:tc>
          <w:tcPr>
            <w:tcW w:w="1465" w:type="dxa"/>
            <w:tcBorders>
              <w:top w:val="nil"/>
              <w:left w:val="nil"/>
              <w:bottom w:val="single" w:sz="4" w:space="0" w:color="auto"/>
              <w:right w:val="single" w:sz="8" w:space="0" w:color="auto"/>
            </w:tcBorders>
            <w:vAlign w:val="bottom"/>
          </w:tcPr>
          <w:p w14:paraId="4A73D6A7" w14:textId="548FA6CB"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5401.1</w:t>
            </w:r>
          </w:p>
        </w:tc>
        <w:tc>
          <w:tcPr>
            <w:tcW w:w="1465" w:type="dxa"/>
            <w:tcBorders>
              <w:top w:val="nil"/>
              <w:left w:val="nil"/>
              <w:bottom w:val="single" w:sz="4" w:space="0" w:color="auto"/>
              <w:right w:val="single" w:sz="8" w:space="0" w:color="auto"/>
            </w:tcBorders>
            <w:vAlign w:val="bottom"/>
          </w:tcPr>
          <w:p w14:paraId="64C42D11" w14:textId="19C379C7"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4979.7</w:t>
            </w:r>
          </w:p>
        </w:tc>
      </w:tr>
      <w:tr w:rsidR="00787385" w:rsidRPr="007014D5" w14:paraId="3A660522" w14:textId="5501DCC3" w:rsidTr="0050529D">
        <w:trPr>
          <w:trHeight w:val="303"/>
          <w:ins w:id="1767"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B9F7B60" w14:textId="77777777" w:rsidR="00787385" w:rsidRPr="007014D5" w:rsidRDefault="00787385" w:rsidP="00787385">
            <w:pPr>
              <w:spacing w:after="0" w:line="240" w:lineRule="auto"/>
              <w:jc w:val="center"/>
              <w:rPr>
                <w:ins w:id="1768" w:author="Hardik Malhotra" w:date="2021-12-01T20:42:00Z"/>
                <w:rFonts w:ascii="Times New Roman" w:eastAsia="Times New Roman" w:hAnsi="Times New Roman" w:cs="Times New Roman"/>
                <w:color w:val="000000"/>
                <w:sz w:val="18"/>
                <w:szCs w:val="18"/>
                <w:lang w:eastAsia="en-IN"/>
                <w:rPrChange w:id="1769" w:author="Neeshu Bhadauriya" w:date="2021-12-03T02:00:00Z">
                  <w:rPr>
                    <w:ins w:id="1770" w:author="Hardik Malhotra" w:date="2021-12-01T20:42:00Z"/>
                    <w:rFonts w:ascii="Times New Roman" w:eastAsia="Times New Roman" w:hAnsi="Times New Roman" w:cs="Times New Roman"/>
                    <w:color w:val="000000"/>
                    <w:sz w:val="20"/>
                    <w:szCs w:val="20"/>
                    <w:lang w:eastAsia="en-IN"/>
                  </w:rPr>
                </w:rPrChange>
              </w:rPr>
            </w:pPr>
            <w:ins w:id="1771" w:author="Hardik Malhotra" w:date="2021-12-01T20:42:00Z">
              <w:r w:rsidRPr="007014D5">
                <w:rPr>
                  <w:rFonts w:ascii="Times New Roman" w:eastAsia="Times New Roman" w:hAnsi="Times New Roman" w:cs="Times New Roman"/>
                  <w:color w:val="000000"/>
                  <w:sz w:val="18"/>
                  <w:szCs w:val="18"/>
                  <w:lang w:eastAsia="en-IN"/>
                  <w:rPrChange w:id="1772"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504CCDAB" w14:textId="77777777" w:rsidR="00787385" w:rsidRPr="007014D5" w:rsidRDefault="00787385" w:rsidP="00787385">
            <w:pPr>
              <w:spacing w:after="0" w:line="240" w:lineRule="auto"/>
              <w:jc w:val="center"/>
              <w:rPr>
                <w:ins w:id="1773" w:author="Hardik Malhotra" w:date="2021-12-01T20:42:00Z"/>
                <w:rFonts w:ascii="Times New Roman" w:eastAsia="Times New Roman" w:hAnsi="Times New Roman" w:cs="Times New Roman"/>
                <w:color w:val="000000"/>
                <w:sz w:val="18"/>
                <w:szCs w:val="18"/>
                <w:lang w:eastAsia="en-IN"/>
                <w:rPrChange w:id="1774" w:author="Neeshu Bhadauriya" w:date="2021-12-03T02:00:00Z">
                  <w:rPr>
                    <w:ins w:id="1775" w:author="Hardik Malhotra" w:date="2021-12-01T20:42:00Z"/>
                    <w:rFonts w:ascii="Times New Roman" w:eastAsia="Times New Roman" w:hAnsi="Times New Roman" w:cs="Times New Roman"/>
                    <w:color w:val="000000"/>
                    <w:sz w:val="20"/>
                    <w:szCs w:val="20"/>
                    <w:lang w:eastAsia="en-IN"/>
                  </w:rPr>
                </w:rPrChange>
              </w:rPr>
            </w:pPr>
            <w:ins w:id="1776" w:author="Hardik Malhotra" w:date="2021-12-01T20:42:00Z">
              <w:r w:rsidRPr="007014D5">
                <w:rPr>
                  <w:rFonts w:ascii="Times New Roman" w:eastAsia="Times New Roman" w:hAnsi="Times New Roman" w:cs="Times New Roman"/>
                  <w:color w:val="000000"/>
                  <w:sz w:val="18"/>
                  <w:szCs w:val="18"/>
                  <w:lang w:eastAsia="en-IN"/>
                  <w:rPrChange w:id="1777" w:author="Neeshu Bhadauriya" w:date="2021-12-03T02:00:00Z">
                    <w:rPr>
                      <w:rFonts w:ascii="Times New Roman" w:eastAsia="Times New Roman" w:hAnsi="Times New Roman" w:cs="Times New Roman"/>
                      <w:color w:val="000000"/>
                      <w:sz w:val="20"/>
                      <w:szCs w:val="20"/>
                      <w:lang w:eastAsia="en-IN"/>
                    </w:rPr>
                  </w:rPrChange>
                </w:rPr>
                <w:t>September</w:t>
              </w:r>
            </w:ins>
          </w:p>
        </w:tc>
        <w:tc>
          <w:tcPr>
            <w:tcW w:w="1451" w:type="dxa"/>
            <w:tcBorders>
              <w:top w:val="nil"/>
              <w:left w:val="nil"/>
              <w:bottom w:val="single" w:sz="4" w:space="0" w:color="auto"/>
              <w:right w:val="single" w:sz="4" w:space="0" w:color="auto"/>
            </w:tcBorders>
            <w:shd w:val="clear" w:color="auto" w:fill="auto"/>
            <w:noWrap/>
            <w:vAlign w:val="center"/>
            <w:hideMark/>
          </w:tcPr>
          <w:p w14:paraId="2D7AF103" w14:textId="77777777" w:rsidR="00787385" w:rsidRPr="007014D5" w:rsidRDefault="00787385" w:rsidP="00787385">
            <w:pPr>
              <w:spacing w:after="0" w:line="240" w:lineRule="auto"/>
              <w:jc w:val="center"/>
              <w:rPr>
                <w:ins w:id="1778" w:author="Hardik Malhotra" w:date="2021-12-01T20:42:00Z"/>
                <w:rFonts w:ascii="Times New Roman" w:eastAsia="Times New Roman" w:hAnsi="Times New Roman" w:cs="Times New Roman"/>
                <w:color w:val="000000"/>
                <w:sz w:val="18"/>
                <w:szCs w:val="18"/>
                <w:lang w:eastAsia="en-IN"/>
                <w:rPrChange w:id="1779" w:author="Neeshu Bhadauriya" w:date="2021-12-03T02:00:00Z">
                  <w:rPr>
                    <w:ins w:id="1780" w:author="Hardik Malhotra" w:date="2021-12-01T20:42:00Z"/>
                    <w:rFonts w:ascii="Times New Roman" w:eastAsia="Times New Roman" w:hAnsi="Times New Roman" w:cs="Times New Roman"/>
                    <w:color w:val="000000"/>
                    <w:sz w:val="20"/>
                    <w:szCs w:val="20"/>
                    <w:lang w:eastAsia="en-IN"/>
                  </w:rPr>
                </w:rPrChange>
              </w:rPr>
            </w:pPr>
            <w:ins w:id="1781" w:author="Hardik Malhotra" w:date="2021-12-01T20:42:00Z">
              <w:r w:rsidRPr="007014D5">
                <w:rPr>
                  <w:rFonts w:ascii="Times New Roman" w:eastAsia="Times New Roman" w:hAnsi="Times New Roman" w:cs="Times New Roman"/>
                  <w:color w:val="000000"/>
                  <w:sz w:val="18"/>
                  <w:szCs w:val="18"/>
                  <w:lang w:eastAsia="en-IN"/>
                  <w:rPrChange w:id="1782" w:author="Neeshu Bhadauriya" w:date="2021-12-03T02:00:00Z">
                    <w:rPr>
                      <w:rFonts w:ascii="Times New Roman" w:eastAsia="Times New Roman" w:hAnsi="Times New Roman" w:cs="Times New Roman"/>
                      <w:color w:val="000000"/>
                      <w:sz w:val="20"/>
                      <w:szCs w:val="20"/>
                      <w:lang w:eastAsia="en-IN"/>
                    </w:rPr>
                  </w:rPrChange>
                </w:rPr>
                <w:t>3739.56</w:t>
              </w:r>
            </w:ins>
          </w:p>
        </w:tc>
        <w:tc>
          <w:tcPr>
            <w:tcW w:w="1417" w:type="dxa"/>
            <w:tcBorders>
              <w:top w:val="nil"/>
              <w:left w:val="nil"/>
              <w:bottom w:val="single" w:sz="4" w:space="0" w:color="auto"/>
              <w:right w:val="single" w:sz="4" w:space="0" w:color="auto"/>
            </w:tcBorders>
            <w:shd w:val="clear" w:color="auto" w:fill="auto"/>
            <w:noWrap/>
            <w:vAlign w:val="bottom"/>
            <w:hideMark/>
          </w:tcPr>
          <w:p w14:paraId="607CDC66" w14:textId="00162B11" w:rsidR="00787385" w:rsidRPr="007014D5" w:rsidRDefault="00787385" w:rsidP="00787385">
            <w:pPr>
              <w:spacing w:after="0" w:line="240" w:lineRule="auto"/>
              <w:jc w:val="center"/>
              <w:rPr>
                <w:ins w:id="1783" w:author="Hardik Malhotra" w:date="2021-12-01T20:42:00Z"/>
                <w:rFonts w:ascii="Times New Roman" w:eastAsia="Times New Roman" w:hAnsi="Times New Roman" w:cs="Times New Roman"/>
                <w:color w:val="000000"/>
                <w:sz w:val="18"/>
                <w:szCs w:val="18"/>
                <w:lang w:eastAsia="en-IN"/>
                <w:rPrChange w:id="1784" w:author="Neeshu Bhadauriya" w:date="2021-12-03T02:00:00Z">
                  <w:rPr>
                    <w:ins w:id="1785"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1805</w:t>
            </w:r>
          </w:p>
        </w:tc>
        <w:tc>
          <w:tcPr>
            <w:tcW w:w="1418" w:type="dxa"/>
            <w:tcBorders>
              <w:top w:val="nil"/>
              <w:left w:val="nil"/>
              <w:bottom w:val="single" w:sz="4" w:space="0" w:color="auto"/>
              <w:right w:val="single" w:sz="8" w:space="0" w:color="auto"/>
            </w:tcBorders>
            <w:shd w:val="clear" w:color="auto" w:fill="auto"/>
            <w:noWrap/>
            <w:vAlign w:val="bottom"/>
            <w:hideMark/>
          </w:tcPr>
          <w:p w14:paraId="31202CDE" w14:textId="30A86714" w:rsidR="00787385" w:rsidRPr="007014D5" w:rsidRDefault="00787385" w:rsidP="00787385">
            <w:pPr>
              <w:spacing w:after="0" w:line="240" w:lineRule="auto"/>
              <w:jc w:val="center"/>
              <w:rPr>
                <w:ins w:id="1786" w:author="Hardik Malhotra" w:date="2021-12-01T20:42:00Z"/>
                <w:rFonts w:ascii="Times New Roman" w:eastAsia="Times New Roman" w:hAnsi="Times New Roman" w:cs="Times New Roman"/>
                <w:color w:val="000000"/>
                <w:sz w:val="18"/>
                <w:szCs w:val="18"/>
                <w:lang w:eastAsia="en-IN"/>
                <w:rPrChange w:id="1787" w:author="Neeshu Bhadauriya" w:date="2021-12-03T02:00:00Z">
                  <w:rPr>
                    <w:ins w:id="1788"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1179.3</w:t>
            </w:r>
          </w:p>
        </w:tc>
        <w:tc>
          <w:tcPr>
            <w:tcW w:w="1465" w:type="dxa"/>
            <w:tcBorders>
              <w:top w:val="nil"/>
              <w:left w:val="nil"/>
              <w:bottom w:val="single" w:sz="4" w:space="0" w:color="auto"/>
              <w:right w:val="single" w:sz="8" w:space="0" w:color="auto"/>
            </w:tcBorders>
            <w:vAlign w:val="bottom"/>
          </w:tcPr>
          <w:p w14:paraId="38B52E30" w14:textId="25FE9888"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5511.2</w:t>
            </w:r>
          </w:p>
        </w:tc>
        <w:tc>
          <w:tcPr>
            <w:tcW w:w="1465" w:type="dxa"/>
            <w:tcBorders>
              <w:top w:val="nil"/>
              <w:left w:val="nil"/>
              <w:bottom w:val="single" w:sz="4" w:space="0" w:color="auto"/>
              <w:right w:val="single" w:sz="8" w:space="0" w:color="auto"/>
            </w:tcBorders>
            <w:vAlign w:val="bottom"/>
          </w:tcPr>
          <w:p w14:paraId="437EFAC8" w14:textId="7B238362"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5015.2</w:t>
            </w:r>
          </w:p>
        </w:tc>
      </w:tr>
      <w:tr w:rsidR="00787385" w:rsidRPr="007014D5" w14:paraId="2FE00EA6" w14:textId="7967B19B" w:rsidTr="0050529D">
        <w:trPr>
          <w:trHeight w:val="303"/>
          <w:ins w:id="1789" w:author="Hardik Malhotra" w:date="2021-12-01T20:42:00Z"/>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6DFC3F0" w14:textId="77777777" w:rsidR="00787385" w:rsidRPr="007014D5" w:rsidRDefault="00787385" w:rsidP="00787385">
            <w:pPr>
              <w:spacing w:after="0" w:line="240" w:lineRule="auto"/>
              <w:jc w:val="center"/>
              <w:rPr>
                <w:ins w:id="1790" w:author="Hardik Malhotra" w:date="2021-12-01T20:42:00Z"/>
                <w:rFonts w:ascii="Times New Roman" w:eastAsia="Times New Roman" w:hAnsi="Times New Roman" w:cs="Times New Roman"/>
                <w:color w:val="000000"/>
                <w:sz w:val="18"/>
                <w:szCs w:val="18"/>
                <w:lang w:eastAsia="en-IN"/>
                <w:rPrChange w:id="1791" w:author="Neeshu Bhadauriya" w:date="2021-12-03T02:00:00Z">
                  <w:rPr>
                    <w:ins w:id="1792" w:author="Hardik Malhotra" w:date="2021-12-01T20:42:00Z"/>
                    <w:rFonts w:ascii="Times New Roman" w:eastAsia="Times New Roman" w:hAnsi="Times New Roman" w:cs="Times New Roman"/>
                    <w:color w:val="000000"/>
                    <w:sz w:val="20"/>
                    <w:szCs w:val="20"/>
                    <w:lang w:eastAsia="en-IN"/>
                  </w:rPr>
                </w:rPrChange>
              </w:rPr>
            </w:pPr>
            <w:ins w:id="1793" w:author="Hardik Malhotra" w:date="2021-12-01T20:42:00Z">
              <w:r w:rsidRPr="007014D5">
                <w:rPr>
                  <w:rFonts w:ascii="Times New Roman" w:eastAsia="Times New Roman" w:hAnsi="Times New Roman" w:cs="Times New Roman"/>
                  <w:color w:val="000000"/>
                  <w:sz w:val="18"/>
                  <w:szCs w:val="18"/>
                  <w:lang w:eastAsia="en-IN"/>
                  <w:rPrChange w:id="1794"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4" w:space="0" w:color="auto"/>
              <w:right w:val="single" w:sz="4" w:space="0" w:color="auto"/>
            </w:tcBorders>
            <w:shd w:val="clear" w:color="auto" w:fill="auto"/>
            <w:noWrap/>
            <w:vAlign w:val="center"/>
            <w:hideMark/>
          </w:tcPr>
          <w:p w14:paraId="016CBF2F" w14:textId="77777777" w:rsidR="00787385" w:rsidRPr="007014D5" w:rsidRDefault="00787385" w:rsidP="00787385">
            <w:pPr>
              <w:spacing w:after="0" w:line="240" w:lineRule="auto"/>
              <w:jc w:val="center"/>
              <w:rPr>
                <w:ins w:id="1795" w:author="Hardik Malhotra" w:date="2021-12-01T20:42:00Z"/>
                <w:rFonts w:ascii="Times New Roman" w:eastAsia="Times New Roman" w:hAnsi="Times New Roman" w:cs="Times New Roman"/>
                <w:color w:val="000000"/>
                <w:sz w:val="18"/>
                <w:szCs w:val="18"/>
                <w:lang w:eastAsia="en-IN"/>
                <w:rPrChange w:id="1796" w:author="Neeshu Bhadauriya" w:date="2021-12-03T02:00:00Z">
                  <w:rPr>
                    <w:ins w:id="1797" w:author="Hardik Malhotra" w:date="2021-12-01T20:42:00Z"/>
                    <w:rFonts w:ascii="Times New Roman" w:eastAsia="Times New Roman" w:hAnsi="Times New Roman" w:cs="Times New Roman"/>
                    <w:color w:val="000000"/>
                    <w:sz w:val="20"/>
                    <w:szCs w:val="20"/>
                    <w:lang w:eastAsia="en-IN"/>
                  </w:rPr>
                </w:rPrChange>
              </w:rPr>
            </w:pPr>
            <w:ins w:id="1798" w:author="Hardik Malhotra" w:date="2021-12-01T20:42:00Z">
              <w:r w:rsidRPr="007014D5">
                <w:rPr>
                  <w:rFonts w:ascii="Times New Roman" w:eastAsia="Times New Roman" w:hAnsi="Times New Roman" w:cs="Times New Roman"/>
                  <w:color w:val="000000"/>
                  <w:sz w:val="18"/>
                  <w:szCs w:val="18"/>
                  <w:lang w:eastAsia="en-IN"/>
                  <w:rPrChange w:id="1799" w:author="Neeshu Bhadauriya" w:date="2021-12-03T02:00:00Z">
                    <w:rPr>
                      <w:rFonts w:ascii="Times New Roman" w:eastAsia="Times New Roman" w:hAnsi="Times New Roman" w:cs="Times New Roman"/>
                      <w:color w:val="000000"/>
                      <w:sz w:val="20"/>
                      <w:szCs w:val="20"/>
                      <w:lang w:eastAsia="en-IN"/>
                    </w:rPr>
                  </w:rPrChange>
                </w:rPr>
                <w:t>October</w:t>
              </w:r>
            </w:ins>
          </w:p>
        </w:tc>
        <w:tc>
          <w:tcPr>
            <w:tcW w:w="1451" w:type="dxa"/>
            <w:tcBorders>
              <w:top w:val="nil"/>
              <w:left w:val="nil"/>
              <w:bottom w:val="single" w:sz="4" w:space="0" w:color="auto"/>
              <w:right w:val="single" w:sz="4" w:space="0" w:color="auto"/>
            </w:tcBorders>
            <w:shd w:val="clear" w:color="auto" w:fill="auto"/>
            <w:noWrap/>
            <w:vAlign w:val="center"/>
            <w:hideMark/>
          </w:tcPr>
          <w:p w14:paraId="43EF1E41" w14:textId="77777777" w:rsidR="00787385" w:rsidRPr="007014D5" w:rsidRDefault="00787385" w:rsidP="00787385">
            <w:pPr>
              <w:spacing w:after="0" w:line="240" w:lineRule="auto"/>
              <w:jc w:val="center"/>
              <w:rPr>
                <w:ins w:id="1800" w:author="Hardik Malhotra" w:date="2021-12-01T20:42:00Z"/>
                <w:rFonts w:ascii="Times New Roman" w:eastAsia="Times New Roman" w:hAnsi="Times New Roman" w:cs="Times New Roman"/>
                <w:color w:val="000000"/>
                <w:sz w:val="18"/>
                <w:szCs w:val="18"/>
                <w:lang w:eastAsia="en-IN"/>
                <w:rPrChange w:id="1801" w:author="Neeshu Bhadauriya" w:date="2021-12-03T02:00:00Z">
                  <w:rPr>
                    <w:ins w:id="1802" w:author="Hardik Malhotra" w:date="2021-12-01T20:42:00Z"/>
                    <w:rFonts w:ascii="Times New Roman" w:eastAsia="Times New Roman" w:hAnsi="Times New Roman" w:cs="Times New Roman"/>
                    <w:color w:val="000000"/>
                    <w:sz w:val="20"/>
                    <w:szCs w:val="20"/>
                    <w:lang w:eastAsia="en-IN"/>
                  </w:rPr>
                </w:rPrChange>
              </w:rPr>
            </w:pPr>
            <w:ins w:id="1803" w:author="Hardik Malhotra" w:date="2021-12-01T20:42:00Z">
              <w:r w:rsidRPr="007014D5">
                <w:rPr>
                  <w:rFonts w:ascii="Times New Roman" w:eastAsia="Times New Roman" w:hAnsi="Times New Roman" w:cs="Times New Roman"/>
                  <w:color w:val="000000"/>
                  <w:sz w:val="18"/>
                  <w:szCs w:val="18"/>
                  <w:lang w:eastAsia="en-IN"/>
                  <w:rPrChange w:id="1804" w:author="Neeshu Bhadauriya" w:date="2021-12-03T02:00:00Z">
                    <w:rPr>
                      <w:rFonts w:ascii="Times New Roman" w:eastAsia="Times New Roman" w:hAnsi="Times New Roman" w:cs="Times New Roman"/>
                      <w:color w:val="000000"/>
                      <w:sz w:val="20"/>
                      <w:szCs w:val="20"/>
                      <w:lang w:eastAsia="en-IN"/>
                    </w:rPr>
                  </w:rPrChange>
                </w:rPr>
                <w:t>3762.32</w:t>
              </w:r>
            </w:ins>
          </w:p>
        </w:tc>
        <w:tc>
          <w:tcPr>
            <w:tcW w:w="1417" w:type="dxa"/>
            <w:tcBorders>
              <w:top w:val="nil"/>
              <w:left w:val="nil"/>
              <w:bottom w:val="single" w:sz="4" w:space="0" w:color="auto"/>
              <w:right w:val="single" w:sz="4" w:space="0" w:color="auto"/>
            </w:tcBorders>
            <w:shd w:val="clear" w:color="auto" w:fill="auto"/>
            <w:noWrap/>
            <w:vAlign w:val="bottom"/>
            <w:hideMark/>
          </w:tcPr>
          <w:p w14:paraId="47687596" w14:textId="357B9200" w:rsidR="00787385" w:rsidRPr="007014D5" w:rsidRDefault="00787385" w:rsidP="00787385">
            <w:pPr>
              <w:spacing w:after="0" w:line="240" w:lineRule="auto"/>
              <w:jc w:val="center"/>
              <w:rPr>
                <w:ins w:id="1805" w:author="Hardik Malhotra" w:date="2021-12-01T20:42:00Z"/>
                <w:rFonts w:ascii="Times New Roman" w:eastAsia="Times New Roman" w:hAnsi="Times New Roman" w:cs="Times New Roman"/>
                <w:color w:val="000000"/>
                <w:sz w:val="18"/>
                <w:szCs w:val="18"/>
                <w:lang w:eastAsia="en-IN"/>
                <w:rPrChange w:id="1806" w:author="Neeshu Bhadauriya" w:date="2021-12-03T02:00:00Z">
                  <w:rPr>
                    <w:ins w:id="1807"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1953</w:t>
            </w:r>
          </w:p>
        </w:tc>
        <w:tc>
          <w:tcPr>
            <w:tcW w:w="1418" w:type="dxa"/>
            <w:tcBorders>
              <w:top w:val="nil"/>
              <w:left w:val="nil"/>
              <w:bottom w:val="single" w:sz="4" w:space="0" w:color="auto"/>
              <w:right w:val="single" w:sz="8" w:space="0" w:color="auto"/>
            </w:tcBorders>
            <w:shd w:val="clear" w:color="auto" w:fill="auto"/>
            <w:noWrap/>
            <w:vAlign w:val="bottom"/>
            <w:hideMark/>
          </w:tcPr>
          <w:p w14:paraId="0D73D5DC" w14:textId="28755234" w:rsidR="00787385" w:rsidRPr="007014D5" w:rsidRDefault="00787385" w:rsidP="00787385">
            <w:pPr>
              <w:spacing w:after="0" w:line="240" w:lineRule="auto"/>
              <w:jc w:val="center"/>
              <w:rPr>
                <w:ins w:id="1808" w:author="Hardik Malhotra" w:date="2021-12-01T20:42:00Z"/>
                <w:rFonts w:ascii="Times New Roman" w:eastAsia="Times New Roman" w:hAnsi="Times New Roman" w:cs="Times New Roman"/>
                <w:color w:val="000000"/>
                <w:sz w:val="18"/>
                <w:szCs w:val="18"/>
                <w:lang w:eastAsia="en-IN"/>
                <w:rPrChange w:id="1809" w:author="Neeshu Bhadauriya" w:date="2021-12-03T02:00:00Z">
                  <w:rPr>
                    <w:ins w:id="1810"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1188.9</w:t>
            </w:r>
          </w:p>
        </w:tc>
        <w:tc>
          <w:tcPr>
            <w:tcW w:w="1465" w:type="dxa"/>
            <w:tcBorders>
              <w:top w:val="nil"/>
              <w:left w:val="nil"/>
              <w:bottom w:val="single" w:sz="4" w:space="0" w:color="auto"/>
              <w:right w:val="single" w:sz="8" w:space="0" w:color="auto"/>
            </w:tcBorders>
            <w:vAlign w:val="bottom"/>
          </w:tcPr>
          <w:p w14:paraId="043BC95C" w14:textId="332E6AA1"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5476.7</w:t>
            </w:r>
          </w:p>
        </w:tc>
        <w:tc>
          <w:tcPr>
            <w:tcW w:w="1465" w:type="dxa"/>
            <w:tcBorders>
              <w:top w:val="nil"/>
              <w:left w:val="nil"/>
              <w:bottom w:val="single" w:sz="4" w:space="0" w:color="auto"/>
              <w:right w:val="single" w:sz="8" w:space="0" w:color="auto"/>
            </w:tcBorders>
            <w:vAlign w:val="bottom"/>
          </w:tcPr>
          <w:p w14:paraId="1A15772E" w14:textId="1C743A5E"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4929.0</w:t>
            </w:r>
          </w:p>
        </w:tc>
      </w:tr>
      <w:tr w:rsidR="00787385" w:rsidRPr="007014D5" w14:paraId="0A5B8A03" w14:textId="4489DA88" w:rsidTr="0050529D">
        <w:trPr>
          <w:trHeight w:val="318"/>
          <w:ins w:id="1811" w:author="Hardik Malhotra" w:date="2021-12-01T20:42:00Z"/>
        </w:trPr>
        <w:tc>
          <w:tcPr>
            <w:tcW w:w="1028" w:type="dxa"/>
            <w:tcBorders>
              <w:top w:val="nil"/>
              <w:left w:val="single" w:sz="8" w:space="0" w:color="auto"/>
              <w:bottom w:val="single" w:sz="8" w:space="0" w:color="auto"/>
              <w:right w:val="single" w:sz="4" w:space="0" w:color="auto"/>
            </w:tcBorders>
            <w:shd w:val="clear" w:color="auto" w:fill="auto"/>
            <w:noWrap/>
            <w:vAlign w:val="center"/>
            <w:hideMark/>
          </w:tcPr>
          <w:p w14:paraId="419EB2D9" w14:textId="77777777" w:rsidR="00787385" w:rsidRPr="007014D5" w:rsidRDefault="00787385" w:rsidP="00787385">
            <w:pPr>
              <w:spacing w:after="0" w:line="240" w:lineRule="auto"/>
              <w:jc w:val="center"/>
              <w:rPr>
                <w:ins w:id="1812" w:author="Hardik Malhotra" w:date="2021-12-01T20:42:00Z"/>
                <w:rFonts w:ascii="Times New Roman" w:eastAsia="Times New Roman" w:hAnsi="Times New Roman" w:cs="Times New Roman"/>
                <w:color w:val="000000"/>
                <w:sz w:val="18"/>
                <w:szCs w:val="18"/>
                <w:lang w:eastAsia="en-IN"/>
                <w:rPrChange w:id="1813" w:author="Neeshu Bhadauriya" w:date="2021-12-03T02:00:00Z">
                  <w:rPr>
                    <w:ins w:id="1814" w:author="Hardik Malhotra" w:date="2021-12-01T20:42:00Z"/>
                    <w:rFonts w:ascii="Times New Roman" w:eastAsia="Times New Roman" w:hAnsi="Times New Roman" w:cs="Times New Roman"/>
                    <w:color w:val="000000"/>
                    <w:sz w:val="20"/>
                    <w:szCs w:val="20"/>
                    <w:lang w:eastAsia="en-IN"/>
                  </w:rPr>
                </w:rPrChange>
              </w:rPr>
            </w:pPr>
            <w:ins w:id="1815" w:author="Hardik Malhotra" w:date="2021-12-01T20:42:00Z">
              <w:r w:rsidRPr="007014D5">
                <w:rPr>
                  <w:rFonts w:ascii="Times New Roman" w:eastAsia="Times New Roman" w:hAnsi="Times New Roman" w:cs="Times New Roman"/>
                  <w:color w:val="000000"/>
                  <w:sz w:val="18"/>
                  <w:szCs w:val="18"/>
                  <w:lang w:eastAsia="en-IN"/>
                  <w:rPrChange w:id="1816" w:author="Neeshu Bhadauriya" w:date="2021-12-03T02:00:00Z">
                    <w:rPr>
                      <w:rFonts w:ascii="Times New Roman" w:eastAsia="Times New Roman" w:hAnsi="Times New Roman" w:cs="Times New Roman"/>
                      <w:color w:val="000000"/>
                      <w:sz w:val="20"/>
                      <w:szCs w:val="20"/>
                      <w:lang w:eastAsia="en-IN"/>
                    </w:rPr>
                  </w:rPrChange>
                </w:rPr>
                <w:t>2021</w:t>
              </w:r>
            </w:ins>
          </w:p>
        </w:tc>
        <w:tc>
          <w:tcPr>
            <w:tcW w:w="1906" w:type="dxa"/>
            <w:tcBorders>
              <w:top w:val="nil"/>
              <w:left w:val="nil"/>
              <w:bottom w:val="single" w:sz="8" w:space="0" w:color="auto"/>
              <w:right w:val="single" w:sz="4" w:space="0" w:color="auto"/>
            </w:tcBorders>
            <w:shd w:val="clear" w:color="auto" w:fill="auto"/>
            <w:noWrap/>
            <w:vAlign w:val="center"/>
            <w:hideMark/>
          </w:tcPr>
          <w:p w14:paraId="003FFFAF" w14:textId="77777777" w:rsidR="00787385" w:rsidRPr="007014D5" w:rsidRDefault="00787385" w:rsidP="00787385">
            <w:pPr>
              <w:spacing w:after="0" w:line="240" w:lineRule="auto"/>
              <w:jc w:val="center"/>
              <w:rPr>
                <w:ins w:id="1817" w:author="Hardik Malhotra" w:date="2021-12-01T20:42:00Z"/>
                <w:rFonts w:ascii="Times New Roman" w:eastAsia="Times New Roman" w:hAnsi="Times New Roman" w:cs="Times New Roman"/>
                <w:color w:val="000000"/>
                <w:sz w:val="18"/>
                <w:szCs w:val="18"/>
                <w:lang w:eastAsia="en-IN"/>
                <w:rPrChange w:id="1818" w:author="Neeshu Bhadauriya" w:date="2021-12-03T02:00:00Z">
                  <w:rPr>
                    <w:ins w:id="1819" w:author="Hardik Malhotra" w:date="2021-12-01T20:42:00Z"/>
                    <w:rFonts w:ascii="Times New Roman" w:eastAsia="Times New Roman" w:hAnsi="Times New Roman" w:cs="Times New Roman"/>
                    <w:color w:val="000000"/>
                    <w:sz w:val="20"/>
                    <w:szCs w:val="20"/>
                    <w:lang w:eastAsia="en-IN"/>
                  </w:rPr>
                </w:rPrChange>
              </w:rPr>
            </w:pPr>
            <w:ins w:id="1820" w:author="Hardik Malhotra" w:date="2021-12-01T20:42:00Z">
              <w:r w:rsidRPr="007014D5">
                <w:rPr>
                  <w:rFonts w:ascii="Times New Roman" w:eastAsia="Times New Roman" w:hAnsi="Times New Roman" w:cs="Times New Roman"/>
                  <w:color w:val="000000"/>
                  <w:sz w:val="18"/>
                  <w:szCs w:val="18"/>
                  <w:lang w:eastAsia="en-IN"/>
                  <w:rPrChange w:id="1821" w:author="Neeshu Bhadauriya" w:date="2021-12-03T02:00:00Z">
                    <w:rPr>
                      <w:rFonts w:ascii="Times New Roman" w:eastAsia="Times New Roman" w:hAnsi="Times New Roman" w:cs="Times New Roman"/>
                      <w:color w:val="000000"/>
                      <w:sz w:val="20"/>
                      <w:szCs w:val="20"/>
                      <w:lang w:eastAsia="en-IN"/>
                    </w:rPr>
                  </w:rPrChange>
                </w:rPr>
                <w:t>November</w:t>
              </w:r>
            </w:ins>
          </w:p>
        </w:tc>
        <w:tc>
          <w:tcPr>
            <w:tcW w:w="1451" w:type="dxa"/>
            <w:tcBorders>
              <w:top w:val="nil"/>
              <w:left w:val="nil"/>
              <w:bottom w:val="single" w:sz="8" w:space="0" w:color="auto"/>
              <w:right w:val="single" w:sz="4" w:space="0" w:color="auto"/>
            </w:tcBorders>
            <w:shd w:val="clear" w:color="auto" w:fill="auto"/>
            <w:noWrap/>
            <w:vAlign w:val="center"/>
            <w:hideMark/>
          </w:tcPr>
          <w:p w14:paraId="32408FAD" w14:textId="77777777" w:rsidR="00787385" w:rsidRPr="007014D5" w:rsidRDefault="00787385" w:rsidP="00787385">
            <w:pPr>
              <w:spacing w:after="0" w:line="240" w:lineRule="auto"/>
              <w:jc w:val="center"/>
              <w:rPr>
                <w:ins w:id="1822" w:author="Hardik Malhotra" w:date="2021-12-01T20:42:00Z"/>
                <w:rFonts w:ascii="Times New Roman" w:eastAsia="Times New Roman" w:hAnsi="Times New Roman" w:cs="Times New Roman"/>
                <w:color w:val="000000"/>
                <w:sz w:val="18"/>
                <w:szCs w:val="18"/>
                <w:lang w:eastAsia="en-IN"/>
                <w:rPrChange w:id="1823" w:author="Neeshu Bhadauriya" w:date="2021-12-03T02:00:00Z">
                  <w:rPr>
                    <w:ins w:id="1824" w:author="Hardik Malhotra" w:date="2021-12-01T20:42:00Z"/>
                    <w:rFonts w:ascii="Times New Roman" w:eastAsia="Times New Roman" w:hAnsi="Times New Roman" w:cs="Times New Roman"/>
                    <w:color w:val="000000"/>
                    <w:sz w:val="20"/>
                    <w:szCs w:val="20"/>
                    <w:lang w:eastAsia="en-IN"/>
                  </w:rPr>
                </w:rPrChange>
              </w:rPr>
            </w:pPr>
            <w:ins w:id="1825" w:author="Hardik Malhotra" w:date="2021-12-01T20:42:00Z">
              <w:r w:rsidRPr="007014D5">
                <w:rPr>
                  <w:rFonts w:ascii="Times New Roman" w:eastAsia="Times New Roman" w:hAnsi="Times New Roman" w:cs="Times New Roman"/>
                  <w:color w:val="000000"/>
                  <w:sz w:val="18"/>
                  <w:szCs w:val="18"/>
                  <w:lang w:eastAsia="en-IN"/>
                  <w:rPrChange w:id="1826" w:author="Neeshu Bhadauriya" w:date="2021-12-03T02:00:00Z">
                    <w:rPr>
                      <w:rFonts w:ascii="Times New Roman" w:eastAsia="Times New Roman" w:hAnsi="Times New Roman" w:cs="Times New Roman"/>
                      <w:color w:val="000000"/>
                      <w:sz w:val="20"/>
                      <w:szCs w:val="20"/>
                      <w:lang w:eastAsia="en-IN"/>
                    </w:rPr>
                  </w:rPrChange>
                </w:rPr>
                <w:t>3820.15</w:t>
              </w:r>
            </w:ins>
          </w:p>
        </w:tc>
        <w:tc>
          <w:tcPr>
            <w:tcW w:w="1417" w:type="dxa"/>
            <w:tcBorders>
              <w:top w:val="nil"/>
              <w:left w:val="nil"/>
              <w:bottom w:val="single" w:sz="8" w:space="0" w:color="auto"/>
              <w:right w:val="single" w:sz="4" w:space="0" w:color="auto"/>
            </w:tcBorders>
            <w:shd w:val="clear" w:color="auto" w:fill="auto"/>
            <w:noWrap/>
            <w:vAlign w:val="bottom"/>
            <w:hideMark/>
          </w:tcPr>
          <w:p w14:paraId="71D4B50A" w14:textId="7C00563E" w:rsidR="00787385" w:rsidRPr="007014D5" w:rsidRDefault="00787385" w:rsidP="00787385">
            <w:pPr>
              <w:spacing w:after="0" w:line="240" w:lineRule="auto"/>
              <w:jc w:val="center"/>
              <w:rPr>
                <w:ins w:id="1827" w:author="Hardik Malhotra" w:date="2021-12-01T20:42:00Z"/>
                <w:rFonts w:ascii="Times New Roman" w:eastAsia="Times New Roman" w:hAnsi="Times New Roman" w:cs="Times New Roman"/>
                <w:color w:val="000000"/>
                <w:sz w:val="18"/>
                <w:szCs w:val="18"/>
                <w:lang w:eastAsia="en-IN"/>
                <w:rPrChange w:id="1828" w:author="Neeshu Bhadauriya" w:date="2021-12-03T02:00:00Z">
                  <w:rPr>
                    <w:ins w:id="1829" w:author="Hardik Malhotra" w:date="2021-12-01T20:42:00Z"/>
                    <w:rFonts w:ascii="Times New Roman" w:eastAsia="Times New Roman" w:hAnsi="Times New Roman" w:cs="Times New Roman"/>
                    <w:color w:val="000000"/>
                    <w:sz w:val="20"/>
                    <w:szCs w:val="20"/>
                    <w:lang w:eastAsia="en-IN"/>
                  </w:rPr>
                </w:rPrChange>
              </w:rPr>
            </w:pPr>
            <w:r w:rsidRPr="00AE237F">
              <w:rPr>
                <w:rFonts w:ascii="Times New Roman" w:eastAsia="Times New Roman" w:hAnsi="Times New Roman" w:cs="Times New Roman"/>
                <w:color w:val="000000"/>
                <w:sz w:val="18"/>
                <w:szCs w:val="18"/>
                <w:lang w:eastAsia="en-IN"/>
              </w:rPr>
              <w:t>2070</w:t>
            </w:r>
          </w:p>
        </w:tc>
        <w:tc>
          <w:tcPr>
            <w:tcW w:w="1418" w:type="dxa"/>
            <w:tcBorders>
              <w:top w:val="nil"/>
              <w:left w:val="nil"/>
              <w:bottom w:val="single" w:sz="8" w:space="0" w:color="auto"/>
              <w:right w:val="single" w:sz="8" w:space="0" w:color="auto"/>
            </w:tcBorders>
            <w:shd w:val="clear" w:color="auto" w:fill="auto"/>
            <w:noWrap/>
            <w:vAlign w:val="bottom"/>
            <w:hideMark/>
          </w:tcPr>
          <w:p w14:paraId="08323D04" w14:textId="0CDC64D5" w:rsidR="00787385" w:rsidRPr="007014D5" w:rsidRDefault="00787385" w:rsidP="00787385">
            <w:pPr>
              <w:spacing w:after="0" w:line="240" w:lineRule="auto"/>
              <w:jc w:val="center"/>
              <w:rPr>
                <w:ins w:id="1830" w:author="Hardik Malhotra" w:date="2021-12-01T20:42:00Z"/>
                <w:rFonts w:ascii="Times New Roman" w:eastAsia="Times New Roman" w:hAnsi="Times New Roman" w:cs="Times New Roman"/>
                <w:color w:val="000000"/>
                <w:sz w:val="18"/>
                <w:szCs w:val="18"/>
                <w:lang w:eastAsia="en-IN"/>
                <w:rPrChange w:id="1831" w:author="Neeshu Bhadauriya" w:date="2021-12-03T02:00:00Z">
                  <w:rPr>
                    <w:ins w:id="1832" w:author="Hardik Malhotra" w:date="2021-12-01T20:42:00Z"/>
                    <w:rFonts w:ascii="Times New Roman" w:eastAsia="Times New Roman" w:hAnsi="Times New Roman" w:cs="Times New Roman"/>
                    <w:color w:val="000000"/>
                    <w:sz w:val="20"/>
                    <w:szCs w:val="20"/>
                    <w:lang w:eastAsia="en-IN"/>
                  </w:rPr>
                </w:rPrChange>
              </w:rPr>
            </w:pPr>
            <w:r w:rsidRPr="003877F8">
              <w:rPr>
                <w:rFonts w:ascii="Times New Roman" w:eastAsia="Times New Roman" w:hAnsi="Times New Roman" w:cs="Times New Roman"/>
                <w:color w:val="000000"/>
                <w:sz w:val="18"/>
                <w:szCs w:val="18"/>
                <w:lang w:eastAsia="en-IN"/>
              </w:rPr>
              <w:t>1123.8</w:t>
            </w:r>
          </w:p>
        </w:tc>
        <w:tc>
          <w:tcPr>
            <w:tcW w:w="1465" w:type="dxa"/>
            <w:tcBorders>
              <w:top w:val="nil"/>
              <w:left w:val="nil"/>
              <w:bottom w:val="single" w:sz="8" w:space="0" w:color="auto"/>
              <w:right w:val="single" w:sz="8" w:space="0" w:color="auto"/>
            </w:tcBorders>
            <w:vAlign w:val="bottom"/>
          </w:tcPr>
          <w:p w14:paraId="4F8F0619" w14:textId="16BD786F"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3877F8">
              <w:rPr>
                <w:rFonts w:ascii="Times New Roman" w:eastAsia="Times New Roman" w:hAnsi="Times New Roman" w:cs="Times New Roman"/>
                <w:color w:val="000000"/>
                <w:sz w:val="18"/>
                <w:szCs w:val="18"/>
                <w:lang w:eastAsia="en-IN"/>
              </w:rPr>
              <w:t>5443.3</w:t>
            </w:r>
          </w:p>
        </w:tc>
        <w:tc>
          <w:tcPr>
            <w:tcW w:w="1465" w:type="dxa"/>
            <w:tcBorders>
              <w:top w:val="nil"/>
              <w:left w:val="nil"/>
              <w:bottom w:val="single" w:sz="8" w:space="0" w:color="auto"/>
              <w:right w:val="single" w:sz="8" w:space="0" w:color="auto"/>
            </w:tcBorders>
            <w:vAlign w:val="bottom"/>
          </w:tcPr>
          <w:p w14:paraId="77915D6F" w14:textId="31EFF40D" w:rsidR="00787385" w:rsidRPr="003877F8" w:rsidRDefault="00787385" w:rsidP="00787385">
            <w:pPr>
              <w:spacing w:after="0" w:line="240" w:lineRule="auto"/>
              <w:jc w:val="center"/>
              <w:rPr>
                <w:rFonts w:ascii="Times New Roman" w:eastAsia="Times New Roman" w:hAnsi="Times New Roman" w:cs="Times New Roman"/>
                <w:color w:val="000000"/>
                <w:sz w:val="18"/>
                <w:szCs w:val="18"/>
                <w:lang w:eastAsia="en-IN"/>
              </w:rPr>
            </w:pPr>
            <w:r w:rsidRPr="00787385">
              <w:rPr>
                <w:rFonts w:ascii="Times New Roman" w:eastAsia="Times New Roman" w:hAnsi="Times New Roman" w:cs="Times New Roman"/>
                <w:color w:val="000000"/>
                <w:sz w:val="18"/>
                <w:szCs w:val="18"/>
                <w:lang w:eastAsia="en-IN"/>
              </w:rPr>
              <w:t>5007.8</w:t>
            </w:r>
          </w:p>
        </w:tc>
      </w:tr>
    </w:tbl>
    <w:p w14:paraId="1B2A25F4" w14:textId="77777777" w:rsidR="005A3A9E" w:rsidRPr="005A3A9E" w:rsidRDefault="005A3A9E" w:rsidP="00996FDB">
      <w:pPr>
        <w:tabs>
          <w:tab w:val="left" w:pos="1365"/>
        </w:tabs>
        <w:spacing w:line="360" w:lineRule="auto"/>
        <w:jc w:val="both"/>
        <w:rPr>
          <w:rFonts w:ascii="Arial" w:hAnsi="Arial" w:cs="Arial"/>
          <w:sz w:val="24"/>
          <w:szCs w:val="24"/>
        </w:rPr>
      </w:pPr>
    </w:p>
    <w:sectPr w:rsidR="005A3A9E" w:rsidRPr="005A3A9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CA0A5" w14:textId="77777777" w:rsidR="004C066D" w:rsidRDefault="004C066D" w:rsidP="008D05CC">
      <w:pPr>
        <w:spacing w:after="0" w:line="240" w:lineRule="auto"/>
      </w:pPr>
      <w:r>
        <w:separator/>
      </w:r>
    </w:p>
  </w:endnote>
  <w:endnote w:type="continuationSeparator" w:id="0">
    <w:p w14:paraId="468E4077" w14:textId="77777777" w:rsidR="004C066D" w:rsidRDefault="004C066D"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Palladio Uralic">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53288"/>
      <w:docPartObj>
        <w:docPartGallery w:val="Page Numbers (Bottom of Page)"/>
        <w:docPartUnique/>
      </w:docPartObj>
    </w:sdtPr>
    <w:sdtEndPr>
      <w:rPr>
        <w:noProof/>
      </w:rPr>
    </w:sdtEndPr>
    <w:sdtContent>
      <w:p w14:paraId="20A951D3" w14:textId="26765FBC" w:rsidR="002C67EF" w:rsidRDefault="002C67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D0E329" w14:textId="77777777" w:rsidR="002C67EF" w:rsidRDefault="002C67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CA6FD" w14:textId="77777777" w:rsidR="004C066D" w:rsidRDefault="004C066D" w:rsidP="008D05CC">
      <w:pPr>
        <w:spacing w:after="0" w:line="240" w:lineRule="auto"/>
      </w:pPr>
      <w:r>
        <w:separator/>
      </w:r>
    </w:p>
  </w:footnote>
  <w:footnote w:type="continuationSeparator" w:id="0">
    <w:p w14:paraId="7DB226E0" w14:textId="77777777" w:rsidR="004C066D" w:rsidRDefault="004C066D"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BFA"/>
    <w:multiLevelType w:val="hybridMultilevel"/>
    <w:tmpl w:val="0AF6C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A23DA"/>
    <w:multiLevelType w:val="hybridMultilevel"/>
    <w:tmpl w:val="59768CD6"/>
    <w:lvl w:ilvl="0" w:tplc="A41AE538">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0D287690"/>
    <w:multiLevelType w:val="hybridMultilevel"/>
    <w:tmpl w:val="AD16D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04E92"/>
    <w:multiLevelType w:val="hybridMultilevel"/>
    <w:tmpl w:val="7CB480E0"/>
    <w:lvl w:ilvl="0" w:tplc="11B497EA">
      <w:start w:val="10"/>
      <w:numFmt w:val="bullet"/>
      <w:lvlText w:val=""/>
      <w:lvlJc w:val="left"/>
      <w:pPr>
        <w:ind w:left="1080" w:hanging="360"/>
      </w:pPr>
      <w:rPr>
        <w:rFonts w:ascii="Symbol" w:eastAsia="Verdana" w:hAnsi="Symbol"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C36EF1"/>
    <w:multiLevelType w:val="hybridMultilevel"/>
    <w:tmpl w:val="D35E3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357A5D"/>
    <w:multiLevelType w:val="hybridMultilevel"/>
    <w:tmpl w:val="24EA9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5F62E8E"/>
    <w:multiLevelType w:val="hybridMultilevel"/>
    <w:tmpl w:val="8D242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16F5A"/>
    <w:multiLevelType w:val="hybridMultilevel"/>
    <w:tmpl w:val="27929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57B6B"/>
    <w:multiLevelType w:val="hybridMultilevel"/>
    <w:tmpl w:val="E214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0189F"/>
    <w:multiLevelType w:val="hybridMultilevel"/>
    <w:tmpl w:val="9F8C5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F74B40"/>
    <w:multiLevelType w:val="hybridMultilevel"/>
    <w:tmpl w:val="3898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85206E"/>
    <w:multiLevelType w:val="hybridMultilevel"/>
    <w:tmpl w:val="5C24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D40F3"/>
    <w:multiLevelType w:val="hybridMultilevel"/>
    <w:tmpl w:val="AAE6C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265504"/>
    <w:multiLevelType w:val="hybridMultilevel"/>
    <w:tmpl w:val="63B2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8055F5"/>
    <w:multiLevelType w:val="hybridMultilevel"/>
    <w:tmpl w:val="C8505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F75E5D"/>
    <w:multiLevelType w:val="multilevel"/>
    <w:tmpl w:val="A96AD5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2E34876"/>
    <w:multiLevelType w:val="hybridMultilevel"/>
    <w:tmpl w:val="1BB2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46543D15"/>
    <w:multiLevelType w:val="hybridMultilevel"/>
    <w:tmpl w:val="1352A48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1" w15:restartNumberingAfterBreak="0">
    <w:nsid w:val="49C37EE5"/>
    <w:multiLevelType w:val="hybridMultilevel"/>
    <w:tmpl w:val="CD1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773F3"/>
    <w:multiLevelType w:val="hybridMultilevel"/>
    <w:tmpl w:val="E0C80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B15CDD"/>
    <w:multiLevelType w:val="hybridMultilevel"/>
    <w:tmpl w:val="906C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0C7FD1"/>
    <w:multiLevelType w:val="hybridMultilevel"/>
    <w:tmpl w:val="8EF034E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C271535"/>
    <w:multiLevelType w:val="hybridMultilevel"/>
    <w:tmpl w:val="7F486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29" w15:restartNumberingAfterBreak="0">
    <w:nsid w:val="67F03C7E"/>
    <w:multiLevelType w:val="hybridMultilevel"/>
    <w:tmpl w:val="2F10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D7EE5"/>
    <w:multiLevelType w:val="hybridMultilevel"/>
    <w:tmpl w:val="E5360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E87753C"/>
    <w:multiLevelType w:val="hybridMultilevel"/>
    <w:tmpl w:val="8E18A370"/>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1B03790"/>
    <w:multiLevelType w:val="hybridMultilevel"/>
    <w:tmpl w:val="A5AC6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84CFB"/>
    <w:multiLevelType w:val="hybridMultilevel"/>
    <w:tmpl w:val="0EB0E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047415"/>
    <w:multiLevelType w:val="hybridMultilevel"/>
    <w:tmpl w:val="3BF45296"/>
    <w:lvl w:ilvl="0" w:tplc="0409000B">
      <w:start w:val="1"/>
      <w:numFmt w:val="bullet"/>
      <w:lvlText w:val=""/>
      <w:lvlJc w:val="left"/>
      <w:pPr>
        <w:tabs>
          <w:tab w:val="num" w:pos="720"/>
        </w:tabs>
        <w:ind w:left="720" w:hanging="360"/>
      </w:pPr>
      <w:rPr>
        <w:rFonts w:ascii="Wingdings" w:hAnsi="Wingdings" w:hint="default"/>
      </w:rPr>
    </w:lvl>
    <w:lvl w:ilvl="1" w:tplc="38E2A574" w:tentative="1">
      <w:start w:val="1"/>
      <w:numFmt w:val="bullet"/>
      <w:lvlText w:val=""/>
      <w:lvlJc w:val="left"/>
      <w:pPr>
        <w:tabs>
          <w:tab w:val="num" w:pos="1440"/>
        </w:tabs>
        <w:ind w:left="1440" w:hanging="360"/>
      </w:pPr>
      <w:rPr>
        <w:rFonts w:ascii="Wingdings" w:hAnsi="Wingdings" w:hint="default"/>
      </w:rPr>
    </w:lvl>
    <w:lvl w:ilvl="2" w:tplc="ED823E72" w:tentative="1">
      <w:start w:val="1"/>
      <w:numFmt w:val="bullet"/>
      <w:lvlText w:val=""/>
      <w:lvlJc w:val="left"/>
      <w:pPr>
        <w:tabs>
          <w:tab w:val="num" w:pos="2160"/>
        </w:tabs>
        <w:ind w:left="2160" w:hanging="360"/>
      </w:pPr>
      <w:rPr>
        <w:rFonts w:ascii="Wingdings" w:hAnsi="Wingdings" w:hint="default"/>
      </w:rPr>
    </w:lvl>
    <w:lvl w:ilvl="3" w:tplc="F42CDACE" w:tentative="1">
      <w:start w:val="1"/>
      <w:numFmt w:val="bullet"/>
      <w:lvlText w:val=""/>
      <w:lvlJc w:val="left"/>
      <w:pPr>
        <w:tabs>
          <w:tab w:val="num" w:pos="2880"/>
        </w:tabs>
        <w:ind w:left="2880" w:hanging="360"/>
      </w:pPr>
      <w:rPr>
        <w:rFonts w:ascii="Wingdings" w:hAnsi="Wingdings" w:hint="default"/>
      </w:rPr>
    </w:lvl>
    <w:lvl w:ilvl="4" w:tplc="A634B6DE" w:tentative="1">
      <w:start w:val="1"/>
      <w:numFmt w:val="bullet"/>
      <w:lvlText w:val=""/>
      <w:lvlJc w:val="left"/>
      <w:pPr>
        <w:tabs>
          <w:tab w:val="num" w:pos="3600"/>
        </w:tabs>
        <w:ind w:left="3600" w:hanging="360"/>
      </w:pPr>
      <w:rPr>
        <w:rFonts w:ascii="Wingdings" w:hAnsi="Wingdings" w:hint="default"/>
      </w:rPr>
    </w:lvl>
    <w:lvl w:ilvl="5" w:tplc="0B0404EC" w:tentative="1">
      <w:start w:val="1"/>
      <w:numFmt w:val="bullet"/>
      <w:lvlText w:val=""/>
      <w:lvlJc w:val="left"/>
      <w:pPr>
        <w:tabs>
          <w:tab w:val="num" w:pos="4320"/>
        </w:tabs>
        <w:ind w:left="4320" w:hanging="360"/>
      </w:pPr>
      <w:rPr>
        <w:rFonts w:ascii="Wingdings" w:hAnsi="Wingdings" w:hint="default"/>
      </w:rPr>
    </w:lvl>
    <w:lvl w:ilvl="6" w:tplc="1012DD2A" w:tentative="1">
      <w:start w:val="1"/>
      <w:numFmt w:val="bullet"/>
      <w:lvlText w:val=""/>
      <w:lvlJc w:val="left"/>
      <w:pPr>
        <w:tabs>
          <w:tab w:val="num" w:pos="5040"/>
        </w:tabs>
        <w:ind w:left="5040" w:hanging="360"/>
      </w:pPr>
      <w:rPr>
        <w:rFonts w:ascii="Wingdings" w:hAnsi="Wingdings" w:hint="default"/>
      </w:rPr>
    </w:lvl>
    <w:lvl w:ilvl="7" w:tplc="3AE8640C" w:tentative="1">
      <w:start w:val="1"/>
      <w:numFmt w:val="bullet"/>
      <w:lvlText w:val=""/>
      <w:lvlJc w:val="left"/>
      <w:pPr>
        <w:tabs>
          <w:tab w:val="num" w:pos="5760"/>
        </w:tabs>
        <w:ind w:left="5760" w:hanging="360"/>
      </w:pPr>
      <w:rPr>
        <w:rFonts w:ascii="Wingdings" w:hAnsi="Wingdings" w:hint="default"/>
      </w:rPr>
    </w:lvl>
    <w:lvl w:ilvl="8" w:tplc="9722774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C20285A"/>
    <w:multiLevelType w:val="hybridMultilevel"/>
    <w:tmpl w:val="6C0C7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9434F"/>
    <w:multiLevelType w:val="hybridMultilevel"/>
    <w:tmpl w:val="CE705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050C76"/>
    <w:multiLevelType w:val="hybridMultilevel"/>
    <w:tmpl w:val="97E83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A157B"/>
    <w:multiLevelType w:val="hybridMultilevel"/>
    <w:tmpl w:val="7BF4A66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 w15:restartNumberingAfterBreak="0">
    <w:nsid w:val="7E3215A8"/>
    <w:multiLevelType w:val="hybridMultilevel"/>
    <w:tmpl w:val="1152E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num w:numId="1">
    <w:abstractNumId w:val="28"/>
  </w:num>
  <w:num w:numId="2">
    <w:abstractNumId w:val="39"/>
  </w:num>
  <w:num w:numId="3">
    <w:abstractNumId w:val="2"/>
  </w:num>
  <w:num w:numId="4">
    <w:abstractNumId w:val="33"/>
  </w:num>
  <w:num w:numId="5">
    <w:abstractNumId w:val="18"/>
  </w:num>
  <w:num w:numId="6">
    <w:abstractNumId w:val="7"/>
  </w:num>
  <w:num w:numId="7">
    <w:abstractNumId w:val="6"/>
  </w:num>
  <w:num w:numId="8">
    <w:abstractNumId w:val="8"/>
  </w:num>
  <w:num w:numId="9">
    <w:abstractNumId w:val="4"/>
  </w:num>
  <w:num w:numId="10">
    <w:abstractNumId w:val="37"/>
  </w:num>
  <w:num w:numId="11">
    <w:abstractNumId w:val="9"/>
  </w:num>
  <w:num w:numId="12">
    <w:abstractNumId w:val="14"/>
  </w:num>
  <w:num w:numId="13">
    <w:abstractNumId w:val="30"/>
  </w:num>
  <w:num w:numId="14">
    <w:abstractNumId w:val="34"/>
  </w:num>
  <w:num w:numId="15">
    <w:abstractNumId w:val="36"/>
  </w:num>
  <w:num w:numId="16">
    <w:abstractNumId w:val="35"/>
  </w:num>
  <w:num w:numId="17">
    <w:abstractNumId w:val="16"/>
  </w:num>
  <w:num w:numId="18">
    <w:abstractNumId w:val="32"/>
  </w:num>
  <w:num w:numId="19">
    <w:abstractNumId w:val="41"/>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21"/>
  </w:num>
  <w:num w:numId="23">
    <w:abstractNumId w:val="12"/>
  </w:num>
  <w:num w:numId="24">
    <w:abstractNumId w:val="29"/>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11"/>
  </w:num>
  <w:num w:numId="28">
    <w:abstractNumId w:val="3"/>
  </w:num>
  <w:num w:numId="29">
    <w:abstractNumId w:val="25"/>
  </w:num>
  <w:num w:numId="30">
    <w:abstractNumId w:val="1"/>
  </w:num>
  <w:num w:numId="31">
    <w:abstractNumId w:val="20"/>
  </w:num>
  <w:num w:numId="32">
    <w:abstractNumId w:val="19"/>
  </w:num>
  <w:num w:numId="33">
    <w:abstractNumId w:val="10"/>
  </w:num>
  <w:num w:numId="34">
    <w:abstractNumId w:val="15"/>
  </w:num>
  <w:num w:numId="35">
    <w:abstractNumId w:val="26"/>
  </w:num>
  <w:num w:numId="36">
    <w:abstractNumId w:val="5"/>
  </w:num>
  <w:num w:numId="37">
    <w:abstractNumId w:val="23"/>
  </w:num>
  <w:num w:numId="38">
    <w:abstractNumId w:val="40"/>
  </w:num>
  <w:num w:numId="39">
    <w:abstractNumId w:val="0"/>
  </w:num>
  <w:num w:numId="40">
    <w:abstractNumId w:val="13"/>
  </w:num>
  <w:num w:numId="41">
    <w:abstractNumId w:val="24"/>
  </w:num>
  <w:num w:numId="42">
    <w:abstractNumId w:val="22"/>
  </w:num>
  <w:num w:numId="43">
    <w:abstractNumId w:val="1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rson w15:author="Jaideep Kumar">
    <w15:presenceInfo w15:providerId="AD" w15:userId="S-1-5-21-1964979238-429942662-834490965-1152"/>
  </w15:person>
  <w15:person w15:author="Neeshu Bhadauriya">
    <w15:presenceInfo w15:providerId="AD" w15:userId="S-1-5-21-1964979238-429942662-834490965-1587"/>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174C"/>
    <w:rsid w:val="0000268C"/>
    <w:rsid w:val="00003B6A"/>
    <w:rsid w:val="000048DF"/>
    <w:rsid w:val="00005343"/>
    <w:rsid w:val="00006856"/>
    <w:rsid w:val="00006986"/>
    <w:rsid w:val="00011781"/>
    <w:rsid w:val="00011DDF"/>
    <w:rsid w:val="00013772"/>
    <w:rsid w:val="00013A57"/>
    <w:rsid w:val="00014CE6"/>
    <w:rsid w:val="00017784"/>
    <w:rsid w:val="00023038"/>
    <w:rsid w:val="00025469"/>
    <w:rsid w:val="00026D43"/>
    <w:rsid w:val="0003030A"/>
    <w:rsid w:val="000304B9"/>
    <w:rsid w:val="000308B3"/>
    <w:rsid w:val="000308F6"/>
    <w:rsid w:val="000322CD"/>
    <w:rsid w:val="00033723"/>
    <w:rsid w:val="00033934"/>
    <w:rsid w:val="00033B33"/>
    <w:rsid w:val="00034F3C"/>
    <w:rsid w:val="00035944"/>
    <w:rsid w:val="000361D4"/>
    <w:rsid w:val="000361EF"/>
    <w:rsid w:val="0003629E"/>
    <w:rsid w:val="000376C4"/>
    <w:rsid w:val="00040724"/>
    <w:rsid w:val="00050359"/>
    <w:rsid w:val="000513DF"/>
    <w:rsid w:val="00051677"/>
    <w:rsid w:val="00051A2F"/>
    <w:rsid w:val="000530C9"/>
    <w:rsid w:val="00055EEA"/>
    <w:rsid w:val="00056727"/>
    <w:rsid w:val="000611AD"/>
    <w:rsid w:val="000627CD"/>
    <w:rsid w:val="00063D24"/>
    <w:rsid w:val="00064CBC"/>
    <w:rsid w:val="00066D13"/>
    <w:rsid w:val="000678C3"/>
    <w:rsid w:val="00073A05"/>
    <w:rsid w:val="00073AC3"/>
    <w:rsid w:val="00073ECE"/>
    <w:rsid w:val="00075068"/>
    <w:rsid w:val="00077181"/>
    <w:rsid w:val="000810D4"/>
    <w:rsid w:val="000810D5"/>
    <w:rsid w:val="000821CD"/>
    <w:rsid w:val="0008641D"/>
    <w:rsid w:val="000867E6"/>
    <w:rsid w:val="0009066D"/>
    <w:rsid w:val="000926C4"/>
    <w:rsid w:val="00095264"/>
    <w:rsid w:val="000A0B5F"/>
    <w:rsid w:val="000A14D1"/>
    <w:rsid w:val="000A1623"/>
    <w:rsid w:val="000A2081"/>
    <w:rsid w:val="000A2A66"/>
    <w:rsid w:val="000A4D93"/>
    <w:rsid w:val="000B1C4D"/>
    <w:rsid w:val="000B2D47"/>
    <w:rsid w:val="000B2D97"/>
    <w:rsid w:val="000B3091"/>
    <w:rsid w:val="000B49B1"/>
    <w:rsid w:val="000B49EB"/>
    <w:rsid w:val="000B58BF"/>
    <w:rsid w:val="000B6683"/>
    <w:rsid w:val="000B6B32"/>
    <w:rsid w:val="000B79CA"/>
    <w:rsid w:val="000B7D58"/>
    <w:rsid w:val="000C07D2"/>
    <w:rsid w:val="000C0CB4"/>
    <w:rsid w:val="000C17B5"/>
    <w:rsid w:val="000C2F23"/>
    <w:rsid w:val="000C43F2"/>
    <w:rsid w:val="000D1A88"/>
    <w:rsid w:val="000D5CE6"/>
    <w:rsid w:val="000D7441"/>
    <w:rsid w:val="000E0C76"/>
    <w:rsid w:val="000E1358"/>
    <w:rsid w:val="000E17ED"/>
    <w:rsid w:val="000E1F6F"/>
    <w:rsid w:val="000E593E"/>
    <w:rsid w:val="000F47A0"/>
    <w:rsid w:val="000F51D6"/>
    <w:rsid w:val="000F635C"/>
    <w:rsid w:val="000F7639"/>
    <w:rsid w:val="001000E3"/>
    <w:rsid w:val="00102ED0"/>
    <w:rsid w:val="00103896"/>
    <w:rsid w:val="001039EA"/>
    <w:rsid w:val="0010555F"/>
    <w:rsid w:val="00106F9C"/>
    <w:rsid w:val="001104D9"/>
    <w:rsid w:val="00110D27"/>
    <w:rsid w:val="00110D4F"/>
    <w:rsid w:val="00112845"/>
    <w:rsid w:val="00112D7C"/>
    <w:rsid w:val="00113835"/>
    <w:rsid w:val="00113DAD"/>
    <w:rsid w:val="0011489A"/>
    <w:rsid w:val="00115B2E"/>
    <w:rsid w:val="00117792"/>
    <w:rsid w:val="001211F4"/>
    <w:rsid w:val="00122401"/>
    <w:rsid w:val="00126361"/>
    <w:rsid w:val="00130FFB"/>
    <w:rsid w:val="00132F25"/>
    <w:rsid w:val="001332E1"/>
    <w:rsid w:val="0013455C"/>
    <w:rsid w:val="001363CA"/>
    <w:rsid w:val="0013644D"/>
    <w:rsid w:val="00137284"/>
    <w:rsid w:val="00140705"/>
    <w:rsid w:val="00140B3B"/>
    <w:rsid w:val="00142412"/>
    <w:rsid w:val="00143C36"/>
    <w:rsid w:val="00144CB1"/>
    <w:rsid w:val="001452BB"/>
    <w:rsid w:val="001503A6"/>
    <w:rsid w:val="001520D8"/>
    <w:rsid w:val="00153617"/>
    <w:rsid w:val="0015365E"/>
    <w:rsid w:val="001541CD"/>
    <w:rsid w:val="0015661D"/>
    <w:rsid w:val="0015666C"/>
    <w:rsid w:val="0016073A"/>
    <w:rsid w:val="00160783"/>
    <w:rsid w:val="0016085E"/>
    <w:rsid w:val="001644A2"/>
    <w:rsid w:val="0016779F"/>
    <w:rsid w:val="001704DC"/>
    <w:rsid w:val="001711D5"/>
    <w:rsid w:val="00172598"/>
    <w:rsid w:val="00173B90"/>
    <w:rsid w:val="00177150"/>
    <w:rsid w:val="00180344"/>
    <w:rsid w:val="00182A72"/>
    <w:rsid w:val="0018497E"/>
    <w:rsid w:val="00191273"/>
    <w:rsid w:val="001912FF"/>
    <w:rsid w:val="00191481"/>
    <w:rsid w:val="00192F97"/>
    <w:rsid w:val="001941A4"/>
    <w:rsid w:val="00195BC7"/>
    <w:rsid w:val="00195C31"/>
    <w:rsid w:val="001A0EB6"/>
    <w:rsid w:val="001A371C"/>
    <w:rsid w:val="001A39CB"/>
    <w:rsid w:val="001A52E4"/>
    <w:rsid w:val="001B02CD"/>
    <w:rsid w:val="001B0748"/>
    <w:rsid w:val="001B0BD3"/>
    <w:rsid w:val="001B1A66"/>
    <w:rsid w:val="001B2EAE"/>
    <w:rsid w:val="001B3AE7"/>
    <w:rsid w:val="001B6E29"/>
    <w:rsid w:val="001B754E"/>
    <w:rsid w:val="001C16C1"/>
    <w:rsid w:val="001C1BF9"/>
    <w:rsid w:val="001C2535"/>
    <w:rsid w:val="001C48AF"/>
    <w:rsid w:val="001C5C69"/>
    <w:rsid w:val="001C74F9"/>
    <w:rsid w:val="001D1DD8"/>
    <w:rsid w:val="001D2CE0"/>
    <w:rsid w:val="001D5CC2"/>
    <w:rsid w:val="001D619B"/>
    <w:rsid w:val="001D62DB"/>
    <w:rsid w:val="001D658E"/>
    <w:rsid w:val="001D6E1B"/>
    <w:rsid w:val="001E04BE"/>
    <w:rsid w:val="001E0939"/>
    <w:rsid w:val="001E434A"/>
    <w:rsid w:val="001F0937"/>
    <w:rsid w:val="001F26D3"/>
    <w:rsid w:val="001F2DC3"/>
    <w:rsid w:val="001F31CB"/>
    <w:rsid w:val="001F4365"/>
    <w:rsid w:val="001F77E8"/>
    <w:rsid w:val="002007FC"/>
    <w:rsid w:val="002014E8"/>
    <w:rsid w:val="00201F2A"/>
    <w:rsid w:val="00202D42"/>
    <w:rsid w:val="00203DE5"/>
    <w:rsid w:val="002064A9"/>
    <w:rsid w:val="00207EE0"/>
    <w:rsid w:val="002107B2"/>
    <w:rsid w:val="00211FC6"/>
    <w:rsid w:val="00212600"/>
    <w:rsid w:val="00214A75"/>
    <w:rsid w:val="00214D2B"/>
    <w:rsid w:val="00215282"/>
    <w:rsid w:val="002163E7"/>
    <w:rsid w:val="0021697F"/>
    <w:rsid w:val="0022004C"/>
    <w:rsid w:val="0022370D"/>
    <w:rsid w:val="002244DD"/>
    <w:rsid w:val="0022576D"/>
    <w:rsid w:val="0022743F"/>
    <w:rsid w:val="00231F71"/>
    <w:rsid w:val="00236445"/>
    <w:rsid w:val="00240B53"/>
    <w:rsid w:val="00243E52"/>
    <w:rsid w:val="00250604"/>
    <w:rsid w:val="00250F12"/>
    <w:rsid w:val="002524A3"/>
    <w:rsid w:val="00253506"/>
    <w:rsid w:val="00254206"/>
    <w:rsid w:val="00254BD8"/>
    <w:rsid w:val="00257384"/>
    <w:rsid w:val="00260328"/>
    <w:rsid w:val="0026043C"/>
    <w:rsid w:val="00260A83"/>
    <w:rsid w:val="00260AC8"/>
    <w:rsid w:val="0026260F"/>
    <w:rsid w:val="00262A94"/>
    <w:rsid w:val="00262FD4"/>
    <w:rsid w:val="002656A0"/>
    <w:rsid w:val="002659CE"/>
    <w:rsid w:val="0026738B"/>
    <w:rsid w:val="002679BF"/>
    <w:rsid w:val="00270086"/>
    <w:rsid w:val="00271700"/>
    <w:rsid w:val="002717E8"/>
    <w:rsid w:val="002721FD"/>
    <w:rsid w:val="002729FD"/>
    <w:rsid w:val="002733A0"/>
    <w:rsid w:val="00273BEB"/>
    <w:rsid w:val="00273D75"/>
    <w:rsid w:val="00274195"/>
    <w:rsid w:val="002741D6"/>
    <w:rsid w:val="00274F09"/>
    <w:rsid w:val="002758F0"/>
    <w:rsid w:val="00275FDE"/>
    <w:rsid w:val="00276685"/>
    <w:rsid w:val="00280B0E"/>
    <w:rsid w:val="00282464"/>
    <w:rsid w:val="00282F0B"/>
    <w:rsid w:val="0028476D"/>
    <w:rsid w:val="002854AF"/>
    <w:rsid w:val="0028688C"/>
    <w:rsid w:val="0028716E"/>
    <w:rsid w:val="002A0D03"/>
    <w:rsid w:val="002A1B7D"/>
    <w:rsid w:val="002A3B4A"/>
    <w:rsid w:val="002A5D60"/>
    <w:rsid w:val="002A6E87"/>
    <w:rsid w:val="002B1111"/>
    <w:rsid w:val="002B1115"/>
    <w:rsid w:val="002B30BC"/>
    <w:rsid w:val="002B3EE0"/>
    <w:rsid w:val="002B5226"/>
    <w:rsid w:val="002B5730"/>
    <w:rsid w:val="002B5C26"/>
    <w:rsid w:val="002B5F3D"/>
    <w:rsid w:val="002B6ED5"/>
    <w:rsid w:val="002C00DE"/>
    <w:rsid w:val="002C1239"/>
    <w:rsid w:val="002C3C4F"/>
    <w:rsid w:val="002C4802"/>
    <w:rsid w:val="002C67EF"/>
    <w:rsid w:val="002D0234"/>
    <w:rsid w:val="002D2A76"/>
    <w:rsid w:val="002D3DFE"/>
    <w:rsid w:val="002D4881"/>
    <w:rsid w:val="002D61D2"/>
    <w:rsid w:val="002E02DE"/>
    <w:rsid w:val="002E2D35"/>
    <w:rsid w:val="002E58BF"/>
    <w:rsid w:val="002E600D"/>
    <w:rsid w:val="002E63D5"/>
    <w:rsid w:val="002E71B5"/>
    <w:rsid w:val="002F031F"/>
    <w:rsid w:val="002F3659"/>
    <w:rsid w:val="002F41BC"/>
    <w:rsid w:val="002F55F5"/>
    <w:rsid w:val="00300302"/>
    <w:rsid w:val="003008F2"/>
    <w:rsid w:val="0030317B"/>
    <w:rsid w:val="00306C8D"/>
    <w:rsid w:val="003070F6"/>
    <w:rsid w:val="0031035C"/>
    <w:rsid w:val="003108A6"/>
    <w:rsid w:val="00310C85"/>
    <w:rsid w:val="003115EC"/>
    <w:rsid w:val="00312343"/>
    <w:rsid w:val="00320BDD"/>
    <w:rsid w:val="003221BA"/>
    <w:rsid w:val="00326B72"/>
    <w:rsid w:val="00327180"/>
    <w:rsid w:val="00332989"/>
    <w:rsid w:val="003348F6"/>
    <w:rsid w:val="003353D1"/>
    <w:rsid w:val="00335B5D"/>
    <w:rsid w:val="0033724A"/>
    <w:rsid w:val="00340D03"/>
    <w:rsid w:val="0034106F"/>
    <w:rsid w:val="00341154"/>
    <w:rsid w:val="00341873"/>
    <w:rsid w:val="00342D7F"/>
    <w:rsid w:val="00344EB8"/>
    <w:rsid w:val="003457B2"/>
    <w:rsid w:val="00345D9C"/>
    <w:rsid w:val="0034703B"/>
    <w:rsid w:val="00360EFB"/>
    <w:rsid w:val="0036107B"/>
    <w:rsid w:val="003633BE"/>
    <w:rsid w:val="00371309"/>
    <w:rsid w:val="003723C4"/>
    <w:rsid w:val="0037280E"/>
    <w:rsid w:val="00373149"/>
    <w:rsid w:val="003757E0"/>
    <w:rsid w:val="00376389"/>
    <w:rsid w:val="00376E0F"/>
    <w:rsid w:val="00377516"/>
    <w:rsid w:val="0038083D"/>
    <w:rsid w:val="00380E89"/>
    <w:rsid w:val="00381897"/>
    <w:rsid w:val="003832D4"/>
    <w:rsid w:val="00385CB4"/>
    <w:rsid w:val="00386584"/>
    <w:rsid w:val="003868E2"/>
    <w:rsid w:val="003877F8"/>
    <w:rsid w:val="00391905"/>
    <w:rsid w:val="00395063"/>
    <w:rsid w:val="00395309"/>
    <w:rsid w:val="00396CE7"/>
    <w:rsid w:val="003A073B"/>
    <w:rsid w:val="003A09DE"/>
    <w:rsid w:val="003A22C7"/>
    <w:rsid w:val="003A525D"/>
    <w:rsid w:val="003A572C"/>
    <w:rsid w:val="003A5802"/>
    <w:rsid w:val="003A5DE6"/>
    <w:rsid w:val="003A664E"/>
    <w:rsid w:val="003B1BF5"/>
    <w:rsid w:val="003B264E"/>
    <w:rsid w:val="003B4B95"/>
    <w:rsid w:val="003B6E86"/>
    <w:rsid w:val="003C1E00"/>
    <w:rsid w:val="003C3DA7"/>
    <w:rsid w:val="003C4453"/>
    <w:rsid w:val="003C5EBA"/>
    <w:rsid w:val="003C5FBA"/>
    <w:rsid w:val="003C6DF1"/>
    <w:rsid w:val="003D084E"/>
    <w:rsid w:val="003D08D6"/>
    <w:rsid w:val="003D0E53"/>
    <w:rsid w:val="003D0FEE"/>
    <w:rsid w:val="003D3AD1"/>
    <w:rsid w:val="003D4F29"/>
    <w:rsid w:val="003D57F0"/>
    <w:rsid w:val="003D6C91"/>
    <w:rsid w:val="003E0428"/>
    <w:rsid w:val="003E25D8"/>
    <w:rsid w:val="003E35D5"/>
    <w:rsid w:val="003E487E"/>
    <w:rsid w:val="003E56A7"/>
    <w:rsid w:val="003E7320"/>
    <w:rsid w:val="003F0814"/>
    <w:rsid w:val="003F1B4C"/>
    <w:rsid w:val="003F5DC8"/>
    <w:rsid w:val="003F6723"/>
    <w:rsid w:val="004001C6"/>
    <w:rsid w:val="00400E6B"/>
    <w:rsid w:val="004041BE"/>
    <w:rsid w:val="004046A9"/>
    <w:rsid w:val="00404BB7"/>
    <w:rsid w:val="00404D50"/>
    <w:rsid w:val="004057FA"/>
    <w:rsid w:val="00406FAD"/>
    <w:rsid w:val="00410F69"/>
    <w:rsid w:val="00410F8C"/>
    <w:rsid w:val="00412782"/>
    <w:rsid w:val="00414A15"/>
    <w:rsid w:val="00415705"/>
    <w:rsid w:val="00420375"/>
    <w:rsid w:val="004208B1"/>
    <w:rsid w:val="0042190E"/>
    <w:rsid w:val="00422A17"/>
    <w:rsid w:val="0042562F"/>
    <w:rsid w:val="00425BF5"/>
    <w:rsid w:val="00425C5B"/>
    <w:rsid w:val="00430014"/>
    <w:rsid w:val="00434420"/>
    <w:rsid w:val="004357B7"/>
    <w:rsid w:val="00436950"/>
    <w:rsid w:val="0044140B"/>
    <w:rsid w:val="00442B21"/>
    <w:rsid w:val="0044631B"/>
    <w:rsid w:val="00447C32"/>
    <w:rsid w:val="00447DD2"/>
    <w:rsid w:val="00451AB0"/>
    <w:rsid w:val="00452F81"/>
    <w:rsid w:val="004532CD"/>
    <w:rsid w:val="00455D6D"/>
    <w:rsid w:val="004565D8"/>
    <w:rsid w:val="00457808"/>
    <w:rsid w:val="00460753"/>
    <w:rsid w:val="004644A7"/>
    <w:rsid w:val="0046512F"/>
    <w:rsid w:val="00467D8A"/>
    <w:rsid w:val="00470857"/>
    <w:rsid w:val="00471D9E"/>
    <w:rsid w:val="00472725"/>
    <w:rsid w:val="0047275D"/>
    <w:rsid w:val="00473435"/>
    <w:rsid w:val="00473C99"/>
    <w:rsid w:val="004742D1"/>
    <w:rsid w:val="00474607"/>
    <w:rsid w:val="0047652D"/>
    <w:rsid w:val="00477A6D"/>
    <w:rsid w:val="00477C5A"/>
    <w:rsid w:val="0048203E"/>
    <w:rsid w:val="0048315B"/>
    <w:rsid w:val="004831A7"/>
    <w:rsid w:val="004835F4"/>
    <w:rsid w:val="00485633"/>
    <w:rsid w:val="00490F7E"/>
    <w:rsid w:val="00494982"/>
    <w:rsid w:val="00495E6D"/>
    <w:rsid w:val="0049760F"/>
    <w:rsid w:val="00497D57"/>
    <w:rsid w:val="004A33EF"/>
    <w:rsid w:val="004A6096"/>
    <w:rsid w:val="004A7989"/>
    <w:rsid w:val="004B0F37"/>
    <w:rsid w:val="004B3126"/>
    <w:rsid w:val="004B37C4"/>
    <w:rsid w:val="004B3816"/>
    <w:rsid w:val="004B3EB4"/>
    <w:rsid w:val="004B55BB"/>
    <w:rsid w:val="004B573B"/>
    <w:rsid w:val="004B57A6"/>
    <w:rsid w:val="004B6025"/>
    <w:rsid w:val="004C0566"/>
    <w:rsid w:val="004C066D"/>
    <w:rsid w:val="004C0FF1"/>
    <w:rsid w:val="004C1492"/>
    <w:rsid w:val="004C1B69"/>
    <w:rsid w:val="004C3B4B"/>
    <w:rsid w:val="004C40D2"/>
    <w:rsid w:val="004C5239"/>
    <w:rsid w:val="004C5356"/>
    <w:rsid w:val="004C7FEF"/>
    <w:rsid w:val="004D1280"/>
    <w:rsid w:val="004D184B"/>
    <w:rsid w:val="004D4B16"/>
    <w:rsid w:val="004E04C6"/>
    <w:rsid w:val="004E279D"/>
    <w:rsid w:val="004E288D"/>
    <w:rsid w:val="004E4AE3"/>
    <w:rsid w:val="004E793B"/>
    <w:rsid w:val="004E7D07"/>
    <w:rsid w:val="004F0E69"/>
    <w:rsid w:val="004F2F72"/>
    <w:rsid w:val="004F4F10"/>
    <w:rsid w:val="004F5800"/>
    <w:rsid w:val="004F6A8B"/>
    <w:rsid w:val="004F6C61"/>
    <w:rsid w:val="005024CD"/>
    <w:rsid w:val="00504278"/>
    <w:rsid w:val="00504354"/>
    <w:rsid w:val="00506B9C"/>
    <w:rsid w:val="00516229"/>
    <w:rsid w:val="00517E12"/>
    <w:rsid w:val="00520FFA"/>
    <w:rsid w:val="005227FA"/>
    <w:rsid w:val="00522867"/>
    <w:rsid w:val="00523848"/>
    <w:rsid w:val="00524229"/>
    <w:rsid w:val="00524A3E"/>
    <w:rsid w:val="0053102A"/>
    <w:rsid w:val="00531524"/>
    <w:rsid w:val="0053262B"/>
    <w:rsid w:val="00532E31"/>
    <w:rsid w:val="00532F51"/>
    <w:rsid w:val="00533036"/>
    <w:rsid w:val="00534D1E"/>
    <w:rsid w:val="005360C4"/>
    <w:rsid w:val="00537D4F"/>
    <w:rsid w:val="0054043B"/>
    <w:rsid w:val="00540F53"/>
    <w:rsid w:val="00542947"/>
    <w:rsid w:val="0054335A"/>
    <w:rsid w:val="0054390A"/>
    <w:rsid w:val="005443B1"/>
    <w:rsid w:val="00545715"/>
    <w:rsid w:val="00547E79"/>
    <w:rsid w:val="005513AA"/>
    <w:rsid w:val="00554D7E"/>
    <w:rsid w:val="00555BDB"/>
    <w:rsid w:val="00556419"/>
    <w:rsid w:val="00560A96"/>
    <w:rsid w:val="00561428"/>
    <w:rsid w:val="0056585A"/>
    <w:rsid w:val="00566275"/>
    <w:rsid w:val="005664BA"/>
    <w:rsid w:val="00567621"/>
    <w:rsid w:val="0057035E"/>
    <w:rsid w:val="00570FF1"/>
    <w:rsid w:val="00572AE1"/>
    <w:rsid w:val="005739CD"/>
    <w:rsid w:val="0057640A"/>
    <w:rsid w:val="00577755"/>
    <w:rsid w:val="005807B3"/>
    <w:rsid w:val="00583EFC"/>
    <w:rsid w:val="00585995"/>
    <w:rsid w:val="00587B7E"/>
    <w:rsid w:val="005922FB"/>
    <w:rsid w:val="005923B3"/>
    <w:rsid w:val="00592E14"/>
    <w:rsid w:val="00593FF4"/>
    <w:rsid w:val="00597A96"/>
    <w:rsid w:val="005A2ABC"/>
    <w:rsid w:val="005A3002"/>
    <w:rsid w:val="005A3846"/>
    <w:rsid w:val="005A3A9E"/>
    <w:rsid w:val="005A421B"/>
    <w:rsid w:val="005A543F"/>
    <w:rsid w:val="005A65C8"/>
    <w:rsid w:val="005A6B39"/>
    <w:rsid w:val="005B086A"/>
    <w:rsid w:val="005B0E7E"/>
    <w:rsid w:val="005B2B5E"/>
    <w:rsid w:val="005B3A39"/>
    <w:rsid w:val="005B3E2E"/>
    <w:rsid w:val="005B4C86"/>
    <w:rsid w:val="005B4E93"/>
    <w:rsid w:val="005B76D3"/>
    <w:rsid w:val="005C125A"/>
    <w:rsid w:val="005C1BF1"/>
    <w:rsid w:val="005C51CA"/>
    <w:rsid w:val="005C62B5"/>
    <w:rsid w:val="005C7951"/>
    <w:rsid w:val="005C7CD6"/>
    <w:rsid w:val="005D037B"/>
    <w:rsid w:val="005D1814"/>
    <w:rsid w:val="005D2A6A"/>
    <w:rsid w:val="005D6C39"/>
    <w:rsid w:val="005D7DD5"/>
    <w:rsid w:val="005E0302"/>
    <w:rsid w:val="005E1007"/>
    <w:rsid w:val="005E1EB5"/>
    <w:rsid w:val="005E36C5"/>
    <w:rsid w:val="005E717D"/>
    <w:rsid w:val="005F14DC"/>
    <w:rsid w:val="005F220B"/>
    <w:rsid w:val="005F2F9F"/>
    <w:rsid w:val="005F32CA"/>
    <w:rsid w:val="005F33B4"/>
    <w:rsid w:val="005F3916"/>
    <w:rsid w:val="005F5C58"/>
    <w:rsid w:val="005F6285"/>
    <w:rsid w:val="005F64F7"/>
    <w:rsid w:val="005F7076"/>
    <w:rsid w:val="00600A5E"/>
    <w:rsid w:val="0060224E"/>
    <w:rsid w:val="0060300B"/>
    <w:rsid w:val="00605356"/>
    <w:rsid w:val="006054B6"/>
    <w:rsid w:val="00607804"/>
    <w:rsid w:val="00610647"/>
    <w:rsid w:val="00611154"/>
    <w:rsid w:val="006111A4"/>
    <w:rsid w:val="00612500"/>
    <w:rsid w:val="00613AE6"/>
    <w:rsid w:val="00613F0D"/>
    <w:rsid w:val="0061645E"/>
    <w:rsid w:val="0062149D"/>
    <w:rsid w:val="00621E3E"/>
    <w:rsid w:val="006229D1"/>
    <w:rsid w:val="00623980"/>
    <w:rsid w:val="00624766"/>
    <w:rsid w:val="0062593B"/>
    <w:rsid w:val="0062641B"/>
    <w:rsid w:val="00630018"/>
    <w:rsid w:val="00630962"/>
    <w:rsid w:val="00633453"/>
    <w:rsid w:val="00633590"/>
    <w:rsid w:val="0063432B"/>
    <w:rsid w:val="00635D8F"/>
    <w:rsid w:val="006363BB"/>
    <w:rsid w:val="00636524"/>
    <w:rsid w:val="00636A27"/>
    <w:rsid w:val="00637D98"/>
    <w:rsid w:val="006439A1"/>
    <w:rsid w:val="00644FAA"/>
    <w:rsid w:val="00647C16"/>
    <w:rsid w:val="00650D00"/>
    <w:rsid w:val="00653B9A"/>
    <w:rsid w:val="00654A4E"/>
    <w:rsid w:val="00654B40"/>
    <w:rsid w:val="00657CB7"/>
    <w:rsid w:val="006601A8"/>
    <w:rsid w:val="00661514"/>
    <w:rsid w:val="006650B0"/>
    <w:rsid w:val="00671F78"/>
    <w:rsid w:val="006721C8"/>
    <w:rsid w:val="00672393"/>
    <w:rsid w:val="00672544"/>
    <w:rsid w:val="00673CFE"/>
    <w:rsid w:val="00674114"/>
    <w:rsid w:val="00676954"/>
    <w:rsid w:val="00676DE5"/>
    <w:rsid w:val="00676FC6"/>
    <w:rsid w:val="006771F8"/>
    <w:rsid w:val="006774BD"/>
    <w:rsid w:val="00680B61"/>
    <w:rsid w:val="00681F3A"/>
    <w:rsid w:val="006821B8"/>
    <w:rsid w:val="00682C42"/>
    <w:rsid w:val="00683029"/>
    <w:rsid w:val="0068383C"/>
    <w:rsid w:val="00684347"/>
    <w:rsid w:val="0068477D"/>
    <w:rsid w:val="00687E98"/>
    <w:rsid w:val="006903B5"/>
    <w:rsid w:val="00690962"/>
    <w:rsid w:val="0069198A"/>
    <w:rsid w:val="00693833"/>
    <w:rsid w:val="006951DB"/>
    <w:rsid w:val="0069572C"/>
    <w:rsid w:val="00695ED4"/>
    <w:rsid w:val="006A0E58"/>
    <w:rsid w:val="006A37C3"/>
    <w:rsid w:val="006A4909"/>
    <w:rsid w:val="006A5316"/>
    <w:rsid w:val="006A5A76"/>
    <w:rsid w:val="006A5AAF"/>
    <w:rsid w:val="006B0F8E"/>
    <w:rsid w:val="006B261A"/>
    <w:rsid w:val="006B748E"/>
    <w:rsid w:val="006C46AD"/>
    <w:rsid w:val="006C5305"/>
    <w:rsid w:val="006C64FF"/>
    <w:rsid w:val="006D0D46"/>
    <w:rsid w:val="006D0FD0"/>
    <w:rsid w:val="006D1674"/>
    <w:rsid w:val="006D3267"/>
    <w:rsid w:val="006D3F31"/>
    <w:rsid w:val="006D4425"/>
    <w:rsid w:val="006D6C42"/>
    <w:rsid w:val="006E24DF"/>
    <w:rsid w:val="006E5D16"/>
    <w:rsid w:val="006E64C2"/>
    <w:rsid w:val="006E66C6"/>
    <w:rsid w:val="006F00DD"/>
    <w:rsid w:val="006F0A18"/>
    <w:rsid w:val="006F1463"/>
    <w:rsid w:val="006F31E7"/>
    <w:rsid w:val="006F32F3"/>
    <w:rsid w:val="006F382A"/>
    <w:rsid w:val="006F5566"/>
    <w:rsid w:val="006F6D2F"/>
    <w:rsid w:val="007040EB"/>
    <w:rsid w:val="00705138"/>
    <w:rsid w:val="00705161"/>
    <w:rsid w:val="007127FF"/>
    <w:rsid w:val="007131CD"/>
    <w:rsid w:val="00713327"/>
    <w:rsid w:val="00714564"/>
    <w:rsid w:val="0072000B"/>
    <w:rsid w:val="00720768"/>
    <w:rsid w:val="0072688E"/>
    <w:rsid w:val="00726D91"/>
    <w:rsid w:val="00730CCA"/>
    <w:rsid w:val="0073325C"/>
    <w:rsid w:val="00734486"/>
    <w:rsid w:val="00736D20"/>
    <w:rsid w:val="007373F9"/>
    <w:rsid w:val="00737A75"/>
    <w:rsid w:val="00741D3D"/>
    <w:rsid w:val="0074313D"/>
    <w:rsid w:val="00745A65"/>
    <w:rsid w:val="00750C0E"/>
    <w:rsid w:val="00751D1F"/>
    <w:rsid w:val="00754200"/>
    <w:rsid w:val="00755C67"/>
    <w:rsid w:val="00755D0C"/>
    <w:rsid w:val="00756FA1"/>
    <w:rsid w:val="00757242"/>
    <w:rsid w:val="00761A1F"/>
    <w:rsid w:val="00763FC8"/>
    <w:rsid w:val="007659F1"/>
    <w:rsid w:val="00767071"/>
    <w:rsid w:val="0077196C"/>
    <w:rsid w:val="00776190"/>
    <w:rsid w:val="00776D57"/>
    <w:rsid w:val="00777686"/>
    <w:rsid w:val="00783B10"/>
    <w:rsid w:val="00787385"/>
    <w:rsid w:val="007878E5"/>
    <w:rsid w:val="007922EB"/>
    <w:rsid w:val="00792B2F"/>
    <w:rsid w:val="007937F6"/>
    <w:rsid w:val="00793CDD"/>
    <w:rsid w:val="00794B26"/>
    <w:rsid w:val="00795374"/>
    <w:rsid w:val="007A1707"/>
    <w:rsid w:val="007A223E"/>
    <w:rsid w:val="007A3424"/>
    <w:rsid w:val="007A359D"/>
    <w:rsid w:val="007A41B5"/>
    <w:rsid w:val="007A7901"/>
    <w:rsid w:val="007B1798"/>
    <w:rsid w:val="007B1F49"/>
    <w:rsid w:val="007B275C"/>
    <w:rsid w:val="007B2784"/>
    <w:rsid w:val="007B2CA7"/>
    <w:rsid w:val="007B461A"/>
    <w:rsid w:val="007B6490"/>
    <w:rsid w:val="007B79AE"/>
    <w:rsid w:val="007C02DB"/>
    <w:rsid w:val="007C1ABD"/>
    <w:rsid w:val="007C1CD8"/>
    <w:rsid w:val="007C3E62"/>
    <w:rsid w:val="007C40BA"/>
    <w:rsid w:val="007C5B32"/>
    <w:rsid w:val="007C7013"/>
    <w:rsid w:val="007C7DF2"/>
    <w:rsid w:val="007D14B0"/>
    <w:rsid w:val="007D30E7"/>
    <w:rsid w:val="007D3596"/>
    <w:rsid w:val="007D6637"/>
    <w:rsid w:val="007D6BEA"/>
    <w:rsid w:val="007E06F4"/>
    <w:rsid w:val="007E1CA0"/>
    <w:rsid w:val="007E23D4"/>
    <w:rsid w:val="007E26B0"/>
    <w:rsid w:val="007E5542"/>
    <w:rsid w:val="007E5877"/>
    <w:rsid w:val="007E5AAD"/>
    <w:rsid w:val="007E6AFF"/>
    <w:rsid w:val="007E7092"/>
    <w:rsid w:val="007F0449"/>
    <w:rsid w:val="007F2D45"/>
    <w:rsid w:val="007F31F5"/>
    <w:rsid w:val="007F3910"/>
    <w:rsid w:val="008008F9"/>
    <w:rsid w:val="00800F6A"/>
    <w:rsid w:val="0080147B"/>
    <w:rsid w:val="00802582"/>
    <w:rsid w:val="00804B01"/>
    <w:rsid w:val="00806677"/>
    <w:rsid w:val="008129E4"/>
    <w:rsid w:val="00812BE4"/>
    <w:rsid w:val="00812E3E"/>
    <w:rsid w:val="00813664"/>
    <w:rsid w:val="0081433A"/>
    <w:rsid w:val="008159BE"/>
    <w:rsid w:val="008178B0"/>
    <w:rsid w:val="00820CA1"/>
    <w:rsid w:val="008218A0"/>
    <w:rsid w:val="00823F0E"/>
    <w:rsid w:val="00824362"/>
    <w:rsid w:val="008304CE"/>
    <w:rsid w:val="00831834"/>
    <w:rsid w:val="00833605"/>
    <w:rsid w:val="0083383D"/>
    <w:rsid w:val="0084129E"/>
    <w:rsid w:val="008421FD"/>
    <w:rsid w:val="008434C2"/>
    <w:rsid w:val="00843E83"/>
    <w:rsid w:val="008441AB"/>
    <w:rsid w:val="008444C6"/>
    <w:rsid w:val="00845DA8"/>
    <w:rsid w:val="00846D5B"/>
    <w:rsid w:val="00846E30"/>
    <w:rsid w:val="00851D83"/>
    <w:rsid w:val="00851DFB"/>
    <w:rsid w:val="00852969"/>
    <w:rsid w:val="0085544B"/>
    <w:rsid w:val="008558BA"/>
    <w:rsid w:val="00855E27"/>
    <w:rsid w:val="00857223"/>
    <w:rsid w:val="00863CA8"/>
    <w:rsid w:val="008664DB"/>
    <w:rsid w:val="00870FD9"/>
    <w:rsid w:val="00871383"/>
    <w:rsid w:val="00873DB0"/>
    <w:rsid w:val="0087593C"/>
    <w:rsid w:val="00877B95"/>
    <w:rsid w:val="008807FB"/>
    <w:rsid w:val="00881A72"/>
    <w:rsid w:val="00882C2E"/>
    <w:rsid w:val="00884E69"/>
    <w:rsid w:val="00887CB9"/>
    <w:rsid w:val="0089031F"/>
    <w:rsid w:val="00891982"/>
    <w:rsid w:val="008954E5"/>
    <w:rsid w:val="00895648"/>
    <w:rsid w:val="008A09AD"/>
    <w:rsid w:val="008A26A6"/>
    <w:rsid w:val="008A2EA8"/>
    <w:rsid w:val="008A783A"/>
    <w:rsid w:val="008B0D63"/>
    <w:rsid w:val="008B1A2B"/>
    <w:rsid w:val="008B478A"/>
    <w:rsid w:val="008C5BBD"/>
    <w:rsid w:val="008C5DB0"/>
    <w:rsid w:val="008C76AE"/>
    <w:rsid w:val="008D001D"/>
    <w:rsid w:val="008D05CC"/>
    <w:rsid w:val="008D064F"/>
    <w:rsid w:val="008D1421"/>
    <w:rsid w:val="008D2E5D"/>
    <w:rsid w:val="008D3909"/>
    <w:rsid w:val="008D4784"/>
    <w:rsid w:val="008D4A61"/>
    <w:rsid w:val="008D6034"/>
    <w:rsid w:val="008D6F84"/>
    <w:rsid w:val="008D6F90"/>
    <w:rsid w:val="008D7616"/>
    <w:rsid w:val="008E2D80"/>
    <w:rsid w:val="008E351C"/>
    <w:rsid w:val="008E3A24"/>
    <w:rsid w:val="008E5E5B"/>
    <w:rsid w:val="008F0CA7"/>
    <w:rsid w:val="008F19F8"/>
    <w:rsid w:val="008F1ADA"/>
    <w:rsid w:val="008F2C22"/>
    <w:rsid w:val="008F6745"/>
    <w:rsid w:val="008F79CD"/>
    <w:rsid w:val="009006A2"/>
    <w:rsid w:val="009011DB"/>
    <w:rsid w:val="009014E6"/>
    <w:rsid w:val="00902C17"/>
    <w:rsid w:val="00904C80"/>
    <w:rsid w:val="00905DCB"/>
    <w:rsid w:val="0090657B"/>
    <w:rsid w:val="00910CB5"/>
    <w:rsid w:val="009121C6"/>
    <w:rsid w:val="00912B14"/>
    <w:rsid w:val="00913ABB"/>
    <w:rsid w:val="009154B9"/>
    <w:rsid w:val="009207A5"/>
    <w:rsid w:val="00920C8F"/>
    <w:rsid w:val="0092156D"/>
    <w:rsid w:val="00921D1A"/>
    <w:rsid w:val="00922187"/>
    <w:rsid w:val="00923038"/>
    <w:rsid w:val="009230A7"/>
    <w:rsid w:val="00924CE7"/>
    <w:rsid w:val="00925089"/>
    <w:rsid w:val="00926EBC"/>
    <w:rsid w:val="00927B06"/>
    <w:rsid w:val="00927B78"/>
    <w:rsid w:val="00927F9E"/>
    <w:rsid w:val="009306AD"/>
    <w:rsid w:val="00932517"/>
    <w:rsid w:val="0093326E"/>
    <w:rsid w:val="00934485"/>
    <w:rsid w:val="00934B72"/>
    <w:rsid w:val="00937D40"/>
    <w:rsid w:val="009417AD"/>
    <w:rsid w:val="00942B7D"/>
    <w:rsid w:val="00946CA0"/>
    <w:rsid w:val="009531BD"/>
    <w:rsid w:val="00954ADE"/>
    <w:rsid w:val="009574BA"/>
    <w:rsid w:val="00957CCA"/>
    <w:rsid w:val="0096362C"/>
    <w:rsid w:val="00964856"/>
    <w:rsid w:val="00965A02"/>
    <w:rsid w:val="00967807"/>
    <w:rsid w:val="0097059C"/>
    <w:rsid w:val="00971028"/>
    <w:rsid w:val="00971210"/>
    <w:rsid w:val="00972406"/>
    <w:rsid w:val="00974A90"/>
    <w:rsid w:val="009755DF"/>
    <w:rsid w:val="009760D5"/>
    <w:rsid w:val="00976256"/>
    <w:rsid w:val="009775FA"/>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96FDB"/>
    <w:rsid w:val="009971A7"/>
    <w:rsid w:val="009A19E3"/>
    <w:rsid w:val="009A269E"/>
    <w:rsid w:val="009A433D"/>
    <w:rsid w:val="009A663C"/>
    <w:rsid w:val="009B289C"/>
    <w:rsid w:val="009B2A94"/>
    <w:rsid w:val="009B2E78"/>
    <w:rsid w:val="009B3664"/>
    <w:rsid w:val="009B431C"/>
    <w:rsid w:val="009B4AFF"/>
    <w:rsid w:val="009B4D35"/>
    <w:rsid w:val="009B5E8F"/>
    <w:rsid w:val="009B6B01"/>
    <w:rsid w:val="009B6BDA"/>
    <w:rsid w:val="009C0E98"/>
    <w:rsid w:val="009C12B0"/>
    <w:rsid w:val="009C13CA"/>
    <w:rsid w:val="009C41AE"/>
    <w:rsid w:val="009C4E6A"/>
    <w:rsid w:val="009C7781"/>
    <w:rsid w:val="009D01A4"/>
    <w:rsid w:val="009D1165"/>
    <w:rsid w:val="009D1168"/>
    <w:rsid w:val="009D1AF1"/>
    <w:rsid w:val="009D21A1"/>
    <w:rsid w:val="009D2626"/>
    <w:rsid w:val="009D5865"/>
    <w:rsid w:val="009D7B5D"/>
    <w:rsid w:val="009E0698"/>
    <w:rsid w:val="009E10C0"/>
    <w:rsid w:val="009E126D"/>
    <w:rsid w:val="009E2A18"/>
    <w:rsid w:val="009E2ACE"/>
    <w:rsid w:val="009E39D2"/>
    <w:rsid w:val="009E4278"/>
    <w:rsid w:val="009E634A"/>
    <w:rsid w:val="009E6FDD"/>
    <w:rsid w:val="009F1143"/>
    <w:rsid w:val="009F2529"/>
    <w:rsid w:val="009F4C84"/>
    <w:rsid w:val="009F5B91"/>
    <w:rsid w:val="009F5EE3"/>
    <w:rsid w:val="00A03ADD"/>
    <w:rsid w:val="00A044AA"/>
    <w:rsid w:val="00A05810"/>
    <w:rsid w:val="00A05C8F"/>
    <w:rsid w:val="00A10B97"/>
    <w:rsid w:val="00A118A8"/>
    <w:rsid w:val="00A14586"/>
    <w:rsid w:val="00A176A2"/>
    <w:rsid w:val="00A212FD"/>
    <w:rsid w:val="00A234C7"/>
    <w:rsid w:val="00A2687E"/>
    <w:rsid w:val="00A27E11"/>
    <w:rsid w:val="00A33042"/>
    <w:rsid w:val="00A3309C"/>
    <w:rsid w:val="00A34501"/>
    <w:rsid w:val="00A34917"/>
    <w:rsid w:val="00A35066"/>
    <w:rsid w:val="00A37795"/>
    <w:rsid w:val="00A41706"/>
    <w:rsid w:val="00A425CB"/>
    <w:rsid w:val="00A42B03"/>
    <w:rsid w:val="00A42F2F"/>
    <w:rsid w:val="00A46582"/>
    <w:rsid w:val="00A47E7A"/>
    <w:rsid w:val="00A52274"/>
    <w:rsid w:val="00A5253A"/>
    <w:rsid w:val="00A530E2"/>
    <w:rsid w:val="00A55813"/>
    <w:rsid w:val="00A562D7"/>
    <w:rsid w:val="00A566E5"/>
    <w:rsid w:val="00A5682A"/>
    <w:rsid w:val="00A63DF1"/>
    <w:rsid w:val="00A67ACD"/>
    <w:rsid w:val="00A67E99"/>
    <w:rsid w:val="00A70070"/>
    <w:rsid w:val="00A72FE3"/>
    <w:rsid w:val="00A733BB"/>
    <w:rsid w:val="00A73525"/>
    <w:rsid w:val="00A73944"/>
    <w:rsid w:val="00A75AB8"/>
    <w:rsid w:val="00A812E2"/>
    <w:rsid w:val="00A82BAF"/>
    <w:rsid w:val="00A83FEB"/>
    <w:rsid w:val="00A85AA2"/>
    <w:rsid w:val="00A85FDA"/>
    <w:rsid w:val="00A869E3"/>
    <w:rsid w:val="00A93F5E"/>
    <w:rsid w:val="00AA49F1"/>
    <w:rsid w:val="00AA4CCC"/>
    <w:rsid w:val="00AA5794"/>
    <w:rsid w:val="00AA6D01"/>
    <w:rsid w:val="00AA7B1B"/>
    <w:rsid w:val="00AB03C0"/>
    <w:rsid w:val="00AB11CA"/>
    <w:rsid w:val="00AB2271"/>
    <w:rsid w:val="00AB2712"/>
    <w:rsid w:val="00AB3C62"/>
    <w:rsid w:val="00AB3E23"/>
    <w:rsid w:val="00AB624B"/>
    <w:rsid w:val="00AB7B64"/>
    <w:rsid w:val="00AC0A8A"/>
    <w:rsid w:val="00AC32F1"/>
    <w:rsid w:val="00AC3EEF"/>
    <w:rsid w:val="00AC40D7"/>
    <w:rsid w:val="00AC430F"/>
    <w:rsid w:val="00AC531E"/>
    <w:rsid w:val="00AC64CB"/>
    <w:rsid w:val="00AD561E"/>
    <w:rsid w:val="00AD70CB"/>
    <w:rsid w:val="00AE05DC"/>
    <w:rsid w:val="00AE237F"/>
    <w:rsid w:val="00AE2605"/>
    <w:rsid w:val="00AE4C63"/>
    <w:rsid w:val="00AF04C3"/>
    <w:rsid w:val="00AF0610"/>
    <w:rsid w:val="00AF0679"/>
    <w:rsid w:val="00AF13FC"/>
    <w:rsid w:val="00AF20A2"/>
    <w:rsid w:val="00AF5190"/>
    <w:rsid w:val="00AF644B"/>
    <w:rsid w:val="00AF70FD"/>
    <w:rsid w:val="00B0208F"/>
    <w:rsid w:val="00B02181"/>
    <w:rsid w:val="00B02DA9"/>
    <w:rsid w:val="00B02DE3"/>
    <w:rsid w:val="00B03E75"/>
    <w:rsid w:val="00B04B17"/>
    <w:rsid w:val="00B05718"/>
    <w:rsid w:val="00B058B8"/>
    <w:rsid w:val="00B074E7"/>
    <w:rsid w:val="00B07577"/>
    <w:rsid w:val="00B10C42"/>
    <w:rsid w:val="00B12947"/>
    <w:rsid w:val="00B13F8D"/>
    <w:rsid w:val="00B17DAD"/>
    <w:rsid w:val="00B20C6E"/>
    <w:rsid w:val="00B20FFC"/>
    <w:rsid w:val="00B21209"/>
    <w:rsid w:val="00B2593C"/>
    <w:rsid w:val="00B304B2"/>
    <w:rsid w:val="00B3141C"/>
    <w:rsid w:val="00B332DE"/>
    <w:rsid w:val="00B338F6"/>
    <w:rsid w:val="00B34B47"/>
    <w:rsid w:val="00B360A2"/>
    <w:rsid w:val="00B36DA0"/>
    <w:rsid w:val="00B373C3"/>
    <w:rsid w:val="00B40595"/>
    <w:rsid w:val="00B40829"/>
    <w:rsid w:val="00B41941"/>
    <w:rsid w:val="00B42407"/>
    <w:rsid w:val="00B45009"/>
    <w:rsid w:val="00B45234"/>
    <w:rsid w:val="00B45899"/>
    <w:rsid w:val="00B46732"/>
    <w:rsid w:val="00B46B4C"/>
    <w:rsid w:val="00B46C11"/>
    <w:rsid w:val="00B52155"/>
    <w:rsid w:val="00B52178"/>
    <w:rsid w:val="00B5218A"/>
    <w:rsid w:val="00B524C4"/>
    <w:rsid w:val="00B5444A"/>
    <w:rsid w:val="00B567F2"/>
    <w:rsid w:val="00B56AE1"/>
    <w:rsid w:val="00B57048"/>
    <w:rsid w:val="00B57793"/>
    <w:rsid w:val="00B57E9B"/>
    <w:rsid w:val="00B60EF0"/>
    <w:rsid w:val="00B62817"/>
    <w:rsid w:val="00B62D18"/>
    <w:rsid w:val="00B64B86"/>
    <w:rsid w:val="00B64BC9"/>
    <w:rsid w:val="00B67897"/>
    <w:rsid w:val="00B75573"/>
    <w:rsid w:val="00B80BD6"/>
    <w:rsid w:val="00B8558D"/>
    <w:rsid w:val="00B912CD"/>
    <w:rsid w:val="00B91FFE"/>
    <w:rsid w:val="00B9392B"/>
    <w:rsid w:val="00B9691D"/>
    <w:rsid w:val="00B96BC7"/>
    <w:rsid w:val="00BA0EE1"/>
    <w:rsid w:val="00BA1709"/>
    <w:rsid w:val="00BA2998"/>
    <w:rsid w:val="00BA38F3"/>
    <w:rsid w:val="00BA50D4"/>
    <w:rsid w:val="00BB226B"/>
    <w:rsid w:val="00BB22ED"/>
    <w:rsid w:val="00BB2DD7"/>
    <w:rsid w:val="00BB31D2"/>
    <w:rsid w:val="00BB3259"/>
    <w:rsid w:val="00BB3C6A"/>
    <w:rsid w:val="00BB69B9"/>
    <w:rsid w:val="00BC0708"/>
    <w:rsid w:val="00BC081C"/>
    <w:rsid w:val="00BC25DF"/>
    <w:rsid w:val="00BC462E"/>
    <w:rsid w:val="00BC5C96"/>
    <w:rsid w:val="00BC6ABB"/>
    <w:rsid w:val="00BC7DE4"/>
    <w:rsid w:val="00BD1A4A"/>
    <w:rsid w:val="00BD21DA"/>
    <w:rsid w:val="00BD5150"/>
    <w:rsid w:val="00BE0DAB"/>
    <w:rsid w:val="00BE0EB2"/>
    <w:rsid w:val="00BE331C"/>
    <w:rsid w:val="00BE3577"/>
    <w:rsid w:val="00BE396A"/>
    <w:rsid w:val="00BE4C06"/>
    <w:rsid w:val="00BE5605"/>
    <w:rsid w:val="00BE67A7"/>
    <w:rsid w:val="00BE6BBA"/>
    <w:rsid w:val="00BE75FA"/>
    <w:rsid w:val="00BF1726"/>
    <w:rsid w:val="00BF5D32"/>
    <w:rsid w:val="00BF7CF2"/>
    <w:rsid w:val="00BF7D58"/>
    <w:rsid w:val="00C005DB"/>
    <w:rsid w:val="00C029D6"/>
    <w:rsid w:val="00C0308C"/>
    <w:rsid w:val="00C04F5A"/>
    <w:rsid w:val="00C07E16"/>
    <w:rsid w:val="00C12C88"/>
    <w:rsid w:val="00C12F00"/>
    <w:rsid w:val="00C14303"/>
    <w:rsid w:val="00C16E46"/>
    <w:rsid w:val="00C17449"/>
    <w:rsid w:val="00C1766E"/>
    <w:rsid w:val="00C221CF"/>
    <w:rsid w:val="00C22CE3"/>
    <w:rsid w:val="00C22FCF"/>
    <w:rsid w:val="00C25995"/>
    <w:rsid w:val="00C317E6"/>
    <w:rsid w:val="00C31ECD"/>
    <w:rsid w:val="00C34205"/>
    <w:rsid w:val="00C34663"/>
    <w:rsid w:val="00C34E60"/>
    <w:rsid w:val="00C363DD"/>
    <w:rsid w:val="00C36D81"/>
    <w:rsid w:val="00C427F6"/>
    <w:rsid w:val="00C4357C"/>
    <w:rsid w:val="00C45C7D"/>
    <w:rsid w:val="00C46EA7"/>
    <w:rsid w:val="00C50B3F"/>
    <w:rsid w:val="00C52EDF"/>
    <w:rsid w:val="00C52F8D"/>
    <w:rsid w:val="00C538BF"/>
    <w:rsid w:val="00C556F0"/>
    <w:rsid w:val="00C55DE8"/>
    <w:rsid w:val="00C56711"/>
    <w:rsid w:val="00C57F9F"/>
    <w:rsid w:val="00C601EB"/>
    <w:rsid w:val="00C62BA4"/>
    <w:rsid w:val="00C63952"/>
    <w:rsid w:val="00C64C55"/>
    <w:rsid w:val="00C6654F"/>
    <w:rsid w:val="00C739E7"/>
    <w:rsid w:val="00C75366"/>
    <w:rsid w:val="00C75EB9"/>
    <w:rsid w:val="00C77616"/>
    <w:rsid w:val="00C81EDB"/>
    <w:rsid w:val="00C82F61"/>
    <w:rsid w:val="00C83772"/>
    <w:rsid w:val="00C84C5C"/>
    <w:rsid w:val="00C8794A"/>
    <w:rsid w:val="00C9427C"/>
    <w:rsid w:val="00C97403"/>
    <w:rsid w:val="00CA3653"/>
    <w:rsid w:val="00CA5DDE"/>
    <w:rsid w:val="00CA66BF"/>
    <w:rsid w:val="00CB0FBC"/>
    <w:rsid w:val="00CB12E3"/>
    <w:rsid w:val="00CB1994"/>
    <w:rsid w:val="00CB1A69"/>
    <w:rsid w:val="00CB399B"/>
    <w:rsid w:val="00CB55FA"/>
    <w:rsid w:val="00CB5690"/>
    <w:rsid w:val="00CB66D6"/>
    <w:rsid w:val="00CB6C8F"/>
    <w:rsid w:val="00CB7FC4"/>
    <w:rsid w:val="00CC0286"/>
    <w:rsid w:val="00CC0BB9"/>
    <w:rsid w:val="00CC2453"/>
    <w:rsid w:val="00CC48BA"/>
    <w:rsid w:val="00CC6E76"/>
    <w:rsid w:val="00CC7F0F"/>
    <w:rsid w:val="00CD0007"/>
    <w:rsid w:val="00CD072A"/>
    <w:rsid w:val="00CD321F"/>
    <w:rsid w:val="00CD5A67"/>
    <w:rsid w:val="00CD6836"/>
    <w:rsid w:val="00CD684E"/>
    <w:rsid w:val="00CE0E1C"/>
    <w:rsid w:val="00CE21BE"/>
    <w:rsid w:val="00CE35EB"/>
    <w:rsid w:val="00CE49FE"/>
    <w:rsid w:val="00CE5DDF"/>
    <w:rsid w:val="00CE6237"/>
    <w:rsid w:val="00CE6E4D"/>
    <w:rsid w:val="00CF274D"/>
    <w:rsid w:val="00CF60F6"/>
    <w:rsid w:val="00CF7EA4"/>
    <w:rsid w:val="00D01A04"/>
    <w:rsid w:val="00D020B8"/>
    <w:rsid w:val="00D023D4"/>
    <w:rsid w:val="00D02841"/>
    <w:rsid w:val="00D02FC0"/>
    <w:rsid w:val="00D03E35"/>
    <w:rsid w:val="00D0516D"/>
    <w:rsid w:val="00D05FD1"/>
    <w:rsid w:val="00D07E63"/>
    <w:rsid w:val="00D11984"/>
    <w:rsid w:val="00D16404"/>
    <w:rsid w:val="00D16AB7"/>
    <w:rsid w:val="00D179B7"/>
    <w:rsid w:val="00D17F3B"/>
    <w:rsid w:val="00D2017D"/>
    <w:rsid w:val="00D21B54"/>
    <w:rsid w:val="00D229AA"/>
    <w:rsid w:val="00D22F7A"/>
    <w:rsid w:val="00D2413C"/>
    <w:rsid w:val="00D27228"/>
    <w:rsid w:val="00D301C6"/>
    <w:rsid w:val="00D30B6C"/>
    <w:rsid w:val="00D339E5"/>
    <w:rsid w:val="00D33AA9"/>
    <w:rsid w:val="00D34477"/>
    <w:rsid w:val="00D34863"/>
    <w:rsid w:val="00D35B4E"/>
    <w:rsid w:val="00D36E76"/>
    <w:rsid w:val="00D36FE7"/>
    <w:rsid w:val="00D439E8"/>
    <w:rsid w:val="00D4440C"/>
    <w:rsid w:val="00D47A79"/>
    <w:rsid w:val="00D5017D"/>
    <w:rsid w:val="00D5063A"/>
    <w:rsid w:val="00D507AE"/>
    <w:rsid w:val="00D50A8A"/>
    <w:rsid w:val="00D50BB5"/>
    <w:rsid w:val="00D51608"/>
    <w:rsid w:val="00D532F5"/>
    <w:rsid w:val="00D53C24"/>
    <w:rsid w:val="00D5446C"/>
    <w:rsid w:val="00D55339"/>
    <w:rsid w:val="00D56631"/>
    <w:rsid w:val="00D5774F"/>
    <w:rsid w:val="00D612DA"/>
    <w:rsid w:val="00D61BEB"/>
    <w:rsid w:val="00D64931"/>
    <w:rsid w:val="00D722C9"/>
    <w:rsid w:val="00D73C02"/>
    <w:rsid w:val="00D8123B"/>
    <w:rsid w:val="00D81746"/>
    <w:rsid w:val="00D81B09"/>
    <w:rsid w:val="00D820E2"/>
    <w:rsid w:val="00D829B7"/>
    <w:rsid w:val="00D82C74"/>
    <w:rsid w:val="00D8329D"/>
    <w:rsid w:val="00D86615"/>
    <w:rsid w:val="00D86732"/>
    <w:rsid w:val="00D86735"/>
    <w:rsid w:val="00D87BF7"/>
    <w:rsid w:val="00D907FC"/>
    <w:rsid w:val="00D916CF"/>
    <w:rsid w:val="00D925E4"/>
    <w:rsid w:val="00D92F63"/>
    <w:rsid w:val="00D9326E"/>
    <w:rsid w:val="00D941A9"/>
    <w:rsid w:val="00D956FD"/>
    <w:rsid w:val="00DA27D1"/>
    <w:rsid w:val="00DA5DFB"/>
    <w:rsid w:val="00DA79BC"/>
    <w:rsid w:val="00DB016C"/>
    <w:rsid w:val="00DB283B"/>
    <w:rsid w:val="00DB326C"/>
    <w:rsid w:val="00DB41C2"/>
    <w:rsid w:val="00DB46FC"/>
    <w:rsid w:val="00DB5307"/>
    <w:rsid w:val="00DB743C"/>
    <w:rsid w:val="00DC0FD2"/>
    <w:rsid w:val="00DC18DC"/>
    <w:rsid w:val="00DC29DC"/>
    <w:rsid w:val="00DC2CBD"/>
    <w:rsid w:val="00DD017A"/>
    <w:rsid w:val="00DD0A9F"/>
    <w:rsid w:val="00DD3E3D"/>
    <w:rsid w:val="00DD45E0"/>
    <w:rsid w:val="00DD60F0"/>
    <w:rsid w:val="00DD678C"/>
    <w:rsid w:val="00DD688B"/>
    <w:rsid w:val="00DD708E"/>
    <w:rsid w:val="00DD75C7"/>
    <w:rsid w:val="00DE1E8C"/>
    <w:rsid w:val="00DE31A8"/>
    <w:rsid w:val="00DE4FD0"/>
    <w:rsid w:val="00DE5285"/>
    <w:rsid w:val="00DE5FFC"/>
    <w:rsid w:val="00DE6FBA"/>
    <w:rsid w:val="00DF0A68"/>
    <w:rsid w:val="00DF0C76"/>
    <w:rsid w:val="00DF0E95"/>
    <w:rsid w:val="00DF1D63"/>
    <w:rsid w:val="00DF49E0"/>
    <w:rsid w:val="00DF53D3"/>
    <w:rsid w:val="00DF53F2"/>
    <w:rsid w:val="00DF5E31"/>
    <w:rsid w:val="00DF6A2C"/>
    <w:rsid w:val="00DF72B5"/>
    <w:rsid w:val="00DF7A10"/>
    <w:rsid w:val="00E011AE"/>
    <w:rsid w:val="00E03735"/>
    <w:rsid w:val="00E03D54"/>
    <w:rsid w:val="00E04951"/>
    <w:rsid w:val="00E04E77"/>
    <w:rsid w:val="00E05556"/>
    <w:rsid w:val="00E062C4"/>
    <w:rsid w:val="00E07307"/>
    <w:rsid w:val="00E07721"/>
    <w:rsid w:val="00E077DA"/>
    <w:rsid w:val="00E1022E"/>
    <w:rsid w:val="00E133D4"/>
    <w:rsid w:val="00E1562E"/>
    <w:rsid w:val="00E17330"/>
    <w:rsid w:val="00E20B48"/>
    <w:rsid w:val="00E23A37"/>
    <w:rsid w:val="00E23B7C"/>
    <w:rsid w:val="00E248D4"/>
    <w:rsid w:val="00E24CB8"/>
    <w:rsid w:val="00E2530D"/>
    <w:rsid w:val="00E25B32"/>
    <w:rsid w:val="00E25F8F"/>
    <w:rsid w:val="00E2790D"/>
    <w:rsid w:val="00E30398"/>
    <w:rsid w:val="00E309C4"/>
    <w:rsid w:val="00E3120D"/>
    <w:rsid w:val="00E32EDF"/>
    <w:rsid w:val="00E33B0C"/>
    <w:rsid w:val="00E40A88"/>
    <w:rsid w:val="00E42DA9"/>
    <w:rsid w:val="00E433FC"/>
    <w:rsid w:val="00E45E28"/>
    <w:rsid w:val="00E45E92"/>
    <w:rsid w:val="00E46286"/>
    <w:rsid w:val="00E46A4A"/>
    <w:rsid w:val="00E5040D"/>
    <w:rsid w:val="00E544BF"/>
    <w:rsid w:val="00E560EE"/>
    <w:rsid w:val="00E561A5"/>
    <w:rsid w:val="00E56BA1"/>
    <w:rsid w:val="00E6073A"/>
    <w:rsid w:val="00E623F8"/>
    <w:rsid w:val="00E63464"/>
    <w:rsid w:val="00E66BA4"/>
    <w:rsid w:val="00E72579"/>
    <w:rsid w:val="00E76080"/>
    <w:rsid w:val="00E772FA"/>
    <w:rsid w:val="00E77961"/>
    <w:rsid w:val="00E83C61"/>
    <w:rsid w:val="00E84733"/>
    <w:rsid w:val="00E860C0"/>
    <w:rsid w:val="00E877E1"/>
    <w:rsid w:val="00E90FAE"/>
    <w:rsid w:val="00E913AE"/>
    <w:rsid w:val="00E92D9E"/>
    <w:rsid w:val="00E946DB"/>
    <w:rsid w:val="00E9548B"/>
    <w:rsid w:val="00E9582F"/>
    <w:rsid w:val="00E97C7D"/>
    <w:rsid w:val="00EA1388"/>
    <w:rsid w:val="00EA5994"/>
    <w:rsid w:val="00EA61E7"/>
    <w:rsid w:val="00EA7D69"/>
    <w:rsid w:val="00EB1967"/>
    <w:rsid w:val="00EB1E2D"/>
    <w:rsid w:val="00EB2651"/>
    <w:rsid w:val="00EB2CC0"/>
    <w:rsid w:val="00EB2D44"/>
    <w:rsid w:val="00EB381E"/>
    <w:rsid w:val="00EB6A78"/>
    <w:rsid w:val="00EC0757"/>
    <w:rsid w:val="00EC330F"/>
    <w:rsid w:val="00EC338D"/>
    <w:rsid w:val="00EC6B81"/>
    <w:rsid w:val="00ED3745"/>
    <w:rsid w:val="00ED3BD7"/>
    <w:rsid w:val="00ED6669"/>
    <w:rsid w:val="00ED7D30"/>
    <w:rsid w:val="00ED7DD8"/>
    <w:rsid w:val="00EE0950"/>
    <w:rsid w:val="00EE267B"/>
    <w:rsid w:val="00EE26FC"/>
    <w:rsid w:val="00EE280F"/>
    <w:rsid w:val="00EE2C3D"/>
    <w:rsid w:val="00EE32EE"/>
    <w:rsid w:val="00EE4063"/>
    <w:rsid w:val="00EE7359"/>
    <w:rsid w:val="00EE74F9"/>
    <w:rsid w:val="00EE785C"/>
    <w:rsid w:val="00EF0061"/>
    <w:rsid w:val="00EF09E0"/>
    <w:rsid w:val="00EF635A"/>
    <w:rsid w:val="00EF7DDA"/>
    <w:rsid w:val="00F00943"/>
    <w:rsid w:val="00F067DA"/>
    <w:rsid w:val="00F07638"/>
    <w:rsid w:val="00F07DE6"/>
    <w:rsid w:val="00F112AA"/>
    <w:rsid w:val="00F14E20"/>
    <w:rsid w:val="00F15D68"/>
    <w:rsid w:val="00F15E2C"/>
    <w:rsid w:val="00F16695"/>
    <w:rsid w:val="00F16CBC"/>
    <w:rsid w:val="00F20C11"/>
    <w:rsid w:val="00F21B11"/>
    <w:rsid w:val="00F24D83"/>
    <w:rsid w:val="00F25B3D"/>
    <w:rsid w:val="00F266E3"/>
    <w:rsid w:val="00F27D0D"/>
    <w:rsid w:val="00F310FA"/>
    <w:rsid w:val="00F32CBC"/>
    <w:rsid w:val="00F33054"/>
    <w:rsid w:val="00F3599D"/>
    <w:rsid w:val="00F379AF"/>
    <w:rsid w:val="00F40C84"/>
    <w:rsid w:val="00F42DBE"/>
    <w:rsid w:val="00F513DA"/>
    <w:rsid w:val="00F51AA5"/>
    <w:rsid w:val="00F523EC"/>
    <w:rsid w:val="00F56807"/>
    <w:rsid w:val="00F56843"/>
    <w:rsid w:val="00F6018B"/>
    <w:rsid w:val="00F62FF5"/>
    <w:rsid w:val="00F6403D"/>
    <w:rsid w:val="00F64B30"/>
    <w:rsid w:val="00F651EB"/>
    <w:rsid w:val="00F65635"/>
    <w:rsid w:val="00F70BDA"/>
    <w:rsid w:val="00F710B8"/>
    <w:rsid w:val="00F722F7"/>
    <w:rsid w:val="00F72716"/>
    <w:rsid w:val="00F7544A"/>
    <w:rsid w:val="00F76285"/>
    <w:rsid w:val="00F76DA0"/>
    <w:rsid w:val="00F806CE"/>
    <w:rsid w:val="00F81BEE"/>
    <w:rsid w:val="00F81E3C"/>
    <w:rsid w:val="00F83479"/>
    <w:rsid w:val="00F86264"/>
    <w:rsid w:val="00F867EA"/>
    <w:rsid w:val="00F87930"/>
    <w:rsid w:val="00F9062E"/>
    <w:rsid w:val="00F91590"/>
    <w:rsid w:val="00F91C91"/>
    <w:rsid w:val="00F942B9"/>
    <w:rsid w:val="00F96927"/>
    <w:rsid w:val="00FA304B"/>
    <w:rsid w:val="00FB10D8"/>
    <w:rsid w:val="00FB1BE9"/>
    <w:rsid w:val="00FB4AAE"/>
    <w:rsid w:val="00FB55CD"/>
    <w:rsid w:val="00FB7540"/>
    <w:rsid w:val="00FB7C5A"/>
    <w:rsid w:val="00FC0117"/>
    <w:rsid w:val="00FC24ED"/>
    <w:rsid w:val="00FC68EF"/>
    <w:rsid w:val="00FD0C1D"/>
    <w:rsid w:val="00FD25B6"/>
    <w:rsid w:val="00FD46C6"/>
    <w:rsid w:val="00FD4CCD"/>
    <w:rsid w:val="00FD7DD8"/>
    <w:rsid w:val="00FE5E83"/>
    <w:rsid w:val="00FE7172"/>
    <w:rsid w:val="00FF01E4"/>
    <w:rsid w:val="00FF2061"/>
    <w:rsid w:val="00FF25DD"/>
    <w:rsid w:val="00FF28D8"/>
    <w:rsid w:val="00FF3249"/>
    <w:rsid w:val="00FF55A8"/>
    <w:rsid w:val="00FF56B1"/>
    <w:rsid w:val="00FF5BD6"/>
    <w:rsid w:val="00FF65A1"/>
    <w:rsid w:val="00FF76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7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12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F60F6"/>
    <w:pPr>
      <w:widowControl w:val="0"/>
      <w:autoSpaceDE w:val="0"/>
      <w:autoSpaceDN w:val="0"/>
      <w:spacing w:after="0" w:line="240" w:lineRule="auto"/>
      <w:jc w:val="center"/>
    </w:pPr>
    <w:rPr>
      <w:rFonts w:ascii="Arial" w:eastAsia="Arial" w:hAnsi="Arial" w:cs="Arial"/>
      <w:lang w:val="en-US"/>
    </w:rPr>
  </w:style>
  <w:style w:type="character" w:customStyle="1" w:styleId="Heading1Char">
    <w:name w:val="Heading 1 Char"/>
    <w:basedOn w:val="DefaultParagraphFont"/>
    <w:link w:val="Heading1"/>
    <w:uiPriority w:val="9"/>
    <w:rsid w:val="00927B78"/>
    <w:rPr>
      <w:rFonts w:ascii="Times New Roman" w:eastAsia="Times New Roman" w:hAnsi="Times New Roman" w:cs="Times New Roman"/>
      <w:b/>
      <w:bCs/>
      <w:kern w:val="36"/>
      <w:sz w:val="48"/>
      <w:szCs w:val="48"/>
      <w:lang w:eastAsia="en-IN"/>
    </w:rPr>
  </w:style>
  <w:style w:type="paragraph" w:customStyle="1" w:styleId="Default">
    <w:name w:val="Default"/>
    <w:rsid w:val="00B03E75"/>
    <w:pPr>
      <w:autoSpaceDE w:val="0"/>
      <w:autoSpaceDN w:val="0"/>
      <w:adjustRightInd w:val="0"/>
      <w:spacing w:after="0" w:line="240" w:lineRule="auto"/>
    </w:pPr>
    <w:rPr>
      <w:rFonts w:ascii="CNDBJG+TimesNewRoman" w:eastAsia="Times New Roman" w:hAnsi="CNDBJG+TimesNewRoman" w:cs="CNDBJG+TimesNewRoman"/>
      <w:color w:val="000000"/>
      <w:sz w:val="24"/>
      <w:szCs w:val="24"/>
      <w:lang w:val="en-US"/>
    </w:rPr>
  </w:style>
  <w:style w:type="paragraph" w:styleId="PlainText">
    <w:name w:val="Plain Text"/>
    <w:basedOn w:val="Normal"/>
    <w:link w:val="PlainTextChar"/>
    <w:uiPriority w:val="99"/>
    <w:unhideWhenUsed/>
    <w:rsid w:val="00425BF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425BF5"/>
    <w:rPr>
      <w:rFonts w:ascii="Consolas" w:hAnsi="Consolas" w:cs="Consolas"/>
      <w:color w:val="5A5A5A"/>
      <w:sz w:val="21"/>
      <w:szCs w:val="21"/>
      <w:lang w:val="en-US"/>
    </w:rPr>
  </w:style>
  <w:style w:type="character" w:customStyle="1" w:styleId="Heading2Char">
    <w:name w:val="Heading 2 Char"/>
    <w:basedOn w:val="DefaultParagraphFont"/>
    <w:link w:val="Heading2"/>
    <w:uiPriority w:val="9"/>
    <w:semiHidden/>
    <w:rsid w:val="009121C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A3A9E"/>
    <w:rPr>
      <w:color w:val="0563C1" w:themeColor="hyperlink"/>
      <w:u w:val="single"/>
    </w:rPr>
  </w:style>
  <w:style w:type="character" w:styleId="UnresolvedMention">
    <w:name w:val="Unresolved Mention"/>
    <w:basedOn w:val="DefaultParagraphFont"/>
    <w:uiPriority w:val="99"/>
    <w:semiHidden/>
    <w:unhideWhenUsed/>
    <w:rsid w:val="005A3A9E"/>
    <w:rPr>
      <w:color w:val="605E5C"/>
      <w:shd w:val="clear" w:color="auto" w:fill="E1DFDD"/>
    </w:rPr>
  </w:style>
  <w:style w:type="character" w:styleId="FollowedHyperlink">
    <w:name w:val="FollowedHyperlink"/>
    <w:basedOn w:val="DefaultParagraphFont"/>
    <w:uiPriority w:val="99"/>
    <w:semiHidden/>
    <w:unhideWhenUsed/>
    <w:rsid w:val="000308B3"/>
    <w:rPr>
      <w:color w:val="954F72" w:themeColor="followedHyperlink"/>
      <w:u w:val="single"/>
    </w:rPr>
  </w:style>
  <w:style w:type="paragraph" w:styleId="Title">
    <w:name w:val="Title"/>
    <w:basedOn w:val="Normal"/>
    <w:link w:val="TitleChar"/>
    <w:uiPriority w:val="10"/>
    <w:qFormat/>
    <w:rsid w:val="00EE785C"/>
    <w:pPr>
      <w:widowControl w:val="0"/>
      <w:autoSpaceDE w:val="0"/>
      <w:autoSpaceDN w:val="0"/>
      <w:spacing w:before="23" w:after="0" w:line="240" w:lineRule="auto"/>
      <w:ind w:left="110"/>
    </w:pPr>
    <w:rPr>
      <w:rFonts w:ascii="Arial" w:eastAsia="Arial" w:hAnsi="Arial" w:cs="Arial"/>
      <w:sz w:val="47"/>
      <w:szCs w:val="47"/>
      <w:lang w:val="en-US"/>
    </w:rPr>
  </w:style>
  <w:style w:type="character" w:customStyle="1" w:styleId="TitleChar">
    <w:name w:val="Title Char"/>
    <w:basedOn w:val="DefaultParagraphFont"/>
    <w:link w:val="Title"/>
    <w:uiPriority w:val="10"/>
    <w:rsid w:val="00EE785C"/>
    <w:rPr>
      <w:rFonts w:ascii="Arial" w:eastAsia="Arial" w:hAnsi="Arial" w:cs="Arial"/>
      <w:sz w:val="47"/>
      <w:szCs w:val="47"/>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8679975">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3863279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8798350">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80807285">
      <w:bodyDiv w:val="1"/>
      <w:marLeft w:val="0"/>
      <w:marRight w:val="0"/>
      <w:marTop w:val="0"/>
      <w:marBottom w:val="0"/>
      <w:divBdr>
        <w:top w:val="none" w:sz="0" w:space="0" w:color="auto"/>
        <w:left w:val="none" w:sz="0" w:space="0" w:color="auto"/>
        <w:bottom w:val="none" w:sz="0" w:space="0" w:color="auto"/>
        <w:right w:val="none" w:sz="0" w:space="0" w:color="auto"/>
      </w:divBdr>
    </w:div>
    <w:div w:id="84113029">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90975077">
      <w:bodyDiv w:val="1"/>
      <w:marLeft w:val="0"/>
      <w:marRight w:val="0"/>
      <w:marTop w:val="0"/>
      <w:marBottom w:val="0"/>
      <w:divBdr>
        <w:top w:val="none" w:sz="0" w:space="0" w:color="auto"/>
        <w:left w:val="none" w:sz="0" w:space="0" w:color="auto"/>
        <w:bottom w:val="none" w:sz="0" w:space="0" w:color="auto"/>
        <w:right w:val="none" w:sz="0" w:space="0" w:color="auto"/>
      </w:divBdr>
    </w:div>
    <w:div w:id="98792745">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28327523">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8181821">
      <w:bodyDiv w:val="1"/>
      <w:marLeft w:val="0"/>
      <w:marRight w:val="0"/>
      <w:marTop w:val="0"/>
      <w:marBottom w:val="0"/>
      <w:divBdr>
        <w:top w:val="none" w:sz="0" w:space="0" w:color="auto"/>
        <w:left w:val="none" w:sz="0" w:space="0" w:color="auto"/>
        <w:bottom w:val="none" w:sz="0" w:space="0" w:color="auto"/>
        <w:right w:val="none" w:sz="0" w:space="0" w:color="auto"/>
      </w:divBdr>
    </w:div>
    <w:div w:id="170879593">
      <w:bodyDiv w:val="1"/>
      <w:marLeft w:val="0"/>
      <w:marRight w:val="0"/>
      <w:marTop w:val="0"/>
      <w:marBottom w:val="0"/>
      <w:divBdr>
        <w:top w:val="none" w:sz="0" w:space="0" w:color="auto"/>
        <w:left w:val="none" w:sz="0" w:space="0" w:color="auto"/>
        <w:bottom w:val="none" w:sz="0" w:space="0" w:color="auto"/>
        <w:right w:val="none" w:sz="0" w:space="0" w:color="auto"/>
      </w:divBdr>
    </w:div>
    <w:div w:id="176387733">
      <w:bodyDiv w:val="1"/>
      <w:marLeft w:val="0"/>
      <w:marRight w:val="0"/>
      <w:marTop w:val="0"/>
      <w:marBottom w:val="0"/>
      <w:divBdr>
        <w:top w:val="none" w:sz="0" w:space="0" w:color="auto"/>
        <w:left w:val="none" w:sz="0" w:space="0" w:color="auto"/>
        <w:bottom w:val="none" w:sz="0" w:space="0" w:color="auto"/>
        <w:right w:val="none" w:sz="0" w:space="0" w:color="auto"/>
      </w:divBdr>
    </w:div>
    <w:div w:id="186649868">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192236114">
      <w:bodyDiv w:val="1"/>
      <w:marLeft w:val="0"/>
      <w:marRight w:val="0"/>
      <w:marTop w:val="0"/>
      <w:marBottom w:val="0"/>
      <w:divBdr>
        <w:top w:val="none" w:sz="0" w:space="0" w:color="auto"/>
        <w:left w:val="none" w:sz="0" w:space="0" w:color="auto"/>
        <w:bottom w:val="none" w:sz="0" w:space="0" w:color="auto"/>
        <w:right w:val="none" w:sz="0" w:space="0" w:color="auto"/>
      </w:divBdr>
    </w:div>
    <w:div w:id="192966000">
      <w:bodyDiv w:val="1"/>
      <w:marLeft w:val="0"/>
      <w:marRight w:val="0"/>
      <w:marTop w:val="0"/>
      <w:marBottom w:val="0"/>
      <w:divBdr>
        <w:top w:val="none" w:sz="0" w:space="0" w:color="auto"/>
        <w:left w:val="none" w:sz="0" w:space="0" w:color="auto"/>
        <w:bottom w:val="none" w:sz="0" w:space="0" w:color="auto"/>
        <w:right w:val="none" w:sz="0" w:space="0" w:color="auto"/>
      </w:divBdr>
    </w:div>
    <w:div w:id="1968985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11118665">
      <w:bodyDiv w:val="1"/>
      <w:marLeft w:val="0"/>
      <w:marRight w:val="0"/>
      <w:marTop w:val="0"/>
      <w:marBottom w:val="0"/>
      <w:divBdr>
        <w:top w:val="none" w:sz="0" w:space="0" w:color="auto"/>
        <w:left w:val="none" w:sz="0" w:space="0" w:color="auto"/>
        <w:bottom w:val="none" w:sz="0" w:space="0" w:color="auto"/>
        <w:right w:val="none" w:sz="0" w:space="0" w:color="auto"/>
      </w:divBdr>
    </w:div>
    <w:div w:id="216432207">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38249404">
      <w:bodyDiv w:val="1"/>
      <w:marLeft w:val="0"/>
      <w:marRight w:val="0"/>
      <w:marTop w:val="0"/>
      <w:marBottom w:val="0"/>
      <w:divBdr>
        <w:top w:val="none" w:sz="0" w:space="0" w:color="auto"/>
        <w:left w:val="none" w:sz="0" w:space="0" w:color="auto"/>
        <w:bottom w:val="none" w:sz="0" w:space="0" w:color="auto"/>
        <w:right w:val="none" w:sz="0" w:space="0" w:color="auto"/>
      </w:divBdr>
    </w:div>
    <w:div w:id="242692051">
      <w:bodyDiv w:val="1"/>
      <w:marLeft w:val="0"/>
      <w:marRight w:val="0"/>
      <w:marTop w:val="0"/>
      <w:marBottom w:val="0"/>
      <w:divBdr>
        <w:top w:val="none" w:sz="0" w:space="0" w:color="auto"/>
        <w:left w:val="none" w:sz="0" w:space="0" w:color="auto"/>
        <w:bottom w:val="none" w:sz="0" w:space="0" w:color="auto"/>
        <w:right w:val="none" w:sz="0" w:space="0" w:color="auto"/>
      </w:divBdr>
    </w:div>
    <w:div w:id="245695355">
      <w:bodyDiv w:val="1"/>
      <w:marLeft w:val="0"/>
      <w:marRight w:val="0"/>
      <w:marTop w:val="0"/>
      <w:marBottom w:val="0"/>
      <w:divBdr>
        <w:top w:val="none" w:sz="0" w:space="0" w:color="auto"/>
        <w:left w:val="none" w:sz="0" w:space="0" w:color="auto"/>
        <w:bottom w:val="none" w:sz="0" w:space="0" w:color="auto"/>
        <w:right w:val="none" w:sz="0" w:space="0" w:color="auto"/>
      </w:divBdr>
    </w:div>
    <w:div w:id="266086012">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28935836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3608391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73892712">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397560006">
      <w:bodyDiv w:val="1"/>
      <w:marLeft w:val="0"/>
      <w:marRight w:val="0"/>
      <w:marTop w:val="0"/>
      <w:marBottom w:val="0"/>
      <w:divBdr>
        <w:top w:val="none" w:sz="0" w:space="0" w:color="auto"/>
        <w:left w:val="none" w:sz="0" w:space="0" w:color="auto"/>
        <w:bottom w:val="none" w:sz="0" w:space="0" w:color="auto"/>
        <w:right w:val="none" w:sz="0" w:space="0" w:color="auto"/>
      </w:divBdr>
    </w:div>
    <w:div w:id="402988645">
      <w:bodyDiv w:val="1"/>
      <w:marLeft w:val="0"/>
      <w:marRight w:val="0"/>
      <w:marTop w:val="0"/>
      <w:marBottom w:val="0"/>
      <w:divBdr>
        <w:top w:val="none" w:sz="0" w:space="0" w:color="auto"/>
        <w:left w:val="none" w:sz="0" w:space="0" w:color="auto"/>
        <w:bottom w:val="none" w:sz="0" w:space="0" w:color="auto"/>
        <w:right w:val="none" w:sz="0" w:space="0" w:color="auto"/>
      </w:divBdr>
    </w:div>
    <w:div w:id="405152765">
      <w:bodyDiv w:val="1"/>
      <w:marLeft w:val="0"/>
      <w:marRight w:val="0"/>
      <w:marTop w:val="0"/>
      <w:marBottom w:val="0"/>
      <w:divBdr>
        <w:top w:val="none" w:sz="0" w:space="0" w:color="auto"/>
        <w:left w:val="none" w:sz="0" w:space="0" w:color="auto"/>
        <w:bottom w:val="none" w:sz="0" w:space="0" w:color="auto"/>
        <w:right w:val="none" w:sz="0" w:space="0" w:color="auto"/>
      </w:divBdr>
    </w:div>
    <w:div w:id="417406790">
      <w:bodyDiv w:val="1"/>
      <w:marLeft w:val="0"/>
      <w:marRight w:val="0"/>
      <w:marTop w:val="0"/>
      <w:marBottom w:val="0"/>
      <w:divBdr>
        <w:top w:val="none" w:sz="0" w:space="0" w:color="auto"/>
        <w:left w:val="none" w:sz="0" w:space="0" w:color="auto"/>
        <w:bottom w:val="none" w:sz="0" w:space="0" w:color="auto"/>
        <w:right w:val="none" w:sz="0" w:space="0" w:color="auto"/>
      </w:divBdr>
    </w:div>
    <w:div w:id="417798274">
      <w:bodyDiv w:val="1"/>
      <w:marLeft w:val="0"/>
      <w:marRight w:val="0"/>
      <w:marTop w:val="0"/>
      <w:marBottom w:val="0"/>
      <w:divBdr>
        <w:top w:val="none" w:sz="0" w:space="0" w:color="auto"/>
        <w:left w:val="none" w:sz="0" w:space="0" w:color="auto"/>
        <w:bottom w:val="none" w:sz="0" w:space="0" w:color="auto"/>
        <w:right w:val="none" w:sz="0" w:space="0" w:color="auto"/>
      </w:divBdr>
    </w:div>
    <w:div w:id="420806918">
      <w:bodyDiv w:val="1"/>
      <w:marLeft w:val="0"/>
      <w:marRight w:val="0"/>
      <w:marTop w:val="0"/>
      <w:marBottom w:val="0"/>
      <w:divBdr>
        <w:top w:val="none" w:sz="0" w:space="0" w:color="auto"/>
        <w:left w:val="none" w:sz="0" w:space="0" w:color="auto"/>
        <w:bottom w:val="none" w:sz="0" w:space="0" w:color="auto"/>
        <w:right w:val="none" w:sz="0" w:space="0" w:color="auto"/>
      </w:divBdr>
    </w:div>
    <w:div w:id="440759425">
      <w:bodyDiv w:val="1"/>
      <w:marLeft w:val="0"/>
      <w:marRight w:val="0"/>
      <w:marTop w:val="0"/>
      <w:marBottom w:val="0"/>
      <w:divBdr>
        <w:top w:val="none" w:sz="0" w:space="0" w:color="auto"/>
        <w:left w:val="none" w:sz="0" w:space="0" w:color="auto"/>
        <w:bottom w:val="none" w:sz="0" w:space="0" w:color="auto"/>
        <w:right w:val="none" w:sz="0" w:space="0" w:color="auto"/>
      </w:divBdr>
    </w:div>
    <w:div w:id="489030414">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496726134">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12039047">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575021362">
      <w:bodyDiv w:val="1"/>
      <w:marLeft w:val="0"/>
      <w:marRight w:val="0"/>
      <w:marTop w:val="0"/>
      <w:marBottom w:val="0"/>
      <w:divBdr>
        <w:top w:val="none" w:sz="0" w:space="0" w:color="auto"/>
        <w:left w:val="none" w:sz="0" w:space="0" w:color="auto"/>
        <w:bottom w:val="none" w:sz="0" w:space="0" w:color="auto"/>
        <w:right w:val="none" w:sz="0" w:space="0" w:color="auto"/>
      </w:divBdr>
    </w:div>
    <w:div w:id="617833556">
      <w:bodyDiv w:val="1"/>
      <w:marLeft w:val="0"/>
      <w:marRight w:val="0"/>
      <w:marTop w:val="0"/>
      <w:marBottom w:val="0"/>
      <w:divBdr>
        <w:top w:val="none" w:sz="0" w:space="0" w:color="auto"/>
        <w:left w:val="none" w:sz="0" w:space="0" w:color="auto"/>
        <w:bottom w:val="none" w:sz="0" w:space="0" w:color="auto"/>
        <w:right w:val="none" w:sz="0" w:space="0" w:color="auto"/>
      </w:divBdr>
    </w:div>
    <w:div w:id="622926993">
      <w:bodyDiv w:val="1"/>
      <w:marLeft w:val="0"/>
      <w:marRight w:val="0"/>
      <w:marTop w:val="0"/>
      <w:marBottom w:val="0"/>
      <w:divBdr>
        <w:top w:val="none" w:sz="0" w:space="0" w:color="auto"/>
        <w:left w:val="none" w:sz="0" w:space="0" w:color="auto"/>
        <w:bottom w:val="none" w:sz="0" w:space="0" w:color="auto"/>
        <w:right w:val="none" w:sz="0" w:space="0" w:color="auto"/>
      </w:divBdr>
    </w:div>
    <w:div w:id="623390544">
      <w:bodyDiv w:val="1"/>
      <w:marLeft w:val="0"/>
      <w:marRight w:val="0"/>
      <w:marTop w:val="0"/>
      <w:marBottom w:val="0"/>
      <w:divBdr>
        <w:top w:val="none" w:sz="0" w:space="0" w:color="auto"/>
        <w:left w:val="none" w:sz="0" w:space="0" w:color="auto"/>
        <w:bottom w:val="none" w:sz="0" w:space="0" w:color="auto"/>
        <w:right w:val="none" w:sz="0" w:space="0" w:color="auto"/>
      </w:divBdr>
    </w:div>
    <w:div w:id="625934373">
      <w:bodyDiv w:val="1"/>
      <w:marLeft w:val="0"/>
      <w:marRight w:val="0"/>
      <w:marTop w:val="0"/>
      <w:marBottom w:val="0"/>
      <w:divBdr>
        <w:top w:val="none" w:sz="0" w:space="0" w:color="auto"/>
        <w:left w:val="none" w:sz="0" w:space="0" w:color="auto"/>
        <w:bottom w:val="none" w:sz="0" w:space="0" w:color="auto"/>
        <w:right w:val="none" w:sz="0" w:space="0" w:color="auto"/>
      </w:divBdr>
    </w:div>
    <w:div w:id="635331829">
      <w:bodyDiv w:val="1"/>
      <w:marLeft w:val="0"/>
      <w:marRight w:val="0"/>
      <w:marTop w:val="0"/>
      <w:marBottom w:val="0"/>
      <w:divBdr>
        <w:top w:val="none" w:sz="0" w:space="0" w:color="auto"/>
        <w:left w:val="none" w:sz="0" w:space="0" w:color="auto"/>
        <w:bottom w:val="none" w:sz="0" w:space="0" w:color="auto"/>
        <w:right w:val="none" w:sz="0" w:space="0" w:color="auto"/>
      </w:divBdr>
    </w:div>
    <w:div w:id="654067842">
      <w:bodyDiv w:val="1"/>
      <w:marLeft w:val="0"/>
      <w:marRight w:val="0"/>
      <w:marTop w:val="0"/>
      <w:marBottom w:val="0"/>
      <w:divBdr>
        <w:top w:val="none" w:sz="0" w:space="0" w:color="auto"/>
        <w:left w:val="none" w:sz="0" w:space="0" w:color="auto"/>
        <w:bottom w:val="none" w:sz="0" w:space="0" w:color="auto"/>
        <w:right w:val="none" w:sz="0" w:space="0" w:color="auto"/>
      </w:divBdr>
    </w:div>
    <w:div w:id="659231107">
      <w:bodyDiv w:val="1"/>
      <w:marLeft w:val="0"/>
      <w:marRight w:val="0"/>
      <w:marTop w:val="0"/>
      <w:marBottom w:val="0"/>
      <w:divBdr>
        <w:top w:val="none" w:sz="0" w:space="0" w:color="auto"/>
        <w:left w:val="none" w:sz="0" w:space="0" w:color="auto"/>
        <w:bottom w:val="none" w:sz="0" w:space="0" w:color="auto"/>
        <w:right w:val="none" w:sz="0" w:space="0" w:color="auto"/>
      </w:divBdr>
    </w:div>
    <w:div w:id="687173826">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745615903">
      <w:bodyDiv w:val="1"/>
      <w:marLeft w:val="0"/>
      <w:marRight w:val="0"/>
      <w:marTop w:val="0"/>
      <w:marBottom w:val="0"/>
      <w:divBdr>
        <w:top w:val="none" w:sz="0" w:space="0" w:color="auto"/>
        <w:left w:val="none" w:sz="0" w:space="0" w:color="auto"/>
        <w:bottom w:val="none" w:sz="0" w:space="0" w:color="auto"/>
        <w:right w:val="none" w:sz="0" w:space="0" w:color="auto"/>
      </w:divBdr>
    </w:div>
    <w:div w:id="748622334">
      <w:bodyDiv w:val="1"/>
      <w:marLeft w:val="0"/>
      <w:marRight w:val="0"/>
      <w:marTop w:val="0"/>
      <w:marBottom w:val="0"/>
      <w:divBdr>
        <w:top w:val="none" w:sz="0" w:space="0" w:color="auto"/>
        <w:left w:val="none" w:sz="0" w:space="0" w:color="auto"/>
        <w:bottom w:val="none" w:sz="0" w:space="0" w:color="auto"/>
        <w:right w:val="none" w:sz="0" w:space="0" w:color="auto"/>
      </w:divBdr>
    </w:div>
    <w:div w:id="793788373">
      <w:bodyDiv w:val="1"/>
      <w:marLeft w:val="0"/>
      <w:marRight w:val="0"/>
      <w:marTop w:val="0"/>
      <w:marBottom w:val="0"/>
      <w:divBdr>
        <w:top w:val="none" w:sz="0" w:space="0" w:color="auto"/>
        <w:left w:val="none" w:sz="0" w:space="0" w:color="auto"/>
        <w:bottom w:val="none" w:sz="0" w:space="0" w:color="auto"/>
        <w:right w:val="none" w:sz="0" w:space="0" w:color="auto"/>
      </w:divBdr>
    </w:div>
    <w:div w:id="797726447">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49560743">
      <w:bodyDiv w:val="1"/>
      <w:marLeft w:val="0"/>
      <w:marRight w:val="0"/>
      <w:marTop w:val="0"/>
      <w:marBottom w:val="0"/>
      <w:divBdr>
        <w:top w:val="none" w:sz="0" w:space="0" w:color="auto"/>
        <w:left w:val="none" w:sz="0" w:space="0" w:color="auto"/>
        <w:bottom w:val="none" w:sz="0" w:space="0" w:color="auto"/>
        <w:right w:val="none" w:sz="0" w:space="0" w:color="auto"/>
      </w:divBdr>
    </w:div>
    <w:div w:id="862981839">
      <w:bodyDiv w:val="1"/>
      <w:marLeft w:val="0"/>
      <w:marRight w:val="0"/>
      <w:marTop w:val="0"/>
      <w:marBottom w:val="0"/>
      <w:divBdr>
        <w:top w:val="none" w:sz="0" w:space="0" w:color="auto"/>
        <w:left w:val="none" w:sz="0" w:space="0" w:color="auto"/>
        <w:bottom w:val="none" w:sz="0" w:space="0" w:color="auto"/>
        <w:right w:val="none" w:sz="0" w:space="0" w:color="auto"/>
      </w:divBdr>
    </w:div>
    <w:div w:id="866716570">
      <w:bodyDiv w:val="1"/>
      <w:marLeft w:val="0"/>
      <w:marRight w:val="0"/>
      <w:marTop w:val="0"/>
      <w:marBottom w:val="0"/>
      <w:divBdr>
        <w:top w:val="none" w:sz="0" w:space="0" w:color="auto"/>
        <w:left w:val="none" w:sz="0" w:space="0" w:color="auto"/>
        <w:bottom w:val="none" w:sz="0" w:space="0" w:color="auto"/>
        <w:right w:val="none" w:sz="0" w:space="0" w:color="auto"/>
      </w:divBdr>
    </w:div>
    <w:div w:id="867762662">
      <w:bodyDiv w:val="1"/>
      <w:marLeft w:val="0"/>
      <w:marRight w:val="0"/>
      <w:marTop w:val="0"/>
      <w:marBottom w:val="0"/>
      <w:divBdr>
        <w:top w:val="none" w:sz="0" w:space="0" w:color="auto"/>
        <w:left w:val="none" w:sz="0" w:space="0" w:color="auto"/>
        <w:bottom w:val="none" w:sz="0" w:space="0" w:color="auto"/>
        <w:right w:val="none" w:sz="0" w:space="0" w:color="auto"/>
      </w:divBdr>
    </w:div>
    <w:div w:id="877009355">
      <w:bodyDiv w:val="1"/>
      <w:marLeft w:val="0"/>
      <w:marRight w:val="0"/>
      <w:marTop w:val="0"/>
      <w:marBottom w:val="0"/>
      <w:divBdr>
        <w:top w:val="none" w:sz="0" w:space="0" w:color="auto"/>
        <w:left w:val="none" w:sz="0" w:space="0" w:color="auto"/>
        <w:bottom w:val="none" w:sz="0" w:space="0" w:color="auto"/>
        <w:right w:val="none" w:sz="0" w:space="0" w:color="auto"/>
      </w:divBdr>
    </w:div>
    <w:div w:id="882330406">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06576294">
      <w:bodyDiv w:val="1"/>
      <w:marLeft w:val="0"/>
      <w:marRight w:val="0"/>
      <w:marTop w:val="0"/>
      <w:marBottom w:val="0"/>
      <w:divBdr>
        <w:top w:val="none" w:sz="0" w:space="0" w:color="auto"/>
        <w:left w:val="none" w:sz="0" w:space="0" w:color="auto"/>
        <w:bottom w:val="none" w:sz="0" w:space="0" w:color="auto"/>
        <w:right w:val="none" w:sz="0" w:space="0" w:color="auto"/>
      </w:divBdr>
    </w:div>
    <w:div w:id="907346114">
      <w:bodyDiv w:val="1"/>
      <w:marLeft w:val="0"/>
      <w:marRight w:val="0"/>
      <w:marTop w:val="0"/>
      <w:marBottom w:val="0"/>
      <w:divBdr>
        <w:top w:val="none" w:sz="0" w:space="0" w:color="auto"/>
        <w:left w:val="none" w:sz="0" w:space="0" w:color="auto"/>
        <w:bottom w:val="none" w:sz="0" w:space="0" w:color="auto"/>
        <w:right w:val="none" w:sz="0" w:space="0" w:color="auto"/>
      </w:divBdr>
    </w:div>
    <w:div w:id="925656115">
      <w:bodyDiv w:val="1"/>
      <w:marLeft w:val="0"/>
      <w:marRight w:val="0"/>
      <w:marTop w:val="0"/>
      <w:marBottom w:val="0"/>
      <w:divBdr>
        <w:top w:val="none" w:sz="0" w:space="0" w:color="auto"/>
        <w:left w:val="none" w:sz="0" w:space="0" w:color="auto"/>
        <w:bottom w:val="none" w:sz="0" w:space="0" w:color="auto"/>
        <w:right w:val="none" w:sz="0" w:space="0" w:color="auto"/>
      </w:divBdr>
    </w:div>
    <w:div w:id="945042915">
      <w:bodyDiv w:val="1"/>
      <w:marLeft w:val="0"/>
      <w:marRight w:val="0"/>
      <w:marTop w:val="0"/>
      <w:marBottom w:val="0"/>
      <w:divBdr>
        <w:top w:val="none" w:sz="0" w:space="0" w:color="auto"/>
        <w:left w:val="none" w:sz="0" w:space="0" w:color="auto"/>
        <w:bottom w:val="none" w:sz="0" w:space="0" w:color="auto"/>
        <w:right w:val="none" w:sz="0" w:space="0" w:color="auto"/>
      </w:divBdr>
    </w:div>
    <w:div w:id="949167211">
      <w:bodyDiv w:val="1"/>
      <w:marLeft w:val="0"/>
      <w:marRight w:val="0"/>
      <w:marTop w:val="0"/>
      <w:marBottom w:val="0"/>
      <w:divBdr>
        <w:top w:val="none" w:sz="0" w:space="0" w:color="auto"/>
        <w:left w:val="none" w:sz="0" w:space="0" w:color="auto"/>
        <w:bottom w:val="none" w:sz="0" w:space="0" w:color="auto"/>
        <w:right w:val="none" w:sz="0" w:space="0" w:color="auto"/>
      </w:divBdr>
    </w:div>
    <w:div w:id="962997384">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994987439">
      <w:bodyDiv w:val="1"/>
      <w:marLeft w:val="0"/>
      <w:marRight w:val="0"/>
      <w:marTop w:val="0"/>
      <w:marBottom w:val="0"/>
      <w:divBdr>
        <w:top w:val="none" w:sz="0" w:space="0" w:color="auto"/>
        <w:left w:val="none" w:sz="0" w:space="0" w:color="auto"/>
        <w:bottom w:val="none" w:sz="0" w:space="0" w:color="auto"/>
        <w:right w:val="none" w:sz="0" w:space="0" w:color="auto"/>
      </w:divBdr>
    </w:div>
    <w:div w:id="998844634">
      <w:bodyDiv w:val="1"/>
      <w:marLeft w:val="0"/>
      <w:marRight w:val="0"/>
      <w:marTop w:val="0"/>
      <w:marBottom w:val="0"/>
      <w:divBdr>
        <w:top w:val="none" w:sz="0" w:space="0" w:color="auto"/>
        <w:left w:val="none" w:sz="0" w:space="0" w:color="auto"/>
        <w:bottom w:val="none" w:sz="0" w:space="0" w:color="auto"/>
        <w:right w:val="none" w:sz="0" w:space="0" w:color="auto"/>
      </w:divBdr>
    </w:div>
    <w:div w:id="1010065546">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78213180">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15439571">
      <w:bodyDiv w:val="1"/>
      <w:marLeft w:val="0"/>
      <w:marRight w:val="0"/>
      <w:marTop w:val="0"/>
      <w:marBottom w:val="0"/>
      <w:divBdr>
        <w:top w:val="none" w:sz="0" w:space="0" w:color="auto"/>
        <w:left w:val="none" w:sz="0" w:space="0" w:color="auto"/>
        <w:bottom w:val="none" w:sz="0" w:space="0" w:color="auto"/>
        <w:right w:val="none" w:sz="0" w:space="0" w:color="auto"/>
      </w:divBdr>
    </w:div>
    <w:div w:id="1119684926">
      <w:bodyDiv w:val="1"/>
      <w:marLeft w:val="0"/>
      <w:marRight w:val="0"/>
      <w:marTop w:val="0"/>
      <w:marBottom w:val="0"/>
      <w:divBdr>
        <w:top w:val="none" w:sz="0" w:space="0" w:color="auto"/>
        <w:left w:val="none" w:sz="0" w:space="0" w:color="auto"/>
        <w:bottom w:val="none" w:sz="0" w:space="0" w:color="auto"/>
        <w:right w:val="none" w:sz="0" w:space="0" w:color="auto"/>
      </w:divBdr>
    </w:div>
    <w:div w:id="1122768247">
      <w:bodyDiv w:val="1"/>
      <w:marLeft w:val="0"/>
      <w:marRight w:val="0"/>
      <w:marTop w:val="0"/>
      <w:marBottom w:val="0"/>
      <w:divBdr>
        <w:top w:val="none" w:sz="0" w:space="0" w:color="auto"/>
        <w:left w:val="none" w:sz="0" w:space="0" w:color="auto"/>
        <w:bottom w:val="none" w:sz="0" w:space="0" w:color="auto"/>
        <w:right w:val="none" w:sz="0" w:space="0" w:color="auto"/>
      </w:divBdr>
    </w:div>
    <w:div w:id="1122843822">
      <w:bodyDiv w:val="1"/>
      <w:marLeft w:val="0"/>
      <w:marRight w:val="0"/>
      <w:marTop w:val="0"/>
      <w:marBottom w:val="0"/>
      <w:divBdr>
        <w:top w:val="none" w:sz="0" w:space="0" w:color="auto"/>
        <w:left w:val="none" w:sz="0" w:space="0" w:color="auto"/>
        <w:bottom w:val="none" w:sz="0" w:space="0" w:color="auto"/>
        <w:right w:val="none" w:sz="0" w:space="0" w:color="auto"/>
      </w:divBdr>
    </w:div>
    <w:div w:id="1142499176">
      <w:bodyDiv w:val="1"/>
      <w:marLeft w:val="0"/>
      <w:marRight w:val="0"/>
      <w:marTop w:val="0"/>
      <w:marBottom w:val="0"/>
      <w:divBdr>
        <w:top w:val="none" w:sz="0" w:space="0" w:color="auto"/>
        <w:left w:val="none" w:sz="0" w:space="0" w:color="auto"/>
        <w:bottom w:val="none" w:sz="0" w:space="0" w:color="auto"/>
        <w:right w:val="none" w:sz="0" w:space="0" w:color="auto"/>
      </w:divBdr>
    </w:div>
    <w:div w:id="1147625398">
      <w:bodyDiv w:val="1"/>
      <w:marLeft w:val="0"/>
      <w:marRight w:val="0"/>
      <w:marTop w:val="0"/>
      <w:marBottom w:val="0"/>
      <w:divBdr>
        <w:top w:val="none" w:sz="0" w:space="0" w:color="auto"/>
        <w:left w:val="none" w:sz="0" w:space="0" w:color="auto"/>
        <w:bottom w:val="none" w:sz="0" w:space="0" w:color="auto"/>
        <w:right w:val="none" w:sz="0" w:space="0" w:color="auto"/>
      </w:divBdr>
    </w:div>
    <w:div w:id="1156921006">
      <w:bodyDiv w:val="1"/>
      <w:marLeft w:val="0"/>
      <w:marRight w:val="0"/>
      <w:marTop w:val="0"/>
      <w:marBottom w:val="0"/>
      <w:divBdr>
        <w:top w:val="none" w:sz="0" w:space="0" w:color="auto"/>
        <w:left w:val="none" w:sz="0" w:space="0" w:color="auto"/>
        <w:bottom w:val="none" w:sz="0" w:space="0" w:color="auto"/>
        <w:right w:val="none" w:sz="0" w:space="0" w:color="auto"/>
      </w:divBdr>
    </w:div>
    <w:div w:id="1160199771">
      <w:bodyDiv w:val="1"/>
      <w:marLeft w:val="0"/>
      <w:marRight w:val="0"/>
      <w:marTop w:val="0"/>
      <w:marBottom w:val="0"/>
      <w:divBdr>
        <w:top w:val="none" w:sz="0" w:space="0" w:color="auto"/>
        <w:left w:val="none" w:sz="0" w:space="0" w:color="auto"/>
        <w:bottom w:val="none" w:sz="0" w:space="0" w:color="auto"/>
        <w:right w:val="none" w:sz="0" w:space="0" w:color="auto"/>
      </w:divBdr>
    </w:div>
    <w:div w:id="1175270859">
      <w:bodyDiv w:val="1"/>
      <w:marLeft w:val="0"/>
      <w:marRight w:val="0"/>
      <w:marTop w:val="0"/>
      <w:marBottom w:val="0"/>
      <w:divBdr>
        <w:top w:val="none" w:sz="0" w:space="0" w:color="auto"/>
        <w:left w:val="none" w:sz="0" w:space="0" w:color="auto"/>
        <w:bottom w:val="none" w:sz="0" w:space="0" w:color="auto"/>
        <w:right w:val="none" w:sz="0" w:space="0" w:color="auto"/>
      </w:divBdr>
    </w:div>
    <w:div w:id="1182010362">
      <w:bodyDiv w:val="1"/>
      <w:marLeft w:val="0"/>
      <w:marRight w:val="0"/>
      <w:marTop w:val="0"/>
      <w:marBottom w:val="0"/>
      <w:divBdr>
        <w:top w:val="none" w:sz="0" w:space="0" w:color="auto"/>
        <w:left w:val="none" w:sz="0" w:space="0" w:color="auto"/>
        <w:bottom w:val="none" w:sz="0" w:space="0" w:color="auto"/>
        <w:right w:val="none" w:sz="0" w:space="0" w:color="auto"/>
      </w:divBdr>
    </w:div>
    <w:div w:id="1183863125">
      <w:bodyDiv w:val="1"/>
      <w:marLeft w:val="0"/>
      <w:marRight w:val="0"/>
      <w:marTop w:val="0"/>
      <w:marBottom w:val="0"/>
      <w:divBdr>
        <w:top w:val="none" w:sz="0" w:space="0" w:color="auto"/>
        <w:left w:val="none" w:sz="0" w:space="0" w:color="auto"/>
        <w:bottom w:val="none" w:sz="0" w:space="0" w:color="auto"/>
        <w:right w:val="none" w:sz="0" w:space="0" w:color="auto"/>
      </w:divBdr>
    </w:div>
    <w:div w:id="1186864200">
      <w:bodyDiv w:val="1"/>
      <w:marLeft w:val="0"/>
      <w:marRight w:val="0"/>
      <w:marTop w:val="0"/>
      <w:marBottom w:val="0"/>
      <w:divBdr>
        <w:top w:val="none" w:sz="0" w:space="0" w:color="auto"/>
        <w:left w:val="none" w:sz="0" w:space="0" w:color="auto"/>
        <w:bottom w:val="none" w:sz="0" w:space="0" w:color="auto"/>
        <w:right w:val="none" w:sz="0" w:space="0" w:color="auto"/>
      </w:divBdr>
      <w:divsChild>
        <w:div w:id="250436539">
          <w:marLeft w:val="0"/>
          <w:marRight w:val="0"/>
          <w:marTop w:val="0"/>
          <w:marBottom w:val="0"/>
          <w:divBdr>
            <w:top w:val="none" w:sz="0" w:space="0" w:color="auto"/>
            <w:left w:val="none" w:sz="0" w:space="0" w:color="auto"/>
            <w:bottom w:val="none" w:sz="0" w:space="0" w:color="auto"/>
            <w:right w:val="none" w:sz="0" w:space="0" w:color="auto"/>
          </w:divBdr>
          <w:divsChild>
            <w:div w:id="9188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4143">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01631848">
      <w:bodyDiv w:val="1"/>
      <w:marLeft w:val="0"/>
      <w:marRight w:val="0"/>
      <w:marTop w:val="0"/>
      <w:marBottom w:val="0"/>
      <w:divBdr>
        <w:top w:val="none" w:sz="0" w:space="0" w:color="auto"/>
        <w:left w:val="none" w:sz="0" w:space="0" w:color="auto"/>
        <w:bottom w:val="none" w:sz="0" w:space="0" w:color="auto"/>
        <w:right w:val="none" w:sz="0" w:space="0" w:color="auto"/>
      </w:divBdr>
    </w:div>
    <w:div w:id="1210920642">
      <w:bodyDiv w:val="1"/>
      <w:marLeft w:val="0"/>
      <w:marRight w:val="0"/>
      <w:marTop w:val="0"/>
      <w:marBottom w:val="0"/>
      <w:divBdr>
        <w:top w:val="none" w:sz="0" w:space="0" w:color="auto"/>
        <w:left w:val="none" w:sz="0" w:space="0" w:color="auto"/>
        <w:bottom w:val="none" w:sz="0" w:space="0" w:color="auto"/>
        <w:right w:val="none" w:sz="0" w:space="0" w:color="auto"/>
      </w:divBdr>
    </w:div>
    <w:div w:id="1224294784">
      <w:bodyDiv w:val="1"/>
      <w:marLeft w:val="0"/>
      <w:marRight w:val="0"/>
      <w:marTop w:val="0"/>
      <w:marBottom w:val="0"/>
      <w:divBdr>
        <w:top w:val="none" w:sz="0" w:space="0" w:color="auto"/>
        <w:left w:val="none" w:sz="0" w:space="0" w:color="auto"/>
        <w:bottom w:val="none" w:sz="0" w:space="0" w:color="auto"/>
        <w:right w:val="none" w:sz="0" w:space="0" w:color="auto"/>
      </w:divBdr>
    </w:div>
    <w:div w:id="1232275297">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54240771">
      <w:bodyDiv w:val="1"/>
      <w:marLeft w:val="0"/>
      <w:marRight w:val="0"/>
      <w:marTop w:val="0"/>
      <w:marBottom w:val="0"/>
      <w:divBdr>
        <w:top w:val="none" w:sz="0" w:space="0" w:color="auto"/>
        <w:left w:val="none" w:sz="0" w:space="0" w:color="auto"/>
        <w:bottom w:val="none" w:sz="0" w:space="0" w:color="auto"/>
        <w:right w:val="none" w:sz="0" w:space="0" w:color="auto"/>
      </w:divBdr>
    </w:div>
    <w:div w:id="1259630736">
      <w:bodyDiv w:val="1"/>
      <w:marLeft w:val="0"/>
      <w:marRight w:val="0"/>
      <w:marTop w:val="0"/>
      <w:marBottom w:val="0"/>
      <w:divBdr>
        <w:top w:val="none" w:sz="0" w:space="0" w:color="auto"/>
        <w:left w:val="none" w:sz="0" w:space="0" w:color="auto"/>
        <w:bottom w:val="none" w:sz="0" w:space="0" w:color="auto"/>
        <w:right w:val="none" w:sz="0" w:space="0" w:color="auto"/>
      </w:divBdr>
    </w:div>
    <w:div w:id="1264024392">
      <w:bodyDiv w:val="1"/>
      <w:marLeft w:val="0"/>
      <w:marRight w:val="0"/>
      <w:marTop w:val="0"/>
      <w:marBottom w:val="0"/>
      <w:divBdr>
        <w:top w:val="none" w:sz="0" w:space="0" w:color="auto"/>
        <w:left w:val="none" w:sz="0" w:space="0" w:color="auto"/>
        <w:bottom w:val="none" w:sz="0" w:space="0" w:color="auto"/>
        <w:right w:val="none" w:sz="0" w:space="0" w:color="auto"/>
      </w:divBdr>
    </w:div>
    <w:div w:id="1264803593">
      <w:bodyDiv w:val="1"/>
      <w:marLeft w:val="0"/>
      <w:marRight w:val="0"/>
      <w:marTop w:val="0"/>
      <w:marBottom w:val="0"/>
      <w:divBdr>
        <w:top w:val="none" w:sz="0" w:space="0" w:color="auto"/>
        <w:left w:val="none" w:sz="0" w:space="0" w:color="auto"/>
        <w:bottom w:val="none" w:sz="0" w:space="0" w:color="auto"/>
        <w:right w:val="none" w:sz="0" w:space="0" w:color="auto"/>
      </w:divBdr>
    </w:div>
    <w:div w:id="1271746104">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284574213">
      <w:bodyDiv w:val="1"/>
      <w:marLeft w:val="0"/>
      <w:marRight w:val="0"/>
      <w:marTop w:val="0"/>
      <w:marBottom w:val="0"/>
      <w:divBdr>
        <w:top w:val="none" w:sz="0" w:space="0" w:color="auto"/>
        <w:left w:val="none" w:sz="0" w:space="0" w:color="auto"/>
        <w:bottom w:val="none" w:sz="0" w:space="0" w:color="auto"/>
        <w:right w:val="none" w:sz="0" w:space="0" w:color="auto"/>
      </w:divBdr>
    </w:div>
    <w:div w:id="1286692612">
      <w:bodyDiv w:val="1"/>
      <w:marLeft w:val="0"/>
      <w:marRight w:val="0"/>
      <w:marTop w:val="0"/>
      <w:marBottom w:val="0"/>
      <w:divBdr>
        <w:top w:val="none" w:sz="0" w:space="0" w:color="auto"/>
        <w:left w:val="none" w:sz="0" w:space="0" w:color="auto"/>
        <w:bottom w:val="none" w:sz="0" w:space="0" w:color="auto"/>
        <w:right w:val="none" w:sz="0" w:space="0" w:color="auto"/>
      </w:divBdr>
    </w:div>
    <w:div w:id="1300955524">
      <w:bodyDiv w:val="1"/>
      <w:marLeft w:val="0"/>
      <w:marRight w:val="0"/>
      <w:marTop w:val="0"/>
      <w:marBottom w:val="0"/>
      <w:divBdr>
        <w:top w:val="none" w:sz="0" w:space="0" w:color="auto"/>
        <w:left w:val="none" w:sz="0" w:space="0" w:color="auto"/>
        <w:bottom w:val="none" w:sz="0" w:space="0" w:color="auto"/>
        <w:right w:val="none" w:sz="0" w:space="0" w:color="auto"/>
      </w:divBdr>
    </w:div>
    <w:div w:id="1303923360">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09632643">
      <w:bodyDiv w:val="1"/>
      <w:marLeft w:val="0"/>
      <w:marRight w:val="0"/>
      <w:marTop w:val="0"/>
      <w:marBottom w:val="0"/>
      <w:divBdr>
        <w:top w:val="none" w:sz="0" w:space="0" w:color="auto"/>
        <w:left w:val="none" w:sz="0" w:space="0" w:color="auto"/>
        <w:bottom w:val="none" w:sz="0" w:space="0" w:color="auto"/>
        <w:right w:val="none" w:sz="0" w:space="0" w:color="auto"/>
      </w:divBdr>
    </w:div>
    <w:div w:id="132582028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42925221">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66103184">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04570697">
      <w:bodyDiv w:val="1"/>
      <w:marLeft w:val="0"/>
      <w:marRight w:val="0"/>
      <w:marTop w:val="0"/>
      <w:marBottom w:val="0"/>
      <w:divBdr>
        <w:top w:val="none" w:sz="0" w:space="0" w:color="auto"/>
        <w:left w:val="none" w:sz="0" w:space="0" w:color="auto"/>
        <w:bottom w:val="none" w:sz="0" w:space="0" w:color="auto"/>
        <w:right w:val="none" w:sz="0" w:space="0" w:color="auto"/>
      </w:divBdr>
    </w:div>
    <w:div w:id="1418597014">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5736078">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29416687">
      <w:bodyDiv w:val="1"/>
      <w:marLeft w:val="0"/>
      <w:marRight w:val="0"/>
      <w:marTop w:val="0"/>
      <w:marBottom w:val="0"/>
      <w:divBdr>
        <w:top w:val="none" w:sz="0" w:space="0" w:color="auto"/>
        <w:left w:val="none" w:sz="0" w:space="0" w:color="auto"/>
        <w:bottom w:val="none" w:sz="0" w:space="0" w:color="auto"/>
        <w:right w:val="none" w:sz="0" w:space="0" w:color="auto"/>
      </w:divBdr>
    </w:div>
    <w:div w:id="1531722248">
      <w:bodyDiv w:val="1"/>
      <w:marLeft w:val="0"/>
      <w:marRight w:val="0"/>
      <w:marTop w:val="0"/>
      <w:marBottom w:val="0"/>
      <w:divBdr>
        <w:top w:val="none" w:sz="0" w:space="0" w:color="auto"/>
        <w:left w:val="none" w:sz="0" w:space="0" w:color="auto"/>
        <w:bottom w:val="none" w:sz="0" w:space="0" w:color="auto"/>
        <w:right w:val="none" w:sz="0" w:space="0" w:color="auto"/>
      </w:divBdr>
    </w:div>
    <w:div w:id="1534153255">
      <w:bodyDiv w:val="1"/>
      <w:marLeft w:val="0"/>
      <w:marRight w:val="0"/>
      <w:marTop w:val="0"/>
      <w:marBottom w:val="0"/>
      <w:divBdr>
        <w:top w:val="none" w:sz="0" w:space="0" w:color="auto"/>
        <w:left w:val="none" w:sz="0" w:space="0" w:color="auto"/>
        <w:bottom w:val="none" w:sz="0" w:space="0" w:color="auto"/>
        <w:right w:val="none" w:sz="0" w:space="0" w:color="auto"/>
      </w:divBdr>
    </w:div>
    <w:div w:id="1534999678">
      <w:bodyDiv w:val="1"/>
      <w:marLeft w:val="0"/>
      <w:marRight w:val="0"/>
      <w:marTop w:val="0"/>
      <w:marBottom w:val="0"/>
      <w:divBdr>
        <w:top w:val="none" w:sz="0" w:space="0" w:color="auto"/>
        <w:left w:val="none" w:sz="0" w:space="0" w:color="auto"/>
        <w:bottom w:val="none" w:sz="0" w:space="0" w:color="auto"/>
        <w:right w:val="none" w:sz="0" w:space="0" w:color="auto"/>
      </w:divBdr>
    </w:div>
    <w:div w:id="1549880009">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592809184">
      <w:bodyDiv w:val="1"/>
      <w:marLeft w:val="0"/>
      <w:marRight w:val="0"/>
      <w:marTop w:val="0"/>
      <w:marBottom w:val="0"/>
      <w:divBdr>
        <w:top w:val="none" w:sz="0" w:space="0" w:color="auto"/>
        <w:left w:val="none" w:sz="0" w:space="0" w:color="auto"/>
        <w:bottom w:val="none" w:sz="0" w:space="0" w:color="auto"/>
        <w:right w:val="none" w:sz="0" w:space="0" w:color="auto"/>
      </w:divBdr>
    </w:div>
    <w:div w:id="1606034340">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683043441">
      <w:bodyDiv w:val="1"/>
      <w:marLeft w:val="0"/>
      <w:marRight w:val="0"/>
      <w:marTop w:val="0"/>
      <w:marBottom w:val="0"/>
      <w:divBdr>
        <w:top w:val="none" w:sz="0" w:space="0" w:color="auto"/>
        <w:left w:val="none" w:sz="0" w:space="0" w:color="auto"/>
        <w:bottom w:val="none" w:sz="0" w:space="0" w:color="auto"/>
        <w:right w:val="none" w:sz="0" w:space="0" w:color="auto"/>
      </w:divBdr>
    </w:div>
    <w:div w:id="1686593633">
      <w:bodyDiv w:val="1"/>
      <w:marLeft w:val="0"/>
      <w:marRight w:val="0"/>
      <w:marTop w:val="0"/>
      <w:marBottom w:val="0"/>
      <w:divBdr>
        <w:top w:val="none" w:sz="0" w:space="0" w:color="auto"/>
        <w:left w:val="none" w:sz="0" w:space="0" w:color="auto"/>
        <w:bottom w:val="none" w:sz="0" w:space="0" w:color="auto"/>
        <w:right w:val="none" w:sz="0" w:space="0" w:color="auto"/>
      </w:divBdr>
    </w:div>
    <w:div w:id="1689021686">
      <w:bodyDiv w:val="1"/>
      <w:marLeft w:val="0"/>
      <w:marRight w:val="0"/>
      <w:marTop w:val="0"/>
      <w:marBottom w:val="0"/>
      <w:divBdr>
        <w:top w:val="none" w:sz="0" w:space="0" w:color="auto"/>
        <w:left w:val="none" w:sz="0" w:space="0" w:color="auto"/>
        <w:bottom w:val="none" w:sz="0" w:space="0" w:color="auto"/>
        <w:right w:val="none" w:sz="0" w:space="0" w:color="auto"/>
      </w:divBdr>
    </w:div>
    <w:div w:id="1704287270">
      <w:bodyDiv w:val="1"/>
      <w:marLeft w:val="0"/>
      <w:marRight w:val="0"/>
      <w:marTop w:val="0"/>
      <w:marBottom w:val="0"/>
      <w:divBdr>
        <w:top w:val="none" w:sz="0" w:space="0" w:color="auto"/>
        <w:left w:val="none" w:sz="0" w:space="0" w:color="auto"/>
        <w:bottom w:val="none" w:sz="0" w:space="0" w:color="auto"/>
        <w:right w:val="none" w:sz="0" w:space="0" w:color="auto"/>
      </w:divBdr>
    </w:div>
    <w:div w:id="1709335992">
      <w:bodyDiv w:val="1"/>
      <w:marLeft w:val="0"/>
      <w:marRight w:val="0"/>
      <w:marTop w:val="0"/>
      <w:marBottom w:val="0"/>
      <w:divBdr>
        <w:top w:val="none" w:sz="0" w:space="0" w:color="auto"/>
        <w:left w:val="none" w:sz="0" w:space="0" w:color="auto"/>
        <w:bottom w:val="none" w:sz="0" w:space="0" w:color="auto"/>
        <w:right w:val="none" w:sz="0" w:space="0" w:color="auto"/>
      </w:divBdr>
    </w:div>
    <w:div w:id="1727948028">
      <w:bodyDiv w:val="1"/>
      <w:marLeft w:val="0"/>
      <w:marRight w:val="0"/>
      <w:marTop w:val="0"/>
      <w:marBottom w:val="0"/>
      <w:divBdr>
        <w:top w:val="none" w:sz="0" w:space="0" w:color="auto"/>
        <w:left w:val="none" w:sz="0" w:space="0" w:color="auto"/>
        <w:bottom w:val="none" w:sz="0" w:space="0" w:color="auto"/>
        <w:right w:val="none" w:sz="0" w:space="0" w:color="auto"/>
      </w:divBdr>
    </w:div>
    <w:div w:id="1741706287">
      <w:bodyDiv w:val="1"/>
      <w:marLeft w:val="0"/>
      <w:marRight w:val="0"/>
      <w:marTop w:val="0"/>
      <w:marBottom w:val="0"/>
      <w:divBdr>
        <w:top w:val="none" w:sz="0" w:space="0" w:color="auto"/>
        <w:left w:val="none" w:sz="0" w:space="0" w:color="auto"/>
        <w:bottom w:val="none" w:sz="0" w:space="0" w:color="auto"/>
        <w:right w:val="none" w:sz="0" w:space="0" w:color="auto"/>
      </w:divBdr>
    </w:div>
    <w:div w:id="1745444668">
      <w:bodyDiv w:val="1"/>
      <w:marLeft w:val="0"/>
      <w:marRight w:val="0"/>
      <w:marTop w:val="0"/>
      <w:marBottom w:val="0"/>
      <w:divBdr>
        <w:top w:val="none" w:sz="0" w:space="0" w:color="auto"/>
        <w:left w:val="none" w:sz="0" w:space="0" w:color="auto"/>
        <w:bottom w:val="none" w:sz="0" w:space="0" w:color="auto"/>
        <w:right w:val="none" w:sz="0" w:space="0" w:color="auto"/>
      </w:divBdr>
    </w:div>
    <w:div w:id="1753315911">
      <w:bodyDiv w:val="1"/>
      <w:marLeft w:val="0"/>
      <w:marRight w:val="0"/>
      <w:marTop w:val="0"/>
      <w:marBottom w:val="0"/>
      <w:divBdr>
        <w:top w:val="none" w:sz="0" w:space="0" w:color="auto"/>
        <w:left w:val="none" w:sz="0" w:space="0" w:color="auto"/>
        <w:bottom w:val="none" w:sz="0" w:space="0" w:color="auto"/>
        <w:right w:val="none" w:sz="0" w:space="0" w:color="auto"/>
      </w:divBdr>
    </w:div>
    <w:div w:id="1784643313">
      <w:bodyDiv w:val="1"/>
      <w:marLeft w:val="0"/>
      <w:marRight w:val="0"/>
      <w:marTop w:val="0"/>
      <w:marBottom w:val="0"/>
      <w:divBdr>
        <w:top w:val="none" w:sz="0" w:space="0" w:color="auto"/>
        <w:left w:val="none" w:sz="0" w:space="0" w:color="auto"/>
        <w:bottom w:val="none" w:sz="0" w:space="0" w:color="auto"/>
        <w:right w:val="none" w:sz="0" w:space="0" w:color="auto"/>
      </w:divBdr>
    </w:div>
    <w:div w:id="1786263741">
      <w:bodyDiv w:val="1"/>
      <w:marLeft w:val="0"/>
      <w:marRight w:val="0"/>
      <w:marTop w:val="0"/>
      <w:marBottom w:val="0"/>
      <w:divBdr>
        <w:top w:val="none" w:sz="0" w:space="0" w:color="auto"/>
        <w:left w:val="none" w:sz="0" w:space="0" w:color="auto"/>
        <w:bottom w:val="none" w:sz="0" w:space="0" w:color="auto"/>
        <w:right w:val="none" w:sz="0" w:space="0" w:color="auto"/>
      </w:divBdr>
    </w:div>
    <w:div w:id="1795364706">
      <w:bodyDiv w:val="1"/>
      <w:marLeft w:val="0"/>
      <w:marRight w:val="0"/>
      <w:marTop w:val="0"/>
      <w:marBottom w:val="0"/>
      <w:divBdr>
        <w:top w:val="none" w:sz="0" w:space="0" w:color="auto"/>
        <w:left w:val="none" w:sz="0" w:space="0" w:color="auto"/>
        <w:bottom w:val="none" w:sz="0" w:space="0" w:color="auto"/>
        <w:right w:val="none" w:sz="0" w:space="0" w:color="auto"/>
      </w:divBdr>
    </w:div>
    <w:div w:id="1795444898">
      <w:bodyDiv w:val="1"/>
      <w:marLeft w:val="0"/>
      <w:marRight w:val="0"/>
      <w:marTop w:val="0"/>
      <w:marBottom w:val="0"/>
      <w:divBdr>
        <w:top w:val="none" w:sz="0" w:space="0" w:color="auto"/>
        <w:left w:val="none" w:sz="0" w:space="0" w:color="auto"/>
        <w:bottom w:val="none" w:sz="0" w:space="0" w:color="auto"/>
        <w:right w:val="none" w:sz="0" w:space="0" w:color="auto"/>
      </w:divBdr>
    </w:div>
    <w:div w:id="1795635541">
      <w:bodyDiv w:val="1"/>
      <w:marLeft w:val="0"/>
      <w:marRight w:val="0"/>
      <w:marTop w:val="0"/>
      <w:marBottom w:val="0"/>
      <w:divBdr>
        <w:top w:val="none" w:sz="0" w:space="0" w:color="auto"/>
        <w:left w:val="none" w:sz="0" w:space="0" w:color="auto"/>
        <w:bottom w:val="none" w:sz="0" w:space="0" w:color="auto"/>
        <w:right w:val="none" w:sz="0" w:space="0" w:color="auto"/>
      </w:divBdr>
    </w:div>
    <w:div w:id="1804811894">
      <w:bodyDiv w:val="1"/>
      <w:marLeft w:val="0"/>
      <w:marRight w:val="0"/>
      <w:marTop w:val="0"/>
      <w:marBottom w:val="0"/>
      <w:divBdr>
        <w:top w:val="none" w:sz="0" w:space="0" w:color="auto"/>
        <w:left w:val="none" w:sz="0" w:space="0" w:color="auto"/>
        <w:bottom w:val="none" w:sz="0" w:space="0" w:color="auto"/>
        <w:right w:val="none" w:sz="0" w:space="0" w:color="auto"/>
      </w:divBdr>
    </w:div>
    <w:div w:id="1808547542">
      <w:bodyDiv w:val="1"/>
      <w:marLeft w:val="0"/>
      <w:marRight w:val="0"/>
      <w:marTop w:val="0"/>
      <w:marBottom w:val="0"/>
      <w:divBdr>
        <w:top w:val="none" w:sz="0" w:space="0" w:color="auto"/>
        <w:left w:val="none" w:sz="0" w:space="0" w:color="auto"/>
        <w:bottom w:val="none" w:sz="0" w:space="0" w:color="auto"/>
        <w:right w:val="none" w:sz="0" w:space="0" w:color="auto"/>
      </w:divBdr>
    </w:div>
    <w:div w:id="1809198989">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23349154">
      <w:bodyDiv w:val="1"/>
      <w:marLeft w:val="0"/>
      <w:marRight w:val="0"/>
      <w:marTop w:val="0"/>
      <w:marBottom w:val="0"/>
      <w:divBdr>
        <w:top w:val="none" w:sz="0" w:space="0" w:color="auto"/>
        <w:left w:val="none" w:sz="0" w:space="0" w:color="auto"/>
        <w:bottom w:val="none" w:sz="0" w:space="0" w:color="auto"/>
        <w:right w:val="none" w:sz="0" w:space="0" w:color="auto"/>
      </w:divBdr>
    </w:div>
    <w:div w:id="1830168711">
      <w:bodyDiv w:val="1"/>
      <w:marLeft w:val="0"/>
      <w:marRight w:val="0"/>
      <w:marTop w:val="0"/>
      <w:marBottom w:val="0"/>
      <w:divBdr>
        <w:top w:val="none" w:sz="0" w:space="0" w:color="auto"/>
        <w:left w:val="none" w:sz="0" w:space="0" w:color="auto"/>
        <w:bottom w:val="none" w:sz="0" w:space="0" w:color="auto"/>
        <w:right w:val="none" w:sz="0" w:space="0" w:color="auto"/>
      </w:divBdr>
    </w:div>
    <w:div w:id="1830635616">
      <w:bodyDiv w:val="1"/>
      <w:marLeft w:val="0"/>
      <w:marRight w:val="0"/>
      <w:marTop w:val="0"/>
      <w:marBottom w:val="0"/>
      <w:divBdr>
        <w:top w:val="none" w:sz="0" w:space="0" w:color="auto"/>
        <w:left w:val="none" w:sz="0" w:space="0" w:color="auto"/>
        <w:bottom w:val="none" w:sz="0" w:space="0" w:color="auto"/>
        <w:right w:val="none" w:sz="0" w:space="0" w:color="auto"/>
      </w:divBdr>
    </w:div>
    <w:div w:id="1832597202">
      <w:bodyDiv w:val="1"/>
      <w:marLeft w:val="0"/>
      <w:marRight w:val="0"/>
      <w:marTop w:val="0"/>
      <w:marBottom w:val="0"/>
      <w:divBdr>
        <w:top w:val="none" w:sz="0" w:space="0" w:color="auto"/>
        <w:left w:val="none" w:sz="0" w:space="0" w:color="auto"/>
        <w:bottom w:val="none" w:sz="0" w:space="0" w:color="auto"/>
        <w:right w:val="none" w:sz="0" w:space="0" w:color="auto"/>
      </w:divBdr>
    </w:div>
    <w:div w:id="1840849137">
      <w:bodyDiv w:val="1"/>
      <w:marLeft w:val="0"/>
      <w:marRight w:val="0"/>
      <w:marTop w:val="0"/>
      <w:marBottom w:val="0"/>
      <w:divBdr>
        <w:top w:val="none" w:sz="0" w:space="0" w:color="auto"/>
        <w:left w:val="none" w:sz="0" w:space="0" w:color="auto"/>
        <w:bottom w:val="none" w:sz="0" w:space="0" w:color="auto"/>
        <w:right w:val="none" w:sz="0" w:space="0" w:color="auto"/>
      </w:divBdr>
    </w:div>
    <w:div w:id="185548667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883245970">
      <w:bodyDiv w:val="1"/>
      <w:marLeft w:val="0"/>
      <w:marRight w:val="0"/>
      <w:marTop w:val="0"/>
      <w:marBottom w:val="0"/>
      <w:divBdr>
        <w:top w:val="none" w:sz="0" w:space="0" w:color="auto"/>
        <w:left w:val="none" w:sz="0" w:space="0" w:color="auto"/>
        <w:bottom w:val="none" w:sz="0" w:space="0" w:color="auto"/>
        <w:right w:val="none" w:sz="0" w:space="0" w:color="auto"/>
      </w:divBdr>
    </w:div>
    <w:div w:id="1884782425">
      <w:bodyDiv w:val="1"/>
      <w:marLeft w:val="0"/>
      <w:marRight w:val="0"/>
      <w:marTop w:val="0"/>
      <w:marBottom w:val="0"/>
      <w:divBdr>
        <w:top w:val="none" w:sz="0" w:space="0" w:color="auto"/>
        <w:left w:val="none" w:sz="0" w:space="0" w:color="auto"/>
        <w:bottom w:val="none" w:sz="0" w:space="0" w:color="auto"/>
        <w:right w:val="none" w:sz="0" w:space="0" w:color="auto"/>
      </w:divBdr>
    </w:div>
    <w:div w:id="1886018256">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11495506">
      <w:bodyDiv w:val="1"/>
      <w:marLeft w:val="0"/>
      <w:marRight w:val="0"/>
      <w:marTop w:val="0"/>
      <w:marBottom w:val="0"/>
      <w:divBdr>
        <w:top w:val="none" w:sz="0" w:space="0" w:color="auto"/>
        <w:left w:val="none" w:sz="0" w:space="0" w:color="auto"/>
        <w:bottom w:val="none" w:sz="0" w:space="0" w:color="auto"/>
        <w:right w:val="none" w:sz="0" w:space="0" w:color="auto"/>
      </w:divBdr>
    </w:div>
    <w:div w:id="1913194574">
      <w:bodyDiv w:val="1"/>
      <w:marLeft w:val="0"/>
      <w:marRight w:val="0"/>
      <w:marTop w:val="0"/>
      <w:marBottom w:val="0"/>
      <w:divBdr>
        <w:top w:val="none" w:sz="0" w:space="0" w:color="auto"/>
        <w:left w:val="none" w:sz="0" w:space="0" w:color="auto"/>
        <w:bottom w:val="none" w:sz="0" w:space="0" w:color="auto"/>
        <w:right w:val="none" w:sz="0" w:space="0" w:color="auto"/>
      </w:divBdr>
    </w:div>
    <w:div w:id="1918250167">
      <w:bodyDiv w:val="1"/>
      <w:marLeft w:val="0"/>
      <w:marRight w:val="0"/>
      <w:marTop w:val="0"/>
      <w:marBottom w:val="0"/>
      <w:divBdr>
        <w:top w:val="none" w:sz="0" w:space="0" w:color="auto"/>
        <w:left w:val="none" w:sz="0" w:space="0" w:color="auto"/>
        <w:bottom w:val="none" w:sz="0" w:space="0" w:color="auto"/>
        <w:right w:val="none" w:sz="0" w:space="0" w:color="auto"/>
      </w:divBdr>
    </w:div>
    <w:div w:id="1922450601">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31841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1982533512">
      <w:bodyDiv w:val="1"/>
      <w:marLeft w:val="0"/>
      <w:marRight w:val="0"/>
      <w:marTop w:val="0"/>
      <w:marBottom w:val="0"/>
      <w:divBdr>
        <w:top w:val="none" w:sz="0" w:space="0" w:color="auto"/>
        <w:left w:val="none" w:sz="0" w:space="0" w:color="auto"/>
        <w:bottom w:val="none" w:sz="0" w:space="0" w:color="auto"/>
        <w:right w:val="none" w:sz="0" w:space="0" w:color="auto"/>
      </w:divBdr>
    </w:div>
    <w:div w:id="1985155256">
      <w:bodyDiv w:val="1"/>
      <w:marLeft w:val="0"/>
      <w:marRight w:val="0"/>
      <w:marTop w:val="0"/>
      <w:marBottom w:val="0"/>
      <w:divBdr>
        <w:top w:val="none" w:sz="0" w:space="0" w:color="auto"/>
        <w:left w:val="none" w:sz="0" w:space="0" w:color="auto"/>
        <w:bottom w:val="none" w:sz="0" w:space="0" w:color="auto"/>
        <w:right w:val="none" w:sz="0" w:space="0" w:color="auto"/>
      </w:divBdr>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 w:id="202736953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46903204">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81294230">
      <w:bodyDiv w:val="1"/>
      <w:marLeft w:val="0"/>
      <w:marRight w:val="0"/>
      <w:marTop w:val="0"/>
      <w:marBottom w:val="0"/>
      <w:divBdr>
        <w:top w:val="none" w:sz="0" w:space="0" w:color="auto"/>
        <w:left w:val="none" w:sz="0" w:space="0" w:color="auto"/>
        <w:bottom w:val="none" w:sz="0" w:space="0" w:color="auto"/>
        <w:right w:val="none" w:sz="0" w:space="0" w:color="auto"/>
      </w:divBdr>
    </w:div>
    <w:div w:id="2094859045">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06654744">
      <w:bodyDiv w:val="1"/>
      <w:marLeft w:val="0"/>
      <w:marRight w:val="0"/>
      <w:marTop w:val="0"/>
      <w:marBottom w:val="0"/>
      <w:divBdr>
        <w:top w:val="none" w:sz="0" w:space="0" w:color="auto"/>
        <w:left w:val="none" w:sz="0" w:space="0" w:color="auto"/>
        <w:bottom w:val="none" w:sz="0" w:space="0" w:color="auto"/>
        <w:right w:val="none" w:sz="0" w:space="0" w:color="auto"/>
      </w:divBdr>
    </w:div>
    <w:div w:id="2115199245">
      <w:bodyDiv w:val="1"/>
      <w:marLeft w:val="0"/>
      <w:marRight w:val="0"/>
      <w:marTop w:val="0"/>
      <w:marBottom w:val="0"/>
      <w:divBdr>
        <w:top w:val="none" w:sz="0" w:space="0" w:color="auto"/>
        <w:left w:val="none" w:sz="0" w:space="0" w:color="auto"/>
        <w:bottom w:val="none" w:sz="0" w:space="0" w:color="auto"/>
        <w:right w:val="none" w:sz="0" w:space="0" w:color="auto"/>
      </w:divBdr>
    </w:div>
    <w:div w:id="2121100609">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c-global.com/en/products/unsaturated_poly/" TargetMode="External"/><Relationship Id="rId21" Type="http://schemas.openxmlformats.org/officeDocument/2006/relationships/chart" Target="charts/chart2.xml"/><Relationship Id="rId42" Type="http://schemas.openxmlformats.org/officeDocument/2006/relationships/chart" Target="charts/chart20.xml"/><Relationship Id="rId63" Type="http://schemas.openxmlformats.org/officeDocument/2006/relationships/chart" Target="charts/chart38.xml"/><Relationship Id="rId84" Type="http://schemas.openxmlformats.org/officeDocument/2006/relationships/image" Target="media/image22.jpeg"/><Relationship Id="rId138" Type="http://schemas.openxmlformats.org/officeDocument/2006/relationships/hyperlink" Target="http://en.enchuan.com.tw/601.html" TargetMode="External"/><Relationship Id="rId107" Type="http://schemas.openxmlformats.org/officeDocument/2006/relationships/hyperlink" Target="https://www.polynt.com/chemical-products/composites/ve-composites-en/vinylester/" TargetMode="External"/><Relationship Id="rId11" Type="http://schemas.openxmlformats.org/officeDocument/2006/relationships/image" Target="media/image4.png"/><Relationship Id="rId32" Type="http://schemas.openxmlformats.org/officeDocument/2006/relationships/chart" Target="charts/chart11.xml"/><Relationship Id="rId53" Type="http://schemas.openxmlformats.org/officeDocument/2006/relationships/chart" Target="charts/chart290.xml"/><Relationship Id="rId74" Type="http://schemas.openxmlformats.org/officeDocument/2006/relationships/chart" Target="charts/chart48.xml"/><Relationship Id="rId128" Type="http://schemas.openxmlformats.org/officeDocument/2006/relationships/hyperlink" Target="https://www.materialstoday.com/composite-industry/news/poliya-starts-production-in-russia/" TargetMode="External"/><Relationship Id="rId149" Type="http://schemas.openxmlformats.org/officeDocument/2006/relationships/hyperlink" Target="https://mechemco.com/category/corrosion-resistant-resins/" TargetMode="External"/><Relationship Id="rId5" Type="http://schemas.openxmlformats.org/officeDocument/2006/relationships/webSettings" Target="webSettings.xml"/><Relationship Id="rId95" Type="http://schemas.openxmlformats.org/officeDocument/2006/relationships/diagramData" Target="diagrams/data1.xml"/><Relationship Id="rId22" Type="http://schemas.openxmlformats.org/officeDocument/2006/relationships/chart" Target="charts/chart3.xml"/><Relationship Id="rId43" Type="http://schemas.openxmlformats.org/officeDocument/2006/relationships/chart" Target="charts/chart21.xml"/><Relationship Id="rId64" Type="http://schemas.openxmlformats.org/officeDocument/2006/relationships/image" Target="media/image18.png"/><Relationship Id="rId118" Type="http://schemas.openxmlformats.org/officeDocument/2006/relationships/hyperlink" Target="https://www.dic-global.com/en/products/resin.html" TargetMode="External"/><Relationship Id="rId139" Type="http://schemas.openxmlformats.org/officeDocument/2006/relationships/hyperlink" Target="http://en.enchuan.com.tw/601-35.html" TargetMode="External"/><Relationship Id="rId80" Type="http://schemas.openxmlformats.org/officeDocument/2006/relationships/image" Target="media/image20.jpeg"/><Relationship Id="rId85" Type="http://schemas.openxmlformats.org/officeDocument/2006/relationships/image" Target="media/image23.png"/><Relationship Id="rId150" Type="http://schemas.openxmlformats.org/officeDocument/2006/relationships/hyperlink" Target="https://mechemco.com/category/flame-retardant-resins/\" TargetMode="External"/><Relationship Id="rId155" Type="http://schemas.openxmlformats.org/officeDocument/2006/relationships/hyperlink" Target="http://environmentclearance.nic.in/DownloadPfdFile.aspx?FileName=MQmOThcXtf6zqP0JyNkfUaeh3bmLrUwUiMVgczIWx1Tx1PVW84qyhjIU18VaT3yoHURC6MwzwQLYgniD/4RbEw==&amp;FilePath=93ZZBm8LWEXfg+HAlQix2fE2t8z/pgnoBhDlYdZCxzVPEh4a7F53Cae7tleKGoXIDiA7chYePNgRJpehWx3dLsaLaee8RS5VxBvVdCAnIMg=" TargetMode="External"/><Relationship Id="rId12" Type="http://schemas.openxmlformats.org/officeDocument/2006/relationships/header" Target="header1.xml"/><Relationship Id="rId17" Type="http://schemas.openxmlformats.org/officeDocument/2006/relationships/image" Target="media/image10.png"/><Relationship Id="rId33" Type="http://schemas.openxmlformats.org/officeDocument/2006/relationships/chart" Target="charts/chart12.xml"/><Relationship Id="rId38" Type="http://schemas.openxmlformats.org/officeDocument/2006/relationships/chart" Target="charts/chart17.xml"/><Relationship Id="rId59" Type="http://schemas.openxmlformats.org/officeDocument/2006/relationships/chart" Target="charts/chart34.xml"/><Relationship Id="rId103" Type="http://schemas.openxmlformats.org/officeDocument/2006/relationships/hyperlink" Target="https://www.sdk.co.jp/english/products/119/121.html" TargetMode="External"/><Relationship Id="rId108" Type="http://schemas.openxmlformats.org/officeDocument/2006/relationships/hyperlink" Target="https://www.reichhold.com/en/default.aspx" TargetMode="External"/><Relationship Id="rId124" Type="http://schemas.openxmlformats.org/officeDocument/2006/relationships/hyperlink" Target="https://www.poliya.com/en/novolac-vinyl-ester-resins" TargetMode="External"/><Relationship Id="rId129" Type="http://schemas.openxmlformats.org/officeDocument/2006/relationships/hyperlink" Target="https://sir-ltd.com/PRODUCTS/tabid/56/Default.aspx" TargetMode="External"/><Relationship Id="rId54" Type="http://schemas.openxmlformats.org/officeDocument/2006/relationships/chart" Target="charts/chart30.xml"/><Relationship Id="rId70" Type="http://schemas.openxmlformats.org/officeDocument/2006/relationships/chart" Target="charts/chart44.xml"/><Relationship Id="rId75" Type="http://schemas.openxmlformats.org/officeDocument/2006/relationships/chart" Target="charts/chart49.xml"/><Relationship Id="rId91" Type="http://schemas.openxmlformats.org/officeDocument/2006/relationships/image" Target="media/image29.png"/><Relationship Id="rId96" Type="http://schemas.openxmlformats.org/officeDocument/2006/relationships/diagramLayout" Target="diagrams/layout1.xml"/><Relationship Id="rId140" Type="http://schemas.openxmlformats.org/officeDocument/2006/relationships/hyperlink" Target="http://en.enchuan.com.tw/607.html" TargetMode="External"/><Relationship Id="rId145" Type="http://schemas.openxmlformats.org/officeDocument/2006/relationships/hyperlink" Target="http://www.orsonchemicals.com/product/bisphenol-a-vinyl-es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4.xml"/><Relationship Id="rId28" Type="http://schemas.openxmlformats.org/officeDocument/2006/relationships/image" Target="media/image13.jpeg"/><Relationship Id="rId49" Type="http://schemas.openxmlformats.org/officeDocument/2006/relationships/chart" Target="charts/chart26.xml"/><Relationship Id="rId114" Type="http://schemas.openxmlformats.org/officeDocument/2006/relationships/hyperlink" Target="https://www.hexion.com/en-gb/chemistry/epoxy-resins-curing-agents-modifiers/vinyl-ester-resins" TargetMode="External"/><Relationship Id="rId119" Type="http://schemas.openxmlformats.org/officeDocument/2006/relationships/hyperlink" Target="https://patents.google.com/patent/US5756600A/en" TargetMode="External"/><Relationship Id="rId44" Type="http://schemas.openxmlformats.org/officeDocument/2006/relationships/chart" Target="charts/chart22.xml"/><Relationship Id="rId60" Type="http://schemas.openxmlformats.org/officeDocument/2006/relationships/chart" Target="charts/chart35.xml"/><Relationship Id="rId65" Type="http://schemas.openxmlformats.org/officeDocument/2006/relationships/chart" Target="charts/chart39.xml"/><Relationship Id="rId81" Type="http://schemas.openxmlformats.org/officeDocument/2006/relationships/image" Target="media/image21.jpeg"/><Relationship Id="rId86" Type="http://schemas.openxmlformats.org/officeDocument/2006/relationships/image" Target="media/image24.png"/><Relationship Id="rId130" Type="http://schemas.openxmlformats.org/officeDocument/2006/relationships/hyperlink" Target="https://interplastic.com/category/products/vinyl-ester-resins/" TargetMode="External"/><Relationship Id="rId135" Type="http://schemas.openxmlformats.org/officeDocument/2006/relationships/hyperlink" Target="https://allnex.com/en/product/da649a6c-a2cf-41af-b28e-49e88affdcf8/hetron-922" TargetMode="External"/><Relationship Id="rId151" Type="http://schemas.openxmlformats.org/officeDocument/2006/relationships/hyperlink" Target="https://investor.ashland.com/news-releases/news-release-details/ashlands-derakanetm-epoxy-vinyl-ester-resins-continue-delivering" TargetMode="External"/><Relationship Id="rId156"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15.png"/><Relationship Id="rId109" Type="http://schemas.openxmlformats.org/officeDocument/2006/relationships/hyperlink" Target="https://www.eternal-group.com/Product/Detail?level2=60&amp;lang=en&amp;level1=81" TargetMode="External"/><Relationship Id="rId34" Type="http://schemas.openxmlformats.org/officeDocument/2006/relationships/chart" Target="charts/chart13.xml"/><Relationship Id="rId50" Type="http://schemas.openxmlformats.org/officeDocument/2006/relationships/chart" Target="charts/chart27.xml"/><Relationship Id="rId55" Type="http://schemas.openxmlformats.org/officeDocument/2006/relationships/chart" Target="charts/chart31.xml"/><Relationship Id="rId76" Type="http://schemas.openxmlformats.org/officeDocument/2006/relationships/chart" Target="charts/chart50.xml"/><Relationship Id="rId97" Type="http://schemas.openxmlformats.org/officeDocument/2006/relationships/diagramQuickStyle" Target="diagrams/quickStyle1.xml"/><Relationship Id="rId104" Type="http://schemas.openxmlformats.org/officeDocument/2006/relationships/hyperlink" Target="https://www.scottbader.com/business/composites/crystic-resin-ve671-03/" TargetMode="External"/><Relationship Id="rId120" Type="http://schemas.openxmlformats.org/officeDocument/2006/relationships/hyperlink" Target="https://www.researchgate.net/publication/336435136_Mechanical_Properties_of_Submicron_Glass_Fiber_Reinforced_Vinyl_Ester_Composite" TargetMode="External"/><Relationship Id="rId125" Type="http://schemas.openxmlformats.org/officeDocument/2006/relationships/hyperlink" Target="https://www.poliya.com/en/brominated-epoxy-vinyl-ester-resins" TargetMode="External"/><Relationship Id="rId141" Type="http://schemas.openxmlformats.org/officeDocument/2006/relationships/hyperlink" Target="http://www.sewonchem.co.kr/english/subpage/sub4.asp?id=34" TargetMode="External"/><Relationship Id="rId146" Type="http://schemas.openxmlformats.org/officeDocument/2006/relationships/hyperlink" Target="http://www.orsonchemicals.com/products/" TargetMode="External"/><Relationship Id="rId7" Type="http://schemas.openxmlformats.org/officeDocument/2006/relationships/endnotes" Target="endnotes.xml"/><Relationship Id="rId71" Type="http://schemas.openxmlformats.org/officeDocument/2006/relationships/chart" Target="charts/chart45.xml"/><Relationship Id="rId92" Type="http://schemas.openxmlformats.org/officeDocument/2006/relationships/image" Target="media/image30.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hart" Target="charts/chart5.xml"/><Relationship Id="rId40" Type="http://schemas.openxmlformats.org/officeDocument/2006/relationships/chart" Target="charts/chart18.xml"/><Relationship Id="rId45" Type="http://schemas.openxmlformats.org/officeDocument/2006/relationships/chart" Target="charts/chart23.xml"/><Relationship Id="rId66" Type="http://schemas.openxmlformats.org/officeDocument/2006/relationships/chart" Target="charts/chart40.xml"/><Relationship Id="rId87" Type="http://schemas.openxmlformats.org/officeDocument/2006/relationships/image" Target="media/image25.png"/><Relationship Id="rId110" Type="http://schemas.openxmlformats.org/officeDocument/2006/relationships/hyperlink" Target="http://www.sinopolymer.cn/product/Vinyl/" TargetMode="External"/><Relationship Id="rId115" Type="http://schemas.openxmlformats.org/officeDocument/2006/relationships/hyperlink" Target="https://www.hexion.com/en-gb/brand/ecocryl" TargetMode="External"/><Relationship Id="rId131" Type="http://schemas.openxmlformats.org/officeDocument/2006/relationships/hyperlink" Target="https://interplastic.com/novolac-epoxy-based-vinyl-ester-resins-2/" TargetMode="External"/><Relationship Id="rId136" Type="http://schemas.openxmlformats.org/officeDocument/2006/relationships/hyperlink" Target="https://allnex.com/en/markets-applications/composites/boat-building-and-repair" TargetMode="External"/><Relationship Id="rId157" Type="http://schemas.microsoft.com/office/2011/relationships/people" Target="people.xml"/><Relationship Id="rId61" Type="http://schemas.openxmlformats.org/officeDocument/2006/relationships/chart" Target="charts/chart36.xml"/><Relationship Id="rId82" Type="http://schemas.openxmlformats.org/officeDocument/2006/relationships/chart" Target="charts/chart53.xml"/><Relationship Id="rId152" Type="http://schemas.openxmlformats.org/officeDocument/2006/relationships/hyperlink" Target="https://ec.europa.eu/competition/mergers/cases/decisions/m9238_127_3.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hart" Target="charts/chart9.xml"/><Relationship Id="rId35" Type="http://schemas.openxmlformats.org/officeDocument/2006/relationships/chart" Target="charts/chart14.xml"/><Relationship Id="rId56" Type="http://schemas.openxmlformats.org/officeDocument/2006/relationships/image" Target="media/image17.png"/><Relationship Id="rId77" Type="http://schemas.openxmlformats.org/officeDocument/2006/relationships/image" Target="media/image19.png"/><Relationship Id="rId100" Type="http://schemas.openxmlformats.org/officeDocument/2006/relationships/hyperlink" Target="https://aocresins.com/en-asia/home/" TargetMode="External"/><Relationship Id="rId105" Type="http://schemas.openxmlformats.org/officeDocument/2006/relationships/hyperlink" Target="https://www.polynt.com/vinylester-resin/" TargetMode="External"/><Relationship Id="rId126" Type="http://schemas.openxmlformats.org/officeDocument/2006/relationships/hyperlink" Target="https://www.poliya.com/en/amine-accelerated-vinyl-ester-resins" TargetMode="External"/><Relationship Id="rId147" Type="http://schemas.openxmlformats.org/officeDocument/2006/relationships/hyperlink" Target="https://www.satyenpolymers.com/resins_vinyl_ester.aspx" TargetMode="External"/><Relationship Id="rId8" Type="http://schemas.openxmlformats.org/officeDocument/2006/relationships/image" Target="media/image1.jpeg"/><Relationship Id="rId51" Type="http://schemas.openxmlformats.org/officeDocument/2006/relationships/chart" Target="charts/chart28.xml"/><Relationship Id="rId72" Type="http://schemas.openxmlformats.org/officeDocument/2006/relationships/chart" Target="charts/chart46.xml"/><Relationship Id="rId93" Type="http://schemas.openxmlformats.org/officeDocument/2006/relationships/image" Target="media/image31.emf"/><Relationship Id="rId98" Type="http://schemas.openxmlformats.org/officeDocument/2006/relationships/diagramColors" Target="diagrams/colors1.xml"/><Relationship Id="rId121" Type="http://schemas.openxmlformats.org/officeDocument/2006/relationships/hyperlink" Target="https://www.dic.com.cn/pdf/products/catalog/dic_epoxy_en.pdf" TargetMode="External"/><Relationship Id="rId142" Type="http://schemas.openxmlformats.org/officeDocument/2006/relationships/hyperlink" Target="https://www.innovativeresin.com/" TargetMode="External"/><Relationship Id="rId3" Type="http://schemas.openxmlformats.org/officeDocument/2006/relationships/styles" Target="styles.xml"/><Relationship Id="rId25" Type="http://schemas.openxmlformats.org/officeDocument/2006/relationships/chart" Target="charts/chart6.xml"/><Relationship Id="rId46" Type="http://schemas.openxmlformats.org/officeDocument/2006/relationships/chart" Target="charts/chart24.xml"/><Relationship Id="rId67" Type="http://schemas.openxmlformats.org/officeDocument/2006/relationships/chart" Target="charts/chart41.xml"/><Relationship Id="rId116" Type="http://schemas.openxmlformats.org/officeDocument/2006/relationships/hyperlink" Target="https://www.businesswire.com/news/home/20150727006094/en/Hexion-Inc.-Announces-Successful-Restart-of-VeoVa%E2%84%A2-Vinyl-Ester-Plant-in-Moerdijk-Netherlands" TargetMode="External"/><Relationship Id="rId137" Type="http://schemas.openxmlformats.org/officeDocument/2006/relationships/hyperlink" Target="http://en.enchuan.com.tw/index.html" TargetMode="External"/><Relationship Id="rId158"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chart" Target="charts/chart19.xml"/><Relationship Id="rId62" Type="http://schemas.openxmlformats.org/officeDocument/2006/relationships/chart" Target="charts/chart37.xml"/><Relationship Id="rId83" Type="http://schemas.openxmlformats.org/officeDocument/2006/relationships/chart" Target="charts/chart54.xml"/><Relationship Id="rId88" Type="http://schemas.openxmlformats.org/officeDocument/2006/relationships/image" Target="media/image26.png"/><Relationship Id="rId111" Type="http://schemas.openxmlformats.org/officeDocument/2006/relationships/hyperlink" Target="https://www.ncbi.nlm.nih.gov/pmc/articles/PMC6473648/" TargetMode="External"/><Relationship Id="rId132" Type="http://schemas.openxmlformats.org/officeDocument/2006/relationships/hyperlink" Target="https://interplastic.com/wp-content/uploads/2020/10/0040crvinylester2015update.pdf" TargetMode="External"/><Relationship Id="rId153" Type="http://schemas.openxmlformats.org/officeDocument/2006/relationships/hyperlink" Target="https://www.ineos.com/news/shared-news/ineos-completes-the-acquisition-of-the-ashland-composites-business/" TargetMode="External"/><Relationship Id="rId15" Type="http://schemas.openxmlformats.org/officeDocument/2006/relationships/image" Target="media/image8.svg"/><Relationship Id="rId36" Type="http://schemas.openxmlformats.org/officeDocument/2006/relationships/chart" Target="charts/chart15.xml"/><Relationship Id="rId57" Type="http://schemas.openxmlformats.org/officeDocument/2006/relationships/chart" Target="charts/chart32.xml"/><Relationship Id="rId106" Type="http://schemas.openxmlformats.org/officeDocument/2006/relationships/hyperlink" Target="https://www.polynt.com/wp-content/uploads/2019/02/Brochure-Polynt-Reichhold-Composites-Resins-EMEA-1.pdf" TargetMode="External"/><Relationship Id="rId127" Type="http://schemas.openxmlformats.org/officeDocument/2006/relationships/hyperlink" Target="https://www.poliya.com/en/rtm-and-infusion" TargetMode="External"/><Relationship Id="rId10" Type="http://schemas.openxmlformats.org/officeDocument/2006/relationships/image" Target="media/image3.png"/><Relationship Id="rId31" Type="http://schemas.openxmlformats.org/officeDocument/2006/relationships/chart" Target="charts/chart10.xml"/><Relationship Id="rId52" Type="http://schemas.openxmlformats.org/officeDocument/2006/relationships/chart" Target="charts/chart29.xml"/><Relationship Id="rId73" Type="http://schemas.openxmlformats.org/officeDocument/2006/relationships/chart" Target="charts/chart47.xml"/><Relationship Id="rId78" Type="http://schemas.openxmlformats.org/officeDocument/2006/relationships/chart" Target="charts/chart51.xml"/><Relationship Id="rId94" Type="http://schemas.openxmlformats.org/officeDocument/2006/relationships/image" Target="media/image32.png"/><Relationship Id="rId99" Type="http://schemas.microsoft.com/office/2007/relationships/diagramDrawing" Target="diagrams/drawing1.xml"/><Relationship Id="rId101" Type="http://schemas.openxmlformats.org/officeDocument/2006/relationships/hyperlink" Target="https://www.ineos.com/businesses/ineos-enterprises/businesses/ineos-composites/products/epoxy-vinyl-ester-resins/" TargetMode="External"/><Relationship Id="rId122" Type="http://schemas.openxmlformats.org/officeDocument/2006/relationships/hyperlink" Target="https://interplastic.com/wp-content/uploads/2020/10/T_HighHeatDistortion.pdf" TargetMode="External"/><Relationship Id="rId143" Type="http://schemas.openxmlformats.org/officeDocument/2006/relationships/hyperlink" Target="https://www.innovativeresin.com/company-profile.htm" TargetMode="External"/><Relationship Id="rId148" Type="http://schemas.openxmlformats.org/officeDocument/2006/relationships/hyperlink" Target="https://www.crysticresins.com/resins-gelcoat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hart" Target="charts/chart7.xml"/><Relationship Id="rId47" Type="http://schemas.openxmlformats.org/officeDocument/2006/relationships/image" Target="media/image16.png"/><Relationship Id="rId68" Type="http://schemas.openxmlformats.org/officeDocument/2006/relationships/chart" Target="charts/chart42.xml"/><Relationship Id="rId89" Type="http://schemas.openxmlformats.org/officeDocument/2006/relationships/image" Target="media/image27.png"/><Relationship Id="rId112" Type="http://schemas.openxmlformats.org/officeDocument/2006/relationships/hyperlink" Target="https://basalt.today/2020/12/46490/" TargetMode="External"/><Relationship Id="rId133" Type="http://schemas.openxmlformats.org/officeDocument/2006/relationships/hyperlink" Target="https://allnex.com/en/markets-applications/composites/infrastructure" TargetMode="External"/><Relationship Id="rId154" Type="http://schemas.openxmlformats.org/officeDocument/2006/relationships/hyperlink" Target="https://www.compositesworld.com/news/ineos-composites-and-ashland-after-acquisition" TargetMode="External"/><Relationship Id="rId16" Type="http://schemas.openxmlformats.org/officeDocument/2006/relationships/image" Target="media/image9.png"/><Relationship Id="rId37" Type="http://schemas.openxmlformats.org/officeDocument/2006/relationships/chart" Target="charts/chart16.xml"/><Relationship Id="rId58" Type="http://schemas.openxmlformats.org/officeDocument/2006/relationships/chart" Target="charts/chart33.xml"/><Relationship Id="rId79" Type="http://schemas.openxmlformats.org/officeDocument/2006/relationships/chart" Target="charts/chart52.xml"/><Relationship Id="rId102" Type="http://schemas.openxmlformats.org/officeDocument/2006/relationships/hyperlink" Target="http://www.swancor.com/en/ir/letter" TargetMode="External"/><Relationship Id="rId123" Type="http://schemas.openxmlformats.org/officeDocument/2006/relationships/hyperlink" Target="https://www.poliya.com/en/bisphenol-a-based-epoxy-vinyl-ester-resins" TargetMode="External"/><Relationship Id="rId144" Type="http://schemas.openxmlformats.org/officeDocument/2006/relationships/hyperlink" Target="https://www.innovativeresin.com/corrosion-resistant-resin.htm" TargetMode="External"/><Relationship Id="rId90" Type="http://schemas.openxmlformats.org/officeDocument/2006/relationships/image" Target="media/image28.png"/><Relationship Id="rId27" Type="http://schemas.openxmlformats.org/officeDocument/2006/relationships/chart" Target="charts/chart8.xml"/><Relationship Id="rId48" Type="http://schemas.openxmlformats.org/officeDocument/2006/relationships/chart" Target="charts/chart25.xml"/><Relationship Id="rId69" Type="http://schemas.openxmlformats.org/officeDocument/2006/relationships/chart" Target="charts/chart43.xml"/><Relationship Id="rId113" Type="http://schemas.openxmlformats.org/officeDocument/2006/relationships/hyperlink" Target="https://www.hexion.com/en-US/chemistry/versatic-acid-and-derivatives/veova-vinyl-esters" TargetMode="External"/><Relationship Id="rId134" Type="http://schemas.openxmlformats.org/officeDocument/2006/relationships/hyperlink" Target="https://allnex.com/en/product/204f8a8f-d42a-408a-9037-9ece9030accc/ultratec-ve-tie-layer-resi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2.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290.xml.rels><?xml version="1.0" encoding="UTF-8" standalone="yes"?>
<Relationships xmlns="http://schemas.openxmlformats.org/package/2006/relationships"><Relationship Id="rId3" Type="http://schemas.openxmlformats.org/officeDocument/2006/relationships/package" Target="../embeddings/Microsoft_Excel_Worksheet280.xlsx"/><Relationship Id="rId2" Type="http://schemas.microsoft.com/office/2011/relationships/chartColorStyle" Target="colors290.xml"/><Relationship Id="rId1" Type="http://schemas.microsoft.com/office/2011/relationships/chartStyle" Target="style29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3.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LCD Smartphone</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Sheet1!$B$2:$B$10</c:f>
              <c:numCache>
                <c:formatCode>0%</c:formatCode>
                <c:ptCount val="9"/>
                <c:pt idx="0">
                  <c:v>0.31</c:v>
                </c:pt>
                <c:pt idx="1">
                  <c:v>0.22</c:v>
                </c:pt>
                <c:pt idx="2">
                  <c:v>0.18</c:v>
                </c:pt>
                <c:pt idx="3">
                  <c:v>0.11</c:v>
                </c:pt>
                <c:pt idx="4">
                  <c:v>0.06</c:v>
                </c:pt>
                <c:pt idx="5">
                  <c:v>0.04</c:v>
                </c:pt>
                <c:pt idx="6">
                  <c:v>0.02</c:v>
                </c:pt>
                <c:pt idx="7">
                  <c:v>0.01</c:v>
                </c:pt>
                <c:pt idx="8">
                  <c:v>0.06</c:v>
                </c:pt>
              </c:numCache>
            </c:numRef>
          </c:val>
          <c:extLst>
            <c:ext xmlns:c16="http://schemas.microsoft.com/office/drawing/2014/chart" uri="{C3380CC4-5D6E-409C-BE32-E72D297353CC}">
              <c16:uniqueId val="{00000000-E7D8-48D2-B6CD-04E3E3F2E1A6}"/>
            </c:ext>
          </c:extLst>
        </c:ser>
        <c:ser>
          <c:idx val="1"/>
          <c:order val="1"/>
          <c:tx>
            <c:strRef>
              <c:f>Sheet1!$C$1</c:f>
              <c:strCache>
                <c:ptCount val="1"/>
                <c:pt idx="0">
                  <c:v>Chip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Sheet1!$C$2:$C$10</c:f>
              <c:numCache>
                <c:formatCode>General</c:formatCode>
                <c:ptCount val="9"/>
              </c:numCache>
            </c:numRef>
          </c:val>
          <c:extLst>
            <c:ext xmlns:c16="http://schemas.microsoft.com/office/drawing/2014/chart" uri="{C3380CC4-5D6E-409C-BE32-E72D297353CC}">
              <c16:uniqueId val="{00000001-E7D8-48D2-B6CD-04E3E3F2E1A6}"/>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Energy(In Exajoules)</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China</c:v>
                </c:pt>
                <c:pt idx="1">
                  <c:v>India</c:v>
                </c:pt>
                <c:pt idx="2">
                  <c:v>Japan</c:v>
                </c:pt>
                <c:pt idx="3">
                  <c:v>Austraila</c:v>
                </c:pt>
                <c:pt idx="4">
                  <c:v>Indonesia</c:v>
                </c:pt>
                <c:pt idx="5">
                  <c:v>South Korea</c:v>
                </c:pt>
                <c:pt idx="6">
                  <c:v>Thailand</c:v>
                </c:pt>
                <c:pt idx="7">
                  <c:v>Vietnam </c:v>
                </c:pt>
                <c:pt idx="8">
                  <c:v>Malayisa</c:v>
                </c:pt>
              </c:strCache>
            </c:strRef>
          </c:cat>
          <c:val>
            <c:numRef>
              <c:f>Sheet1!$B$2:$B$10</c:f>
              <c:numCache>
                <c:formatCode>0.00</c:formatCode>
                <c:ptCount val="9"/>
                <c:pt idx="0">
                  <c:v>7.79</c:v>
                </c:pt>
                <c:pt idx="1">
                  <c:v>1.43</c:v>
                </c:pt>
                <c:pt idx="2">
                  <c:v>1.1299999999999999</c:v>
                </c:pt>
                <c:pt idx="3">
                  <c:v>0.45</c:v>
                </c:pt>
                <c:pt idx="4">
                  <c:v>0.36</c:v>
                </c:pt>
                <c:pt idx="5">
                  <c:v>0.36</c:v>
                </c:pt>
                <c:pt idx="6">
                  <c:v>0.28000000000000003</c:v>
                </c:pt>
                <c:pt idx="7">
                  <c:v>0.08</c:v>
                </c:pt>
                <c:pt idx="8">
                  <c:v>0.04</c:v>
                </c:pt>
              </c:numCache>
            </c:numRef>
          </c:val>
          <c:extLst>
            <c:ext xmlns:c16="http://schemas.microsoft.com/office/drawing/2014/chart" uri="{C3380CC4-5D6E-409C-BE32-E72D297353CC}">
              <c16:uniqueId val="{00000000-0F4B-4EC1-B63D-1D3E987AE685}"/>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0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73.692758943622394</c:v>
                </c:pt>
                <c:pt idx="1">
                  <c:v>76.354789286383223</c:v>
                </c:pt>
                <c:pt idx="2">
                  <c:v>78.857599737778614</c:v>
                </c:pt>
                <c:pt idx="3">
                  <c:v>79.606673534369733</c:v>
                </c:pt>
                <c:pt idx="4">
                  <c:v>80.702159604408479</c:v>
                </c:pt>
                <c:pt idx="5">
                  <c:v>74.025319423812334</c:v>
                </c:pt>
                <c:pt idx="6">
                  <c:v>77.401342093781309</c:v>
                </c:pt>
                <c:pt idx="7">
                  <c:v>79.073904817795665</c:v>
                </c:pt>
                <c:pt idx="8">
                  <c:v>80.344286667576625</c:v>
                </c:pt>
                <c:pt idx="9">
                  <c:v>80.204602575185405</c:v>
                </c:pt>
                <c:pt idx="10">
                  <c:v>82.771017174147516</c:v>
                </c:pt>
                <c:pt idx="11">
                  <c:v>85.547862585409078</c:v>
                </c:pt>
                <c:pt idx="12">
                  <c:v>86.564503643976366</c:v>
                </c:pt>
                <c:pt idx="13">
                  <c:v>88.337856217010398</c:v>
                </c:pt>
                <c:pt idx="14">
                  <c:v>89.313384845225926</c:v>
                </c:pt>
                <c:pt idx="15">
                  <c:v>90.576945169943329</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14.473138227296289</c:v>
                </c:pt>
                <c:pt idx="1">
                  <c:v>14.032499418255284</c:v>
                </c:pt>
                <c:pt idx="2">
                  <c:v>13.922796246669</c:v>
                </c:pt>
                <c:pt idx="3">
                  <c:v>13.831920595444469</c:v>
                </c:pt>
                <c:pt idx="4">
                  <c:v>13.713452808562376</c:v>
                </c:pt>
                <c:pt idx="5">
                  <c:v>13.108199499295491</c:v>
                </c:pt>
                <c:pt idx="6">
                  <c:v>12.786213703530169</c:v>
                </c:pt>
                <c:pt idx="7">
                  <c:v>12.673871781413126</c:v>
                </c:pt>
                <c:pt idx="8">
                  <c:v>12.580158689656207</c:v>
                </c:pt>
                <c:pt idx="9">
                  <c:v>12.487085281968636</c:v>
                </c:pt>
                <c:pt idx="10">
                  <c:v>13.413590301039669</c:v>
                </c:pt>
                <c:pt idx="11">
                  <c:v>13.256803051231714</c:v>
                </c:pt>
                <c:pt idx="12">
                  <c:v>13.09230006531199</c:v>
                </c:pt>
                <c:pt idx="13">
                  <c:v>12.943961079791212</c:v>
                </c:pt>
                <c:pt idx="14">
                  <c:v>12.796183754931235</c:v>
                </c:pt>
                <c:pt idx="15">
                  <c:v>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6.5603659612414722</c:v>
                </c:pt>
                <c:pt idx="1">
                  <c:v>6.6686175338956293</c:v>
                </c:pt>
                <c:pt idx="2">
                  <c:v>6.7462618195892361</c:v>
                </c:pt>
                <c:pt idx="3">
                  <c:v>6.8207464640488853</c:v>
                </c:pt>
                <c:pt idx="4">
                  <c:v>6.730657621341261</c:v>
                </c:pt>
                <c:pt idx="5">
                  <c:v>6.8996071031040618</c:v>
                </c:pt>
                <c:pt idx="6">
                  <c:v>6.7399198370832778</c:v>
                </c:pt>
                <c:pt idx="7">
                  <c:v>6.7570569088756276</c:v>
                </c:pt>
                <c:pt idx="8">
                  <c:v>6.7734129288169065</c:v>
                </c:pt>
                <c:pt idx="9">
                  <c:v>6.7881072351637979</c:v>
                </c:pt>
                <c:pt idx="10">
                  <c:v>6.8044432326744717</c:v>
                </c:pt>
                <c:pt idx="11">
                  <c:v>6.8176051280265364</c:v>
                </c:pt>
                <c:pt idx="12">
                  <c:v>6.8321153266253516</c:v>
                </c:pt>
                <c:pt idx="13">
                  <c:v>6.8440113214197016</c:v>
                </c:pt>
                <c:pt idx="14">
                  <c:v>6.8555763647877797</c:v>
                </c:pt>
                <c:pt idx="15">
                  <c:v>6.8651955247484295</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19.946495811462242</c:v>
                </c:pt>
                <c:pt idx="1">
                  <c:v>20.230726227972699</c:v>
                </c:pt>
                <c:pt idx="2">
                  <c:v>20.271026221398678</c:v>
                </c:pt>
                <c:pt idx="3">
                  <c:v>20.30510248355721</c:v>
                </c:pt>
                <c:pt idx="4">
                  <c:v>20.565556364778846</c:v>
                </c:pt>
                <c:pt idx="5">
                  <c:v>20.542284082835511</c:v>
                </c:pt>
                <c:pt idx="6">
                  <c:v>21.182358943051959</c:v>
                </c:pt>
                <c:pt idx="7">
                  <c:v>21.176183914371407</c:v>
                </c:pt>
                <c:pt idx="8">
                  <c:v>21.163536938077272</c:v>
                </c:pt>
                <c:pt idx="9">
                  <c:v>21.148047831706577</c:v>
                </c:pt>
                <c:pt idx="10">
                  <c:v>20.106654439207862</c:v>
                </c:pt>
                <c:pt idx="11">
                  <c:v>20.149615838383578</c:v>
                </c:pt>
                <c:pt idx="12">
                  <c:v>20.197835159350955</c:v>
                </c:pt>
                <c:pt idx="13">
                  <c:v>20.233234791089885</c:v>
                </c:pt>
                <c:pt idx="14">
                  <c:v>20.263802688029234</c:v>
                </c:pt>
                <c:pt idx="15">
                  <c:v>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59.019999999999996</c:v>
                </c:pt>
                <c:pt idx="1">
                  <c:v>59.068156819876393</c:v>
                </c:pt>
                <c:pt idx="2">
                  <c:v>59.059915712343084</c:v>
                </c:pt>
                <c:pt idx="3">
                  <c:v>59.042230456949426</c:v>
                </c:pt>
                <c:pt idx="4">
                  <c:v>58.990333205317512</c:v>
                </c:pt>
                <c:pt idx="5">
                  <c:v>59.449909314764938</c:v>
                </c:pt>
                <c:pt idx="6">
                  <c:v>59.291507516334597</c:v>
                </c:pt>
                <c:pt idx="7">
                  <c:v>59.392887395339841</c:v>
                </c:pt>
                <c:pt idx="8">
                  <c:v>59.482891443449617</c:v>
                </c:pt>
                <c:pt idx="9">
                  <c:v>59.576759651160984</c:v>
                </c:pt>
                <c:pt idx="10">
                  <c:v>59.675312027078</c:v>
                </c:pt>
                <c:pt idx="11">
                  <c:v>59.775975982358162</c:v>
                </c:pt>
                <c:pt idx="12">
                  <c:v>59.877749448711704</c:v>
                </c:pt>
                <c:pt idx="13">
                  <c:v>59.978792807699207</c:v>
                </c:pt>
                <c:pt idx="14">
                  <c:v>60.084437192251762</c:v>
                </c:pt>
                <c:pt idx="15">
                  <c:v>60.193255693037592</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6026121734782"/>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12.430781622310974</c:v>
                </c:pt>
                <c:pt idx="1">
                  <c:v>12.120111393631191</c:v>
                </c:pt>
                <c:pt idx="2">
                  <c:v>12.223686136729613</c:v>
                </c:pt>
                <c:pt idx="3">
                  <c:v>11.97081137429779</c:v>
                </c:pt>
                <c:pt idx="4">
                  <c:v>12.24721277007774</c:v>
                </c:pt>
                <c:pt idx="5">
                  <c:v>11.927384334084305</c:v>
                </c:pt>
                <c:pt idx="6">
                  <c:v>12.133138080419792</c:v>
                </c:pt>
                <c:pt idx="7">
                  <c:v>12.059740107014758</c:v>
                </c:pt>
                <c:pt idx="8">
                  <c:v>11.985773894536393</c:v>
                </c:pt>
                <c:pt idx="9">
                  <c:v>11.923107474779568</c:v>
                </c:pt>
                <c:pt idx="10">
                  <c:v>11.855747183730434</c:v>
                </c:pt>
                <c:pt idx="11">
                  <c:v>11.803438888759631</c:v>
                </c:pt>
                <c:pt idx="12">
                  <c:v>11.7445739288654</c:v>
                </c:pt>
                <c:pt idx="13">
                  <c:v>11.69600064440775</c:v>
                </c:pt>
                <c:pt idx="14">
                  <c:v>11.649413130159679</c:v>
                </c:pt>
                <c:pt idx="15">
                  <c:v>11.611950668751089</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7.9773131523307743</c:v>
                </c:pt>
                <c:pt idx="1">
                  <c:v>7.8671752028090554</c:v>
                </c:pt>
                <c:pt idx="2">
                  <c:v>7.9109939979505191</c:v>
                </c:pt>
                <c:pt idx="3">
                  <c:v>7.9602710372386625</c:v>
                </c:pt>
                <c:pt idx="4">
                  <c:v>7.9287354413920941</c:v>
                </c:pt>
                <c:pt idx="5">
                  <c:v>8.1137558363535458</c:v>
                </c:pt>
                <c:pt idx="6">
                  <c:v>8.0328268960888369</c:v>
                </c:pt>
                <c:pt idx="7">
                  <c:v>8.0231669312635976</c:v>
                </c:pt>
                <c:pt idx="8">
                  <c:v>8.0091853594331948</c:v>
                </c:pt>
                <c:pt idx="9">
                  <c:v>7.9963989726480795</c:v>
                </c:pt>
                <c:pt idx="10">
                  <c:v>7.9827534642607914</c:v>
                </c:pt>
                <c:pt idx="11">
                  <c:v>7.9806417087414792</c:v>
                </c:pt>
                <c:pt idx="12">
                  <c:v>7.9712342416496984</c:v>
                </c:pt>
                <c:pt idx="13">
                  <c:v>7.9624632486205655</c:v>
                </c:pt>
                <c:pt idx="14">
                  <c:v>7.9597147082498738</c:v>
                </c:pt>
                <c:pt idx="15">
                  <c:v>7.9537953795379552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27.932342182098878</c:v>
                </c:pt>
                <c:pt idx="1">
                  <c:v>28.163215885700449</c:v>
                </c:pt>
                <c:pt idx="2">
                  <c:v>28.186209925340361</c:v>
                </c:pt>
                <c:pt idx="3">
                  <c:v>28.175131754213233</c:v>
                </c:pt>
                <c:pt idx="4">
                  <c:v>28.171079204359973</c:v>
                </c:pt>
                <c:pt idx="5">
                  <c:v>28.226728050413037</c:v>
                </c:pt>
                <c:pt idx="6">
                  <c:v>28.128622856794184</c:v>
                </c:pt>
                <c:pt idx="7">
                  <c:v>28.147233492091495</c:v>
                </c:pt>
                <c:pt idx="8">
                  <c:v>28.174969895544542</c:v>
                </c:pt>
                <c:pt idx="9">
                  <c:v>28.180686843011095</c:v>
                </c:pt>
                <c:pt idx="10">
                  <c:v>28.197587478815667</c:v>
                </c:pt>
                <c:pt idx="11">
                  <c:v>28.197491798320112</c:v>
                </c:pt>
                <c:pt idx="12">
                  <c:v>28.202573322358443</c:v>
                </c:pt>
                <c:pt idx="13">
                  <c:v>28.200894115751751</c:v>
                </c:pt>
                <c:pt idx="14">
                  <c:v>28.19970422508845</c:v>
                </c:pt>
                <c:pt idx="15">
                  <c:v>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51.659563043259404</c:v>
                </c:pt>
                <c:pt idx="1">
                  <c:v>51.849497517859312</c:v>
                </c:pt>
                <c:pt idx="2">
                  <c:v>51.679109939979504</c:v>
                </c:pt>
                <c:pt idx="3">
                  <c:v>51.893785834250295</c:v>
                </c:pt>
                <c:pt idx="4">
                  <c:v>51.652972584170186</c:v>
                </c:pt>
                <c:pt idx="5">
                  <c:v>51.732131779149114</c:v>
                </c:pt>
                <c:pt idx="6">
                  <c:v>51.705412166697172</c:v>
                </c:pt>
                <c:pt idx="7">
                  <c:v>51.769859469630156</c:v>
                </c:pt>
                <c:pt idx="8">
                  <c:v>51.830070850485875</c:v>
                </c:pt>
                <c:pt idx="9">
                  <c:v>51.899806709561261</c:v>
                </c:pt>
                <c:pt idx="10">
                  <c:v>51.963911873193091</c:v>
                </c:pt>
                <c:pt idx="11">
                  <c:v>52.018427604178783</c:v>
                </c:pt>
                <c:pt idx="12">
                  <c:v>52.08161850712645</c:v>
                </c:pt>
                <c:pt idx="13">
                  <c:v>52.140641991219951</c:v>
                </c:pt>
                <c:pt idx="14">
                  <c:v>52.191167936501991</c:v>
                </c:pt>
                <c:pt idx="15">
                  <c:v>52.240750390828559</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18.054463406041069</c:v>
                </c:pt>
                <c:pt idx="1">
                  <c:v>17.92588512612372</c:v>
                </c:pt>
                <c:pt idx="2">
                  <c:v>17.6208574651831</c:v>
                </c:pt>
                <c:pt idx="3">
                  <c:v>15.038248189847378</c:v>
                </c:pt>
                <c:pt idx="4">
                  <c:v>13.391653872209442</c:v>
                </c:pt>
                <c:pt idx="5">
                  <c:v>13.72770151851077</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81.945536593958934</c:v>
                </c:pt>
                <c:pt idx="1">
                  <c:v>82.074114873876283</c:v>
                </c:pt>
                <c:pt idx="2">
                  <c:v>82.379142534816907</c:v>
                </c:pt>
                <c:pt idx="3">
                  <c:v>84.961751810152634</c:v>
                </c:pt>
                <c:pt idx="4">
                  <c:v>86.608346127790568</c:v>
                </c:pt>
                <c:pt idx="5">
                  <c:v>86.27229848148923</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1B90-4061-A868-88416A3D590D}"/>
              </c:ext>
            </c:extLst>
          </c:dPt>
          <c:dPt>
            <c:idx val="5"/>
            <c:invertIfNegative val="0"/>
            <c:bubble3D val="0"/>
            <c:extLst>
              <c:ext xmlns:c16="http://schemas.microsoft.com/office/drawing/2014/chart" uri="{C3380CC4-5D6E-409C-BE32-E72D297353CC}">
                <c16:uniqueId val="{00000001-1B90-4061-A868-88416A3D590D}"/>
              </c:ext>
            </c:extLst>
          </c:dPt>
          <c:dPt>
            <c:idx val="6"/>
            <c:invertIfNegative val="0"/>
            <c:bubble3D val="0"/>
            <c:extLst>
              <c:ext xmlns:c16="http://schemas.microsoft.com/office/drawing/2014/chart" uri="{C3380CC4-5D6E-409C-BE32-E72D297353CC}">
                <c16:uniqueId val="{00000002-1B90-4061-A868-88416A3D590D}"/>
              </c:ext>
            </c:extLst>
          </c:dPt>
          <c:dPt>
            <c:idx val="7"/>
            <c:invertIfNegative val="0"/>
            <c:bubble3D val="0"/>
            <c:extLst>
              <c:ext xmlns:c16="http://schemas.microsoft.com/office/drawing/2014/chart" uri="{C3380CC4-5D6E-409C-BE32-E72D297353CC}">
                <c16:uniqueId val="{00000003-1B90-4061-A868-88416A3D590D}"/>
              </c:ext>
            </c:extLst>
          </c:dPt>
          <c:dPt>
            <c:idx val="8"/>
            <c:invertIfNegative val="0"/>
            <c:bubble3D val="0"/>
            <c:extLst>
              <c:ext xmlns:c16="http://schemas.microsoft.com/office/drawing/2014/chart" uri="{C3380CC4-5D6E-409C-BE32-E72D297353CC}">
                <c16:uniqueId val="{00000004-1B90-4061-A868-88416A3D590D}"/>
              </c:ext>
            </c:extLst>
          </c:dPt>
          <c:dPt>
            <c:idx val="9"/>
            <c:invertIfNegative val="0"/>
            <c:bubble3D val="0"/>
            <c:extLst>
              <c:ext xmlns:c16="http://schemas.microsoft.com/office/drawing/2014/chart" uri="{C3380CC4-5D6E-409C-BE32-E72D297353CC}">
                <c16:uniqueId val="{00000005-1B90-4061-A868-88416A3D590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1B90-4061-A868-88416A3D590D}"/>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1B90-4061-A868-88416A3D590D}"/>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81.540000000000006</c:v>
                </c:pt>
                <c:pt idx="1">
                  <c:v>82.73</c:v>
                </c:pt>
                <c:pt idx="2">
                  <c:v>82.89</c:v>
                </c:pt>
                <c:pt idx="3">
                  <c:v>82.93</c:v>
                </c:pt>
                <c:pt idx="4">
                  <c:v>83.89</c:v>
                </c:pt>
                <c:pt idx="5">
                  <c:v>79.790000000000006</c:v>
                </c:pt>
                <c:pt idx="6">
                  <c:v>82.809999999999988</c:v>
                </c:pt>
                <c:pt idx="7">
                  <c:v>83.41</c:v>
                </c:pt>
                <c:pt idx="8">
                  <c:v>83.850000000000009</c:v>
                </c:pt>
                <c:pt idx="9">
                  <c:v>84.58</c:v>
                </c:pt>
                <c:pt idx="10">
                  <c:v>85.02</c:v>
                </c:pt>
                <c:pt idx="11">
                  <c:v>85.98</c:v>
                </c:pt>
                <c:pt idx="12">
                  <c:v>86.339999999999989</c:v>
                </c:pt>
                <c:pt idx="13">
                  <c:v>87.62</c:v>
                </c:pt>
                <c:pt idx="14">
                  <c:v>88.48</c:v>
                </c:pt>
                <c:pt idx="15">
                  <c:v>89.02</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18.759999999999998</c:v>
                </c:pt>
                <c:pt idx="1">
                  <c:v>18.7</c:v>
                </c:pt>
                <c:pt idx="2">
                  <c:v>18.809999999999999</c:v>
                </c:pt>
                <c:pt idx="3">
                  <c:v>18.829999999999998</c:v>
                </c:pt>
                <c:pt idx="4">
                  <c:v>18.75</c:v>
                </c:pt>
                <c:pt idx="5">
                  <c:v>18.82</c:v>
                </c:pt>
                <c:pt idx="6">
                  <c:v>18.75</c:v>
                </c:pt>
                <c:pt idx="7">
                  <c:v>18.740000000000002</c:v>
                </c:pt>
                <c:pt idx="8">
                  <c:v>18.63</c:v>
                </c:pt>
                <c:pt idx="9">
                  <c:v>18.62</c:v>
                </c:pt>
                <c:pt idx="10">
                  <c:v>18.579999999999998</c:v>
                </c:pt>
                <c:pt idx="11">
                  <c:v>18.579999999999998</c:v>
                </c:pt>
                <c:pt idx="12">
                  <c:v>18.329999999999998</c:v>
                </c:pt>
                <c:pt idx="13">
                  <c:v>18.45</c:v>
                </c:pt>
                <c:pt idx="14">
                  <c:v>18.459999999999997</c:v>
                </c:pt>
                <c:pt idx="15">
                  <c:v>18.34</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c:v>
                </c:pt>
                <c:pt idx="1">
                  <c:v>5.79</c:v>
                </c:pt>
                <c:pt idx="2">
                  <c:v>5.79</c:v>
                </c:pt>
                <c:pt idx="3">
                  <c:v>5.8000000000000007</c:v>
                </c:pt>
                <c:pt idx="4">
                  <c:v>5.8000000000000007</c:v>
                </c:pt>
                <c:pt idx="5">
                  <c:v>5.81</c:v>
                </c:pt>
                <c:pt idx="6">
                  <c:v>5.81</c:v>
                </c:pt>
                <c:pt idx="7">
                  <c:v>5.81</c:v>
                </c:pt>
                <c:pt idx="8">
                  <c:v>5.81</c:v>
                </c:pt>
                <c:pt idx="9">
                  <c:v>5.81</c:v>
                </c:pt>
                <c:pt idx="10">
                  <c:v>5.81</c:v>
                </c:pt>
                <c:pt idx="11">
                  <c:v>5.82</c:v>
                </c:pt>
                <c:pt idx="12">
                  <c:v>5.82</c:v>
                </c:pt>
                <c:pt idx="13">
                  <c:v>5.82</c:v>
                </c:pt>
                <c:pt idx="14">
                  <c:v>5.82</c:v>
                </c:pt>
                <c:pt idx="15">
                  <c:v>5.82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16.75</c:v>
                </c:pt>
                <c:pt idx="1">
                  <c:v>16.79</c:v>
                </c:pt>
                <c:pt idx="2">
                  <c:v>16.739999999999998</c:v>
                </c:pt>
                <c:pt idx="3">
                  <c:v>16.739999999999998</c:v>
                </c:pt>
                <c:pt idx="4">
                  <c:v>16.82</c:v>
                </c:pt>
                <c:pt idx="5">
                  <c:v>16.77</c:v>
                </c:pt>
                <c:pt idx="6">
                  <c:v>16.86</c:v>
                </c:pt>
                <c:pt idx="7">
                  <c:v>16.830000000000002</c:v>
                </c:pt>
                <c:pt idx="8">
                  <c:v>16.850000000000001</c:v>
                </c:pt>
                <c:pt idx="9">
                  <c:v>16.84</c:v>
                </c:pt>
                <c:pt idx="10">
                  <c:v>16.900000000000002</c:v>
                </c:pt>
                <c:pt idx="11">
                  <c:v>16.900000000000002</c:v>
                </c:pt>
                <c:pt idx="12">
                  <c:v>17.07</c:v>
                </c:pt>
                <c:pt idx="13">
                  <c:v>16.89</c:v>
                </c:pt>
                <c:pt idx="14">
                  <c:v>16.900000000000002</c:v>
                </c:pt>
                <c:pt idx="15">
                  <c:v>16.939999999999998</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58.699999999999996</c:v>
                </c:pt>
                <c:pt idx="1">
                  <c:v>58.730000000000004</c:v>
                </c:pt>
                <c:pt idx="2">
                  <c:v>58.650000000000006</c:v>
                </c:pt>
                <c:pt idx="3">
                  <c:v>58.64</c:v>
                </c:pt>
                <c:pt idx="4">
                  <c:v>58.620000000000005</c:v>
                </c:pt>
                <c:pt idx="5">
                  <c:v>58.599999999999994</c:v>
                </c:pt>
                <c:pt idx="6">
                  <c:v>58.57</c:v>
                </c:pt>
                <c:pt idx="7">
                  <c:v>58.620000000000005</c:v>
                </c:pt>
                <c:pt idx="8">
                  <c:v>58.709999999999994</c:v>
                </c:pt>
                <c:pt idx="9">
                  <c:v>58.720000000000006</c:v>
                </c:pt>
                <c:pt idx="10">
                  <c:v>58.709999999999994</c:v>
                </c:pt>
                <c:pt idx="11">
                  <c:v>58.709999999999994</c:v>
                </c:pt>
                <c:pt idx="12">
                  <c:v>58.79</c:v>
                </c:pt>
                <c:pt idx="13">
                  <c:v>58.830000000000005</c:v>
                </c:pt>
                <c:pt idx="14">
                  <c:v>58.819999999999993</c:v>
                </c:pt>
                <c:pt idx="15">
                  <c:v>58.89</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9.6552354181480773</c:v>
                </c:pt>
                <c:pt idx="1">
                  <c:v>10.485654560914293</c:v>
                </c:pt>
                <c:pt idx="2">
                  <c:v>9.8440771377562246</c:v>
                </c:pt>
                <c:pt idx="3">
                  <c:v>10.016005545177098</c:v>
                </c:pt>
                <c:pt idx="4">
                  <c:v>11.01571272637174</c:v>
                </c:pt>
                <c:pt idx="5">
                  <c:v>10.222387198331194</c:v>
                </c:pt>
                <c:pt idx="6">
                  <c:v>10.711934154222879</c:v>
                </c:pt>
                <c:pt idx="7">
                  <c:v>10.660347773976575</c:v>
                </c:pt>
                <c:pt idx="8">
                  <c:v>10.626147807683706</c:v>
                </c:pt>
                <c:pt idx="9">
                  <c:v>10.574436780183504</c:v>
                </c:pt>
                <c:pt idx="10">
                  <c:v>10.546802664308197</c:v>
                </c:pt>
                <c:pt idx="11">
                  <c:v>10.525666276403756</c:v>
                </c:pt>
                <c:pt idx="12">
                  <c:v>10.485236792109099</c:v>
                </c:pt>
                <c:pt idx="13">
                  <c:v>10.449245142542619</c:v>
                </c:pt>
                <c:pt idx="14">
                  <c:v>10.418875544207552</c:v>
                </c:pt>
                <c:pt idx="15">
                  <c:v>10.386148365041748</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9.4712083541244958</c:v>
                </c:pt>
                <c:pt idx="1">
                  <c:v>9.2679040929292267</c:v>
                </c:pt>
                <c:pt idx="2">
                  <c:v>9.1791306411424269</c:v>
                </c:pt>
                <c:pt idx="3">
                  <c:v>8.6327444681602028</c:v>
                </c:pt>
                <c:pt idx="4">
                  <c:v>8.6197488172040568</c:v>
                </c:pt>
                <c:pt idx="5">
                  <c:v>9.0444265917253617</c:v>
                </c:pt>
                <c:pt idx="6">
                  <c:v>8.8259552991721897</c:v>
                </c:pt>
                <c:pt idx="7">
                  <c:v>8.8188557734057049</c:v>
                </c:pt>
                <c:pt idx="8">
                  <c:v>8.7893642836477959</c:v>
                </c:pt>
                <c:pt idx="9">
                  <c:v>8.7791629438616905</c:v>
                </c:pt>
                <c:pt idx="10">
                  <c:v>8.755717380428587</c:v>
                </c:pt>
                <c:pt idx="11">
                  <c:v>8.7336478780329383</c:v>
                </c:pt>
                <c:pt idx="12">
                  <c:v>8.7134310237017747</c:v>
                </c:pt>
                <c:pt idx="13">
                  <c:v>8.7007023075228833</c:v>
                </c:pt>
                <c:pt idx="14">
                  <c:v>8.6810166719191209</c:v>
                </c:pt>
                <c:pt idx="15">
                  <c:v>8.6649552893469295</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27.698990882447898</c:v>
                </c:pt>
                <c:pt idx="1">
                  <c:v>27.6030620757086</c:v>
                </c:pt>
                <c:pt idx="2">
                  <c:v>27.729780564551167</c:v>
                </c:pt>
                <c:pt idx="3">
                  <c:v>27.7190282016408</c:v>
                </c:pt>
                <c:pt idx="4">
                  <c:v>27.227827324953104</c:v>
                </c:pt>
                <c:pt idx="5">
                  <c:v>27.611783898375151</c:v>
                </c:pt>
                <c:pt idx="6">
                  <c:v>26.996681438374132</c:v>
                </c:pt>
                <c:pt idx="7">
                  <c:v>27.083831424220755</c:v>
                </c:pt>
                <c:pt idx="8">
                  <c:v>27.168206054755107</c:v>
                </c:pt>
                <c:pt idx="9">
                  <c:v>27.250751136610507</c:v>
                </c:pt>
                <c:pt idx="10">
                  <c:v>27.325525487593911</c:v>
                </c:pt>
                <c:pt idx="11">
                  <c:v>27.398601863845684</c:v>
                </c:pt>
                <c:pt idx="12">
                  <c:v>27.485005863738195</c:v>
                </c:pt>
                <c:pt idx="13">
                  <c:v>27.558525255339873</c:v>
                </c:pt>
                <c:pt idx="14">
                  <c:v>27.641963815815167</c:v>
                </c:pt>
                <c:pt idx="15">
                  <c:v>27.716607085307409</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53.174565345279525</c:v>
                </c:pt>
                <c:pt idx="1">
                  <c:v>52.643379270447888</c:v>
                </c:pt>
                <c:pt idx="2">
                  <c:v>53.247011656550178</c:v>
                </c:pt>
                <c:pt idx="3">
                  <c:v>53.632221785021905</c:v>
                </c:pt>
                <c:pt idx="4">
                  <c:v>53.136711131471102</c:v>
                </c:pt>
                <c:pt idx="5">
                  <c:v>53.121402311568289</c:v>
                </c:pt>
                <c:pt idx="6">
                  <c:v>53.465429108230786</c:v>
                </c:pt>
                <c:pt idx="7">
                  <c:v>53.436965028396969</c:v>
                </c:pt>
                <c:pt idx="8">
                  <c:v>53.416281853913397</c:v>
                </c:pt>
                <c:pt idx="9">
                  <c:v>53.395649139344293</c:v>
                </c:pt>
                <c:pt idx="10">
                  <c:v>53.371954467669312</c:v>
                </c:pt>
                <c:pt idx="11">
                  <c:v>53.342083981717622</c:v>
                </c:pt>
                <c:pt idx="12">
                  <c:v>53.316326320450926</c:v>
                </c:pt>
                <c:pt idx="13">
                  <c:v>53.291527294594623</c:v>
                </c:pt>
                <c:pt idx="14">
                  <c:v>53.258143968058171</c:v>
                </c:pt>
                <c:pt idx="15">
                  <c:v>53.232289260303908</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17.97</c:v>
                </c:pt>
                <c:pt idx="1">
                  <c:v>18.060000000000002</c:v>
                </c:pt>
                <c:pt idx="2">
                  <c:v>17.849999999999998</c:v>
                </c:pt>
                <c:pt idx="3">
                  <c:v>18.05</c:v>
                </c:pt>
                <c:pt idx="4">
                  <c:v>17.87</c:v>
                </c:pt>
                <c:pt idx="5">
                  <c:v>17.760000000000002</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82.03</c:v>
                </c:pt>
                <c:pt idx="1">
                  <c:v>81.94</c:v>
                </c:pt>
                <c:pt idx="2">
                  <c:v>82.15</c:v>
                </c:pt>
                <c:pt idx="3">
                  <c:v>81.95</c:v>
                </c:pt>
                <c:pt idx="4">
                  <c:v>82.13000000000001</c:v>
                </c:pt>
                <c:pt idx="5">
                  <c:v>82.240000000000009</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9.4757159779806283E-2"/>
                  <c:y val="-4.924619064255193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23.649191408244256</c:v>
                </c:pt>
                <c:pt idx="1">
                  <c:v>21.600495741107213</c:v>
                </c:pt>
                <c:pt idx="2">
                  <c:v>12.876376599724216</c:v>
                </c:pt>
                <c:pt idx="3">
                  <c:v>10.667812398667438</c:v>
                </c:pt>
                <c:pt idx="4">
                  <c:v>8.6336215689274489</c:v>
                </c:pt>
                <c:pt idx="5">
                  <c:v>22.786065743265581</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0D8-4C4E-B880-CCBE84EE0DA4}"/>
              </c:ext>
            </c:extLst>
          </c:dPt>
          <c:dPt>
            <c:idx val="5"/>
            <c:invertIfNegative val="0"/>
            <c:bubble3D val="0"/>
            <c:extLst>
              <c:ext xmlns:c16="http://schemas.microsoft.com/office/drawing/2014/chart" uri="{C3380CC4-5D6E-409C-BE32-E72D297353CC}">
                <c16:uniqueId val="{00000001-80D8-4C4E-B880-CCBE84EE0DA4}"/>
              </c:ext>
            </c:extLst>
          </c:dPt>
          <c:dPt>
            <c:idx val="6"/>
            <c:invertIfNegative val="0"/>
            <c:bubble3D val="0"/>
            <c:extLst>
              <c:ext xmlns:c16="http://schemas.microsoft.com/office/drawing/2014/chart" uri="{C3380CC4-5D6E-409C-BE32-E72D297353CC}">
                <c16:uniqueId val="{00000002-80D8-4C4E-B880-CCBE84EE0DA4}"/>
              </c:ext>
            </c:extLst>
          </c:dPt>
          <c:dPt>
            <c:idx val="7"/>
            <c:invertIfNegative val="0"/>
            <c:bubble3D val="0"/>
            <c:extLst>
              <c:ext xmlns:c16="http://schemas.microsoft.com/office/drawing/2014/chart" uri="{C3380CC4-5D6E-409C-BE32-E72D297353CC}">
                <c16:uniqueId val="{00000003-80D8-4C4E-B880-CCBE84EE0DA4}"/>
              </c:ext>
            </c:extLst>
          </c:dPt>
          <c:dPt>
            <c:idx val="8"/>
            <c:invertIfNegative val="0"/>
            <c:bubble3D val="0"/>
            <c:extLst>
              <c:ext xmlns:c16="http://schemas.microsoft.com/office/drawing/2014/chart" uri="{C3380CC4-5D6E-409C-BE32-E72D297353CC}">
                <c16:uniqueId val="{00000004-80D8-4C4E-B880-CCBE84EE0DA4}"/>
              </c:ext>
            </c:extLst>
          </c:dPt>
          <c:dPt>
            <c:idx val="9"/>
            <c:invertIfNegative val="0"/>
            <c:bubble3D val="0"/>
            <c:extLst>
              <c:ext xmlns:c16="http://schemas.microsoft.com/office/drawing/2014/chart" uri="{C3380CC4-5D6E-409C-BE32-E72D297353CC}">
                <c16:uniqueId val="{00000005-80D8-4C4E-B880-CCBE84EE0DA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80D8-4C4E-B880-CCBE84EE0DA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80D8-4C4E-B880-CCBE84EE0DA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84.89</c:v>
                </c:pt>
                <c:pt idx="1">
                  <c:v>85.22</c:v>
                </c:pt>
                <c:pt idx="2">
                  <c:v>85.06</c:v>
                </c:pt>
                <c:pt idx="3">
                  <c:v>85.61999999999999</c:v>
                </c:pt>
                <c:pt idx="4">
                  <c:v>86.37</c:v>
                </c:pt>
                <c:pt idx="5">
                  <c:v>80.569999999999993</c:v>
                </c:pt>
                <c:pt idx="6">
                  <c:v>79.61</c:v>
                </c:pt>
                <c:pt idx="7">
                  <c:v>86.88</c:v>
                </c:pt>
                <c:pt idx="8">
                  <c:v>87.03</c:v>
                </c:pt>
                <c:pt idx="9">
                  <c:v>87.44</c:v>
                </c:pt>
                <c:pt idx="10">
                  <c:v>87.6</c:v>
                </c:pt>
                <c:pt idx="11">
                  <c:v>87.839999999999989</c:v>
                </c:pt>
                <c:pt idx="12">
                  <c:v>88.12</c:v>
                </c:pt>
                <c:pt idx="13">
                  <c:v>88.36</c:v>
                </c:pt>
                <c:pt idx="14">
                  <c:v>88.7</c:v>
                </c:pt>
                <c:pt idx="15">
                  <c:v>88.990000000000009</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14.17</c:v>
                </c:pt>
                <c:pt idx="1">
                  <c:v>14.09</c:v>
                </c:pt>
                <c:pt idx="2">
                  <c:v>14.02</c:v>
                </c:pt>
                <c:pt idx="3">
                  <c:v>13.950000000000001</c:v>
                </c:pt>
                <c:pt idx="4">
                  <c:v>13.88</c:v>
                </c:pt>
                <c:pt idx="5">
                  <c:v>13.819999999999999</c:v>
                </c:pt>
                <c:pt idx="6">
                  <c:v>13.74</c:v>
                </c:pt>
                <c:pt idx="7">
                  <c:v>13.59</c:v>
                </c:pt>
                <c:pt idx="8">
                  <c:v>13.459999999999999</c:v>
                </c:pt>
                <c:pt idx="9">
                  <c:v>13.320000000000002</c:v>
                </c:pt>
                <c:pt idx="10">
                  <c:v>13.18</c:v>
                </c:pt>
                <c:pt idx="11">
                  <c:v>13.03</c:v>
                </c:pt>
                <c:pt idx="12">
                  <c:v>12.889999999999999</c:v>
                </c:pt>
                <c:pt idx="13">
                  <c:v>12.75</c:v>
                </c:pt>
                <c:pt idx="14">
                  <c:v>12.6</c:v>
                </c:pt>
                <c:pt idx="15">
                  <c:v>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6.3100000000000005</c:v>
                </c:pt>
                <c:pt idx="1">
                  <c:v>6.3299999999999992</c:v>
                </c:pt>
                <c:pt idx="2">
                  <c:v>6.35</c:v>
                </c:pt>
                <c:pt idx="3">
                  <c:v>6.36</c:v>
                </c:pt>
                <c:pt idx="4">
                  <c:v>6.370000000000001</c:v>
                </c:pt>
                <c:pt idx="5">
                  <c:v>6.39</c:v>
                </c:pt>
                <c:pt idx="6">
                  <c:v>6.41</c:v>
                </c:pt>
                <c:pt idx="7">
                  <c:v>6.419999999999999</c:v>
                </c:pt>
                <c:pt idx="8">
                  <c:v>6.43</c:v>
                </c:pt>
                <c:pt idx="9">
                  <c:v>6.4399999999999995</c:v>
                </c:pt>
                <c:pt idx="10">
                  <c:v>6.45</c:v>
                </c:pt>
                <c:pt idx="11">
                  <c:v>6.4600000000000009</c:v>
                </c:pt>
                <c:pt idx="12">
                  <c:v>6.47</c:v>
                </c:pt>
                <c:pt idx="13">
                  <c:v>6.4799999999999995</c:v>
                </c:pt>
                <c:pt idx="14">
                  <c:v>6.49</c:v>
                </c:pt>
                <c:pt idx="15">
                  <c:v>6.5</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20.190000000000001</c:v>
                </c:pt>
                <c:pt idx="1">
                  <c:v>20.200000000000003</c:v>
                </c:pt>
                <c:pt idx="2">
                  <c:v>20.23</c:v>
                </c:pt>
                <c:pt idx="3">
                  <c:v>20.239999999999998</c:v>
                </c:pt>
                <c:pt idx="4">
                  <c:v>20.25</c:v>
                </c:pt>
                <c:pt idx="5">
                  <c:v>20.25</c:v>
                </c:pt>
                <c:pt idx="6">
                  <c:v>20.260000000000002</c:v>
                </c:pt>
                <c:pt idx="7">
                  <c:v>20.28</c:v>
                </c:pt>
                <c:pt idx="8">
                  <c:v>20.29</c:v>
                </c:pt>
                <c:pt idx="9">
                  <c:v>20.3</c:v>
                </c:pt>
                <c:pt idx="10">
                  <c:v>20.309999999999999</c:v>
                </c:pt>
                <c:pt idx="11">
                  <c:v>20.330000000000002</c:v>
                </c:pt>
                <c:pt idx="12">
                  <c:v>20.34</c:v>
                </c:pt>
                <c:pt idx="13">
                  <c:v>20.349999999999998</c:v>
                </c:pt>
                <c:pt idx="14">
                  <c:v>20.369999999999997</c:v>
                </c:pt>
                <c:pt idx="15">
                  <c:v>20.380000000000003</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59.319999999999993</c:v>
                </c:pt>
                <c:pt idx="1">
                  <c:v>59.37</c:v>
                </c:pt>
                <c:pt idx="2">
                  <c:v>59.41</c:v>
                </c:pt>
                <c:pt idx="3">
                  <c:v>59.45</c:v>
                </c:pt>
                <c:pt idx="4">
                  <c:v>59.5</c:v>
                </c:pt>
                <c:pt idx="5">
                  <c:v>59.540000000000006</c:v>
                </c:pt>
                <c:pt idx="6">
                  <c:v>59.589999999999996</c:v>
                </c:pt>
                <c:pt idx="7">
                  <c:v>59.709999999999994</c:v>
                </c:pt>
                <c:pt idx="8">
                  <c:v>59.830000000000005</c:v>
                </c:pt>
                <c:pt idx="9">
                  <c:v>59.940000000000005</c:v>
                </c:pt>
                <c:pt idx="10">
                  <c:v>60.06</c:v>
                </c:pt>
                <c:pt idx="11">
                  <c:v>60.18</c:v>
                </c:pt>
                <c:pt idx="12">
                  <c:v>60.3</c:v>
                </c:pt>
                <c:pt idx="13">
                  <c:v>60.419999999999995</c:v>
                </c:pt>
                <c:pt idx="14">
                  <c:v>60.540000000000006</c:v>
                </c:pt>
                <c:pt idx="15">
                  <c:v>60.660000000000004</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20.169999999999998</c:v>
                </c:pt>
                <c:pt idx="1">
                  <c:v>20.49</c:v>
                </c:pt>
                <c:pt idx="2">
                  <c:v>20.150000000000002</c:v>
                </c:pt>
                <c:pt idx="3">
                  <c:v>20.43</c:v>
                </c:pt>
                <c:pt idx="4">
                  <c:v>19.96</c:v>
                </c:pt>
                <c:pt idx="5">
                  <c:v>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79.83</c:v>
                </c:pt>
                <c:pt idx="1">
                  <c:v>79.510000000000005</c:v>
                </c:pt>
                <c:pt idx="2">
                  <c:v>79.849999999999994</c:v>
                </c:pt>
                <c:pt idx="3">
                  <c:v>79.569999999999993</c:v>
                </c:pt>
                <c:pt idx="4">
                  <c:v>80.040000000000006</c:v>
                </c:pt>
                <c:pt idx="5">
                  <c:v>79.790000000000006</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0194721235066855E-2"/>
                  <c:y val="1.2740642104810238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8.0110561401064168E-3"/>
                  <c:y val="-1.735227445145726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Sheet1!$A$2:$A$6</c:f>
              <c:strCache>
                <c:ptCount val="5"/>
                <c:pt idx="0">
                  <c:v>AOC, LLC</c:v>
                </c:pt>
                <c:pt idx="1">
                  <c:v>Polynt-Reichhold</c:v>
                </c:pt>
                <c:pt idx="2">
                  <c:v>INEOS Composites</c:v>
                </c:pt>
                <c:pt idx="3">
                  <c:v>Interplastic Corporation</c:v>
                </c:pt>
                <c:pt idx="4">
                  <c:v>Others</c:v>
                </c:pt>
              </c:strCache>
            </c:strRef>
          </c:cat>
          <c:val>
            <c:numRef>
              <c:f>Sheet1!$B$2:$B$6</c:f>
              <c:numCache>
                <c:formatCode>0.00</c:formatCode>
                <c:ptCount val="5"/>
                <c:pt idx="0">
                  <c:v>29.450628990088685</c:v>
                </c:pt>
                <c:pt idx="1">
                  <c:v>17.262525548080525</c:v>
                </c:pt>
                <c:pt idx="2">
                  <c:v>14.253925972783538</c:v>
                </c:pt>
                <c:pt idx="3">
                  <c:v>7.0702897191606411</c:v>
                </c:pt>
                <c:pt idx="4">
                  <c:v>31.962629769886618</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CCB4-4508-A11D-218CFB96212A}"/>
              </c:ext>
            </c:extLst>
          </c:dPt>
          <c:dPt>
            <c:idx val="5"/>
            <c:invertIfNegative val="0"/>
            <c:bubble3D val="0"/>
            <c:extLst>
              <c:ext xmlns:c16="http://schemas.microsoft.com/office/drawing/2014/chart" uri="{C3380CC4-5D6E-409C-BE32-E72D297353CC}">
                <c16:uniqueId val="{00000001-CCB4-4508-A11D-218CFB96212A}"/>
              </c:ext>
            </c:extLst>
          </c:dPt>
          <c:dPt>
            <c:idx val="6"/>
            <c:invertIfNegative val="0"/>
            <c:bubble3D val="0"/>
            <c:extLst>
              <c:ext xmlns:c16="http://schemas.microsoft.com/office/drawing/2014/chart" uri="{C3380CC4-5D6E-409C-BE32-E72D297353CC}">
                <c16:uniqueId val="{00000002-CCB4-4508-A11D-218CFB96212A}"/>
              </c:ext>
            </c:extLst>
          </c:dPt>
          <c:dPt>
            <c:idx val="7"/>
            <c:invertIfNegative val="0"/>
            <c:bubble3D val="0"/>
            <c:extLst>
              <c:ext xmlns:c16="http://schemas.microsoft.com/office/drawing/2014/chart" uri="{C3380CC4-5D6E-409C-BE32-E72D297353CC}">
                <c16:uniqueId val="{00000003-CCB4-4508-A11D-218CFB96212A}"/>
              </c:ext>
            </c:extLst>
          </c:dPt>
          <c:dPt>
            <c:idx val="8"/>
            <c:invertIfNegative val="0"/>
            <c:bubble3D val="0"/>
            <c:extLst>
              <c:ext xmlns:c16="http://schemas.microsoft.com/office/drawing/2014/chart" uri="{C3380CC4-5D6E-409C-BE32-E72D297353CC}">
                <c16:uniqueId val="{00000004-CCB4-4508-A11D-218CFB96212A}"/>
              </c:ext>
            </c:extLst>
          </c:dPt>
          <c:dPt>
            <c:idx val="9"/>
            <c:invertIfNegative val="0"/>
            <c:bubble3D val="0"/>
            <c:extLst>
              <c:ext xmlns:c16="http://schemas.microsoft.com/office/drawing/2014/chart" uri="{C3380CC4-5D6E-409C-BE32-E72D297353CC}">
                <c16:uniqueId val="{00000005-CCB4-4508-A11D-218CFB96212A}"/>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CCB4-4508-A11D-218CFB96212A}"/>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CCB4-4508-A11D-218CFB96212A}"/>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03312530004802"/>
          <c:y val="0.15440837793467418"/>
          <c:w val="0.42912133672931341"/>
          <c:h val="0.67741797908464818"/>
        </c:manualLayout>
      </c:layout>
      <c:doughnut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A78-4288-9DFB-4218A14AB85B}"/>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A78-4288-9DFB-4218A14AB85B}"/>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A78-4288-9DFB-4218A14AB85B}"/>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A78-4288-9DFB-4218A14AB85B}"/>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A78-4288-9DFB-4218A14AB85B}"/>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A78-4288-9DFB-4218A14AB85B}"/>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A78-4288-9DFB-4218A14AB85B}"/>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A78-4288-9DFB-4218A14AB85B}"/>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A78-4288-9DFB-4218A14AB85B}"/>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A78-4288-9DFB-4218A14AB85B}"/>
              </c:ext>
            </c:extLst>
          </c:dPt>
          <c:dLbls>
            <c:dLbl>
              <c:idx val="0"/>
              <c:layout>
                <c:manualLayout>
                  <c:x val="0.23652233036741452"/>
                  <c:y val="-6.490932836211026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78-4288-9DFB-4218A14AB85B}"/>
                </c:ext>
              </c:extLst>
            </c:dLbl>
            <c:dLbl>
              <c:idx val="1"/>
              <c:layout>
                <c:manualLayout>
                  <c:x val="-9.0597836210975308E-2"/>
                  <c:y val="0.3034121246751499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78-4288-9DFB-4218A14AB85B}"/>
                </c:ext>
              </c:extLst>
            </c:dLbl>
            <c:dLbl>
              <c:idx val="2"/>
              <c:layout>
                <c:manualLayout>
                  <c:x val="-0.22197984973606991"/>
                  <c:y val="-5.041159418708732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A78-4288-9DFB-4218A14AB85B}"/>
                </c:ext>
              </c:extLst>
            </c:dLbl>
            <c:dLbl>
              <c:idx val="3"/>
              <c:layout>
                <c:manualLayout>
                  <c:x val="-0.14665134869048529"/>
                  <c:y val="-0.1866242912620388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A78-4288-9DFB-4218A14AB85B}"/>
                </c:ext>
              </c:extLst>
            </c:dLbl>
            <c:dLbl>
              <c:idx val="4"/>
              <c:layout>
                <c:manualLayout>
                  <c:x val="-0.21966689289303737"/>
                  <c:y val="-0.1371502175648927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A78-4288-9DFB-4218A14AB85B}"/>
                </c:ext>
              </c:extLst>
            </c:dLbl>
            <c:dLbl>
              <c:idx val="5"/>
              <c:layout>
                <c:manualLayout>
                  <c:x val="-0.22239465268344788"/>
                  <c:y val="-0.17828636348347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A78-4288-9DFB-4218A14AB85B}"/>
                </c:ext>
              </c:extLst>
            </c:dLbl>
            <c:dLbl>
              <c:idx val="6"/>
              <c:layout>
                <c:manualLayout>
                  <c:x val="-0.21429119289444093"/>
                  <c:y val="-0.1670594419924534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A78-4288-9DFB-4218A14AB85B}"/>
                </c:ext>
              </c:extLst>
            </c:dLbl>
            <c:dLbl>
              <c:idx val="7"/>
              <c:layout>
                <c:manualLayout>
                  <c:x val="-0.17285263703058679"/>
                  <c:y val="-0.199340017863616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0A78-4288-9DFB-4218A14AB85B}"/>
                </c:ext>
              </c:extLst>
            </c:dLbl>
            <c:dLbl>
              <c:idx val="8"/>
              <c:layout>
                <c:manualLayout>
                  <c:x val="-1.8349430282415292E-2"/>
                  <c:y val="-0.176687108921966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A78-4288-9DFB-4218A14AB85B}"/>
                </c:ext>
              </c:extLst>
            </c:dLbl>
            <c:dLbl>
              <c:idx val="9"/>
              <c:layout>
                <c:manualLayout>
                  <c:x val="0.14885388011779266"/>
                  <c:y val="-0.1763333246132975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A78-4288-9DFB-4218A14AB85B}"/>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Hydro / Marine</c:v>
                </c:pt>
                <c:pt idx="1">
                  <c:v>Wind</c:v>
                </c:pt>
                <c:pt idx="2">
                  <c:v>Bioenergy</c:v>
                </c:pt>
                <c:pt idx="3">
                  <c:v>Solar</c:v>
                </c:pt>
              </c:strCache>
            </c:strRef>
          </c:cat>
          <c:val>
            <c:numRef>
              <c:f>Sheet1!$B$2:$B$5</c:f>
              <c:numCache>
                <c:formatCode>0.00</c:formatCode>
                <c:ptCount val="4"/>
                <c:pt idx="0">
                  <c:v>72.86</c:v>
                </c:pt>
                <c:pt idx="1">
                  <c:v>11.459999999999999</c:v>
                </c:pt>
                <c:pt idx="2">
                  <c:v>10.43</c:v>
                </c:pt>
                <c:pt idx="3">
                  <c:v>5.25</c:v>
                </c:pt>
              </c:numCache>
            </c:numRef>
          </c:val>
          <c:extLst>
            <c:ext xmlns:c16="http://schemas.microsoft.com/office/drawing/2014/chart" uri="{C3380CC4-5D6E-409C-BE32-E72D297353CC}">
              <c16:uniqueId val="{00000014-0A78-4288-9DFB-4218A14AB8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80.23</c:v>
                </c:pt>
                <c:pt idx="1">
                  <c:v>84.05</c:v>
                </c:pt>
                <c:pt idx="2">
                  <c:v>85.28</c:v>
                </c:pt>
                <c:pt idx="3">
                  <c:v>83.289999999999992</c:v>
                </c:pt>
                <c:pt idx="4">
                  <c:v>84.52</c:v>
                </c:pt>
                <c:pt idx="5">
                  <c:v>74.69</c:v>
                </c:pt>
                <c:pt idx="6">
                  <c:v>79.290000000000006</c:v>
                </c:pt>
                <c:pt idx="7">
                  <c:v>80.72</c:v>
                </c:pt>
                <c:pt idx="8">
                  <c:v>80.89</c:v>
                </c:pt>
                <c:pt idx="9">
                  <c:v>81.99</c:v>
                </c:pt>
                <c:pt idx="10">
                  <c:v>82</c:v>
                </c:pt>
                <c:pt idx="11">
                  <c:v>83.03</c:v>
                </c:pt>
                <c:pt idx="12">
                  <c:v>83.91</c:v>
                </c:pt>
                <c:pt idx="13">
                  <c:v>86.61</c:v>
                </c:pt>
                <c:pt idx="14">
                  <c:v>87.26</c:v>
                </c:pt>
                <c:pt idx="15">
                  <c:v>89.95</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14.879999999999999</c:v>
                </c:pt>
                <c:pt idx="1">
                  <c:v>14.89</c:v>
                </c:pt>
                <c:pt idx="2">
                  <c:v>14.879999999999999</c:v>
                </c:pt>
                <c:pt idx="3">
                  <c:v>15.040000000000001</c:v>
                </c:pt>
                <c:pt idx="4">
                  <c:v>15.06</c:v>
                </c:pt>
                <c:pt idx="5">
                  <c:v>15.049999999999999</c:v>
                </c:pt>
                <c:pt idx="6">
                  <c:v>15.06</c:v>
                </c:pt>
                <c:pt idx="7">
                  <c:v>15.040000000000001</c:v>
                </c:pt>
                <c:pt idx="8">
                  <c:v>15.02</c:v>
                </c:pt>
                <c:pt idx="9">
                  <c:v>14.99</c:v>
                </c:pt>
                <c:pt idx="10">
                  <c:v>14.97</c:v>
                </c:pt>
                <c:pt idx="11">
                  <c:v>14.940000000000001</c:v>
                </c:pt>
                <c:pt idx="12">
                  <c:v>14.92</c:v>
                </c:pt>
                <c:pt idx="13">
                  <c:v>14.89</c:v>
                </c:pt>
                <c:pt idx="14">
                  <c:v>14.860000000000001</c:v>
                </c:pt>
                <c:pt idx="15">
                  <c:v>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c:v>
                </c:pt>
                <c:pt idx="1">
                  <c:v>7.22</c:v>
                </c:pt>
                <c:pt idx="2">
                  <c:v>7.23</c:v>
                </c:pt>
                <c:pt idx="3">
                  <c:v>7.1499999999999995</c:v>
                </c:pt>
                <c:pt idx="4">
                  <c:v>7.1400000000000006</c:v>
                </c:pt>
                <c:pt idx="5">
                  <c:v>7.1499999999999995</c:v>
                </c:pt>
                <c:pt idx="6">
                  <c:v>7.1499999999999995</c:v>
                </c:pt>
                <c:pt idx="7">
                  <c:v>7.1499999999999995</c:v>
                </c:pt>
                <c:pt idx="8">
                  <c:v>7.1400000000000006</c:v>
                </c:pt>
                <c:pt idx="9">
                  <c:v>7.1400000000000006</c:v>
                </c:pt>
                <c:pt idx="10">
                  <c:v>7.1400000000000006</c:v>
                </c:pt>
                <c:pt idx="11">
                  <c:v>7.1400000000000006</c:v>
                </c:pt>
                <c:pt idx="12">
                  <c:v>7.13</c:v>
                </c:pt>
                <c:pt idx="13">
                  <c:v>7.13</c:v>
                </c:pt>
                <c:pt idx="14">
                  <c:v>7.13</c:v>
                </c:pt>
                <c:pt idx="15">
                  <c:v>7.1400000000000006</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16.850000000000001</c:v>
                </c:pt>
                <c:pt idx="1">
                  <c:v>16.84</c:v>
                </c:pt>
                <c:pt idx="2">
                  <c:v>16.82</c:v>
                </c:pt>
                <c:pt idx="3">
                  <c:v>17.07</c:v>
                </c:pt>
                <c:pt idx="4">
                  <c:v>17.07</c:v>
                </c:pt>
                <c:pt idx="5">
                  <c:v>17.07</c:v>
                </c:pt>
                <c:pt idx="6">
                  <c:v>17.07</c:v>
                </c:pt>
                <c:pt idx="7">
                  <c:v>17.05</c:v>
                </c:pt>
                <c:pt idx="8">
                  <c:v>17.03</c:v>
                </c:pt>
                <c:pt idx="9">
                  <c:v>17.02</c:v>
                </c:pt>
                <c:pt idx="10">
                  <c:v>17</c:v>
                </c:pt>
                <c:pt idx="11">
                  <c:v>16.98</c:v>
                </c:pt>
                <c:pt idx="12">
                  <c:v>16.97</c:v>
                </c:pt>
                <c:pt idx="13">
                  <c:v>16.950000000000003</c:v>
                </c:pt>
                <c:pt idx="14">
                  <c:v>16.93</c:v>
                </c:pt>
                <c:pt idx="15">
                  <c:v>16.919999999999998</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61.050000000000004</c:v>
                </c:pt>
                <c:pt idx="1">
                  <c:v>61.050000000000004</c:v>
                </c:pt>
                <c:pt idx="2">
                  <c:v>61.07</c:v>
                </c:pt>
                <c:pt idx="3">
                  <c:v>60.74</c:v>
                </c:pt>
                <c:pt idx="4">
                  <c:v>60.73</c:v>
                </c:pt>
                <c:pt idx="5">
                  <c:v>60.73</c:v>
                </c:pt>
                <c:pt idx="6">
                  <c:v>60.72</c:v>
                </c:pt>
                <c:pt idx="7">
                  <c:v>60.760000000000005</c:v>
                </c:pt>
                <c:pt idx="8">
                  <c:v>60.809999999999995</c:v>
                </c:pt>
                <c:pt idx="9">
                  <c:v>60.85</c:v>
                </c:pt>
                <c:pt idx="10">
                  <c:v>60.89</c:v>
                </c:pt>
                <c:pt idx="11">
                  <c:v>60.940000000000005</c:v>
                </c:pt>
                <c:pt idx="12">
                  <c:v>60.980000000000004</c:v>
                </c:pt>
                <c:pt idx="13">
                  <c:v>61.019999999999996</c:v>
                </c:pt>
                <c:pt idx="14">
                  <c:v>61.07</c:v>
                </c:pt>
                <c:pt idx="15">
                  <c:v>61.11</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16.25</c:v>
                </c:pt>
                <c:pt idx="1">
                  <c:v>16.5</c:v>
                </c:pt>
                <c:pt idx="2">
                  <c:v>15.86</c:v>
                </c:pt>
                <c:pt idx="3">
                  <c:v>16.079999999999998</c:v>
                </c:pt>
                <c:pt idx="4">
                  <c:v>15.989999999999998</c:v>
                </c:pt>
                <c:pt idx="5">
                  <c:v>15.590000000000002</c:v>
                </c:pt>
                <c:pt idx="6">
                  <c:v>15.39</c:v>
                </c:pt>
                <c:pt idx="7">
                  <c:v>15.2</c:v>
                </c:pt>
                <c:pt idx="8">
                  <c:v>15.040000000000001</c:v>
                </c:pt>
                <c:pt idx="9">
                  <c:v>14.91</c:v>
                </c:pt>
                <c:pt idx="10">
                  <c:v>14.719999999999999</c:v>
                </c:pt>
                <c:pt idx="11">
                  <c:v>14.56</c:v>
                </c:pt>
                <c:pt idx="12">
                  <c:v>14.38</c:v>
                </c:pt>
                <c:pt idx="13">
                  <c:v>14.24</c:v>
                </c:pt>
                <c:pt idx="14">
                  <c:v>14.06</c:v>
                </c:pt>
                <c:pt idx="15">
                  <c:v>13.889999999999999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9.2299999999999986</c:v>
                </c:pt>
                <c:pt idx="1">
                  <c:v>9.0300000000000011</c:v>
                </c:pt>
                <c:pt idx="2">
                  <c:v>9.36</c:v>
                </c:pt>
                <c:pt idx="3">
                  <c:v>9.0300000000000011</c:v>
                </c:pt>
                <c:pt idx="4">
                  <c:v>9.2100000000000009</c:v>
                </c:pt>
                <c:pt idx="5">
                  <c:v>9.16</c:v>
                </c:pt>
                <c:pt idx="6">
                  <c:v>9.1999999999999993</c:v>
                </c:pt>
                <c:pt idx="7">
                  <c:v>9.19</c:v>
                </c:pt>
                <c:pt idx="8">
                  <c:v>9.1800000000000015</c:v>
                </c:pt>
                <c:pt idx="9">
                  <c:v>9.1399999999999988</c:v>
                </c:pt>
                <c:pt idx="10">
                  <c:v>9.17</c:v>
                </c:pt>
                <c:pt idx="11">
                  <c:v>9.1399999999999988</c:v>
                </c:pt>
                <c:pt idx="12">
                  <c:v>9.1300000000000008</c:v>
                </c:pt>
                <c:pt idx="13">
                  <c:v>9.15</c:v>
                </c:pt>
                <c:pt idx="14">
                  <c:v>9.11</c:v>
                </c:pt>
                <c:pt idx="15">
                  <c:v>9.09</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24.88</c:v>
                </c:pt>
                <c:pt idx="1">
                  <c:v>24.779999999999998</c:v>
                </c:pt>
                <c:pt idx="2">
                  <c:v>24.64</c:v>
                </c:pt>
                <c:pt idx="3">
                  <c:v>25.05</c:v>
                </c:pt>
                <c:pt idx="4">
                  <c:v>25.09</c:v>
                </c:pt>
                <c:pt idx="5">
                  <c:v>25.34</c:v>
                </c:pt>
                <c:pt idx="6">
                  <c:v>25.290000000000003</c:v>
                </c:pt>
                <c:pt idx="7">
                  <c:v>25.430000000000003</c:v>
                </c:pt>
                <c:pt idx="8">
                  <c:v>25.46</c:v>
                </c:pt>
                <c:pt idx="9">
                  <c:v>25.629999999999995</c:v>
                </c:pt>
                <c:pt idx="10">
                  <c:v>25.72</c:v>
                </c:pt>
                <c:pt idx="11">
                  <c:v>25.85</c:v>
                </c:pt>
                <c:pt idx="12">
                  <c:v>25.91</c:v>
                </c:pt>
                <c:pt idx="13">
                  <c:v>26.029999999999998</c:v>
                </c:pt>
                <c:pt idx="14">
                  <c:v>26.13</c:v>
                </c:pt>
                <c:pt idx="15">
                  <c:v>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49.7</c:v>
                </c:pt>
                <c:pt idx="1">
                  <c:v>49.74</c:v>
                </c:pt>
                <c:pt idx="2">
                  <c:v>50.09</c:v>
                </c:pt>
                <c:pt idx="3">
                  <c:v>49.79</c:v>
                </c:pt>
                <c:pt idx="4">
                  <c:v>49.71</c:v>
                </c:pt>
                <c:pt idx="5">
                  <c:v>49.91</c:v>
                </c:pt>
                <c:pt idx="6">
                  <c:v>50.06</c:v>
                </c:pt>
                <c:pt idx="7">
                  <c:v>50.17</c:v>
                </c:pt>
                <c:pt idx="8">
                  <c:v>50.249999999999993</c:v>
                </c:pt>
                <c:pt idx="9">
                  <c:v>50.33</c:v>
                </c:pt>
                <c:pt idx="10">
                  <c:v>50.39</c:v>
                </c:pt>
                <c:pt idx="11">
                  <c:v>50.449999999999996</c:v>
                </c:pt>
                <c:pt idx="12">
                  <c:v>50.529999999999994</c:v>
                </c:pt>
                <c:pt idx="13">
                  <c:v>50.62</c:v>
                </c:pt>
                <c:pt idx="14">
                  <c:v>50.71</c:v>
                </c:pt>
                <c:pt idx="15">
                  <c:v>50.72</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436-4712-A122-5386A0404A84}"/>
              </c:ext>
            </c:extLst>
          </c:dPt>
          <c:dPt>
            <c:idx val="5"/>
            <c:invertIfNegative val="0"/>
            <c:bubble3D val="0"/>
            <c:extLst>
              <c:ext xmlns:c16="http://schemas.microsoft.com/office/drawing/2014/chart" uri="{C3380CC4-5D6E-409C-BE32-E72D297353CC}">
                <c16:uniqueId val="{00000001-8436-4712-A122-5386A0404A84}"/>
              </c:ext>
            </c:extLst>
          </c:dPt>
          <c:dPt>
            <c:idx val="6"/>
            <c:invertIfNegative val="0"/>
            <c:bubble3D val="0"/>
            <c:extLst>
              <c:ext xmlns:c16="http://schemas.microsoft.com/office/drawing/2014/chart" uri="{C3380CC4-5D6E-409C-BE32-E72D297353CC}">
                <c16:uniqueId val="{00000002-8436-4712-A122-5386A0404A84}"/>
              </c:ext>
            </c:extLst>
          </c:dPt>
          <c:dPt>
            <c:idx val="7"/>
            <c:invertIfNegative val="0"/>
            <c:bubble3D val="0"/>
            <c:extLst>
              <c:ext xmlns:c16="http://schemas.microsoft.com/office/drawing/2014/chart" uri="{C3380CC4-5D6E-409C-BE32-E72D297353CC}">
                <c16:uniqueId val="{00000003-8436-4712-A122-5386A0404A84}"/>
              </c:ext>
            </c:extLst>
          </c:dPt>
          <c:dPt>
            <c:idx val="8"/>
            <c:invertIfNegative val="0"/>
            <c:bubble3D val="0"/>
            <c:extLst>
              <c:ext xmlns:c16="http://schemas.microsoft.com/office/drawing/2014/chart" uri="{C3380CC4-5D6E-409C-BE32-E72D297353CC}">
                <c16:uniqueId val="{00000004-8436-4712-A122-5386A0404A84}"/>
              </c:ext>
            </c:extLst>
          </c:dPt>
          <c:dPt>
            <c:idx val="9"/>
            <c:invertIfNegative val="0"/>
            <c:bubble3D val="0"/>
            <c:extLst>
              <c:ext xmlns:c16="http://schemas.microsoft.com/office/drawing/2014/chart" uri="{C3380CC4-5D6E-409C-BE32-E72D297353CC}">
                <c16:uniqueId val="{00000005-8436-4712-A122-5386A0404A8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8436-4712-A122-5386A0404A8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8-8436-4712-A122-5386A0404A84}"/>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8436-4712-A122-5386A0404A8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76.09</c:v>
                </c:pt>
                <c:pt idx="1">
                  <c:v>78.349999999999994</c:v>
                </c:pt>
                <c:pt idx="2">
                  <c:v>80.040000000000006</c:v>
                </c:pt>
                <c:pt idx="3">
                  <c:v>80.33</c:v>
                </c:pt>
                <c:pt idx="4">
                  <c:v>82.06</c:v>
                </c:pt>
                <c:pt idx="5">
                  <c:v>76.94</c:v>
                </c:pt>
                <c:pt idx="6">
                  <c:v>79.59</c:v>
                </c:pt>
                <c:pt idx="7">
                  <c:v>81.2</c:v>
                </c:pt>
                <c:pt idx="8">
                  <c:v>82.14</c:v>
                </c:pt>
                <c:pt idx="9">
                  <c:v>85.13</c:v>
                </c:pt>
                <c:pt idx="10">
                  <c:v>85.72</c:v>
                </c:pt>
                <c:pt idx="11">
                  <c:v>87.44</c:v>
                </c:pt>
                <c:pt idx="12">
                  <c:v>88.32</c:v>
                </c:pt>
                <c:pt idx="13">
                  <c:v>90.28</c:v>
                </c:pt>
                <c:pt idx="14">
                  <c:v>91.56</c:v>
                </c:pt>
                <c:pt idx="15">
                  <c:v>93.64</c:v>
                </c:pt>
              </c:numCache>
            </c:numRef>
          </c:val>
          <c:extLst>
            <c:ext xmlns:c16="http://schemas.microsoft.com/office/drawing/2014/chart" uri="{C3380CC4-5D6E-409C-BE32-E72D297353CC}">
              <c16:uniqueId val="{00000000-EB2F-40A6-8204-40F7C1A57F49}"/>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19.600000000000001</c:v>
                </c:pt>
                <c:pt idx="1">
                  <c:v>19.52</c:v>
                </c:pt>
                <c:pt idx="2">
                  <c:v>19.89</c:v>
                </c:pt>
                <c:pt idx="3">
                  <c:v>19.41</c:v>
                </c:pt>
                <c:pt idx="4">
                  <c:v>19.98</c:v>
                </c:pt>
                <c:pt idx="5">
                  <c:v>20.010000000000002</c:v>
                </c:pt>
                <c:pt idx="6">
                  <c:v>19.5</c:v>
                </c:pt>
                <c:pt idx="7">
                  <c:v>20.03</c:v>
                </c:pt>
                <c:pt idx="8">
                  <c:v>19.46</c:v>
                </c:pt>
                <c:pt idx="9">
                  <c:v>19.52</c:v>
                </c:pt>
                <c:pt idx="10">
                  <c:v>19.61</c:v>
                </c:pt>
                <c:pt idx="11">
                  <c:v>19.170000000000002</c:v>
                </c:pt>
                <c:pt idx="12">
                  <c:v>19.350000000000001</c:v>
                </c:pt>
                <c:pt idx="13">
                  <c:v>19.41</c:v>
                </c:pt>
                <c:pt idx="14">
                  <c:v>19.7</c:v>
                </c:pt>
                <c:pt idx="15">
                  <c:v>19.420000000000002</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6.0699999999999994</c:v>
                </c:pt>
                <c:pt idx="1">
                  <c:v>6.08</c:v>
                </c:pt>
                <c:pt idx="2">
                  <c:v>6.08</c:v>
                </c:pt>
                <c:pt idx="3">
                  <c:v>6.09</c:v>
                </c:pt>
                <c:pt idx="4">
                  <c:v>6.09</c:v>
                </c:pt>
                <c:pt idx="5">
                  <c:v>6.09</c:v>
                </c:pt>
                <c:pt idx="6">
                  <c:v>6.09</c:v>
                </c:pt>
                <c:pt idx="7">
                  <c:v>6.1</c:v>
                </c:pt>
                <c:pt idx="8">
                  <c:v>6.1</c:v>
                </c:pt>
                <c:pt idx="9">
                  <c:v>6.11</c:v>
                </c:pt>
                <c:pt idx="10">
                  <c:v>6.11</c:v>
                </c:pt>
                <c:pt idx="11">
                  <c:v>6.11</c:v>
                </c:pt>
                <c:pt idx="12">
                  <c:v>6.11</c:v>
                </c:pt>
                <c:pt idx="13">
                  <c:v>6.11</c:v>
                </c:pt>
                <c:pt idx="14">
                  <c:v>6.12</c:v>
                </c:pt>
                <c:pt idx="15">
                  <c:v>6.12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17.37</c:v>
                </c:pt>
                <c:pt idx="1">
                  <c:v>17.299999999999997</c:v>
                </c:pt>
                <c:pt idx="2">
                  <c:v>17.25</c:v>
                </c:pt>
                <c:pt idx="3">
                  <c:v>17.399999999999999</c:v>
                </c:pt>
                <c:pt idx="4">
                  <c:v>17.18</c:v>
                </c:pt>
                <c:pt idx="5">
                  <c:v>17.14</c:v>
                </c:pt>
                <c:pt idx="6">
                  <c:v>17.61</c:v>
                </c:pt>
                <c:pt idx="7">
                  <c:v>17.119999999999997</c:v>
                </c:pt>
                <c:pt idx="8">
                  <c:v>17.7</c:v>
                </c:pt>
                <c:pt idx="9">
                  <c:v>17.66</c:v>
                </c:pt>
                <c:pt idx="10">
                  <c:v>17.43</c:v>
                </c:pt>
                <c:pt idx="11">
                  <c:v>17.47</c:v>
                </c:pt>
                <c:pt idx="12">
                  <c:v>17.380000000000003</c:v>
                </c:pt>
                <c:pt idx="13">
                  <c:v>17.61</c:v>
                </c:pt>
                <c:pt idx="14">
                  <c:v>17.489999999999998</c:v>
                </c:pt>
                <c:pt idx="15">
                  <c:v>17.309999999999999</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56.96</c:v>
                </c:pt>
                <c:pt idx="1">
                  <c:v>57.110000000000007</c:v>
                </c:pt>
                <c:pt idx="2">
                  <c:v>56.779999999999994</c:v>
                </c:pt>
                <c:pt idx="3">
                  <c:v>57.110000000000007</c:v>
                </c:pt>
                <c:pt idx="4">
                  <c:v>56.74</c:v>
                </c:pt>
                <c:pt idx="5">
                  <c:v>56.76</c:v>
                </c:pt>
                <c:pt idx="6">
                  <c:v>56.79</c:v>
                </c:pt>
                <c:pt idx="7">
                  <c:v>56.75</c:v>
                </c:pt>
                <c:pt idx="8">
                  <c:v>56.730000000000004</c:v>
                </c:pt>
                <c:pt idx="9">
                  <c:v>56.710000000000008</c:v>
                </c:pt>
                <c:pt idx="10">
                  <c:v>56.85</c:v>
                </c:pt>
                <c:pt idx="11">
                  <c:v>57.24</c:v>
                </c:pt>
                <c:pt idx="12">
                  <c:v>57.16</c:v>
                </c:pt>
                <c:pt idx="13">
                  <c:v>56.86</c:v>
                </c:pt>
                <c:pt idx="14">
                  <c:v>56.69</c:v>
                </c:pt>
                <c:pt idx="15">
                  <c:v>57.15</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c:v>
                </c:pt>
                <c:pt idx="1">
                  <c:v>10.27</c:v>
                </c:pt>
                <c:pt idx="2">
                  <c:v>10.77</c:v>
                </c:pt>
                <c:pt idx="3">
                  <c:v>10.99</c:v>
                </c:pt>
                <c:pt idx="4">
                  <c:v>10.74</c:v>
                </c:pt>
                <c:pt idx="5">
                  <c:v>10.47</c:v>
                </c:pt>
                <c:pt idx="6">
                  <c:v>10.549999999999999</c:v>
                </c:pt>
                <c:pt idx="7">
                  <c:v>10.489999999999998</c:v>
                </c:pt>
                <c:pt idx="8">
                  <c:v>10.220000000000001</c:v>
                </c:pt>
                <c:pt idx="9">
                  <c:v>10.08</c:v>
                </c:pt>
                <c:pt idx="10">
                  <c:v>9.9500000000000011</c:v>
                </c:pt>
                <c:pt idx="11">
                  <c:v>9.81</c:v>
                </c:pt>
                <c:pt idx="12">
                  <c:v>9.67</c:v>
                </c:pt>
                <c:pt idx="13">
                  <c:v>9.5299999999999994</c:v>
                </c:pt>
                <c:pt idx="14">
                  <c:v>9.4</c:v>
                </c:pt>
                <c:pt idx="15">
                  <c:v>9.2799999999999994</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c:v>
                </c:pt>
                <c:pt idx="1">
                  <c:v>9.11</c:v>
                </c:pt>
                <c:pt idx="2">
                  <c:v>9.15</c:v>
                </c:pt>
                <c:pt idx="3">
                  <c:v>8.92</c:v>
                </c:pt>
                <c:pt idx="4">
                  <c:v>8.9599999999999991</c:v>
                </c:pt>
                <c:pt idx="5">
                  <c:v>9</c:v>
                </c:pt>
                <c:pt idx="6">
                  <c:v>8.92</c:v>
                </c:pt>
                <c:pt idx="7">
                  <c:v>8.9</c:v>
                </c:pt>
                <c:pt idx="8">
                  <c:v>8.870000000000001</c:v>
                </c:pt>
                <c:pt idx="9">
                  <c:v>8.84</c:v>
                </c:pt>
                <c:pt idx="10">
                  <c:v>8.7999999999999989</c:v>
                </c:pt>
                <c:pt idx="11">
                  <c:v>8.77</c:v>
                </c:pt>
                <c:pt idx="12">
                  <c:v>8.75</c:v>
                </c:pt>
                <c:pt idx="13">
                  <c:v>8.73</c:v>
                </c:pt>
                <c:pt idx="14">
                  <c:v>8.6900000000000013</c:v>
                </c:pt>
                <c:pt idx="15">
                  <c:v>8.6499999999999986</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28.050000000000004</c:v>
                </c:pt>
                <c:pt idx="1">
                  <c:v>28.62</c:v>
                </c:pt>
                <c:pt idx="2">
                  <c:v>28.24</c:v>
                </c:pt>
                <c:pt idx="3">
                  <c:v>28.21</c:v>
                </c:pt>
                <c:pt idx="4">
                  <c:v>28.310000000000002</c:v>
                </c:pt>
                <c:pt idx="5">
                  <c:v>28.42</c:v>
                </c:pt>
                <c:pt idx="6">
                  <c:v>28.33</c:v>
                </c:pt>
                <c:pt idx="7">
                  <c:v>28.32</c:v>
                </c:pt>
                <c:pt idx="8">
                  <c:v>28.54</c:v>
                </c:pt>
                <c:pt idx="9">
                  <c:v>28.610000000000003</c:v>
                </c:pt>
                <c:pt idx="10">
                  <c:v>28.68</c:v>
                </c:pt>
                <c:pt idx="11">
                  <c:v>28.76</c:v>
                </c:pt>
                <c:pt idx="12">
                  <c:v>28.83</c:v>
                </c:pt>
                <c:pt idx="13">
                  <c:v>28.910000000000004</c:v>
                </c:pt>
                <c:pt idx="14">
                  <c:v>28.98</c:v>
                </c:pt>
                <c:pt idx="15">
                  <c:v>29.049999999999997</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51.94</c:v>
                </c:pt>
                <c:pt idx="1">
                  <c:v>52.01</c:v>
                </c:pt>
                <c:pt idx="2">
                  <c:v>51.849999999999994</c:v>
                </c:pt>
                <c:pt idx="3">
                  <c:v>51.870000000000005</c:v>
                </c:pt>
                <c:pt idx="4">
                  <c:v>52.01</c:v>
                </c:pt>
                <c:pt idx="5">
                  <c:v>52.11</c:v>
                </c:pt>
                <c:pt idx="6">
                  <c:v>52.180000000000007</c:v>
                </c:pt>
                <c:pt idx="7">
                  <c:v>52.290000000000006</c:v>
                </c:pt>
                <c:pt idx="8">
                  <c:v>52.370000000000005</c:v>
                </c:pt>
                <c:pt idx="9">
                  <c:v>52.470000000000006</c:v>
                </c:pt>
                <c:pt idx="10">
                  <c:v>52.55</c:v>
                </c:pt>
                <c:pt idx="11">
                  <c:v>52.65</c:v>
                </c:pt>
                <c:pt idx="12">
                  <c:v>52.73</c:v>
                </c:pt>
                <c:pt idx="13">
                  <c:v>52.849999999999994</c:v>
                </c:pt>
                <c:pt idx="14">
                  <c:v>52.93</c:v>
                </c:pt>
                <c:pt idx="15">
                  <c:v>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19.900000000000002</c:v>
                </c:pt>
                <c:pt idx="1">
                  <c:v>19.830000000000002</c:v>
                </c:pt>
                <c:pt idx="2">
                  <c:v>19.830000000000002</c:v>
                </c:pt>
                <c:pt idx="3">
                  <c:v>19.939999999999998</c:v>
                </c:pt>
                <c:pt idx="4">
                  <c:v>20.03</c:v>
                </c:pt>
                <c:pt idx="5">
                  <c:v>19.64</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80.100000000000009</c:v>
                </c:pt>
                <c:pt idx="1">
                  <c:v>80.17</c:v>
                </c:pt>
                <c:pt idx="2">
                  <c:v>80.17</c:v>
                </c:pt>
                <c:pt idx="3">
                  <c:v>80.06</c:v>
                </c:pt>
                <c:pt idx="4">
                  <c:v>79.97</c:v>
                </c:pt>
                <c:pt idx="5">
                  <c:v>80.36</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22.509259008327913</c:v>
                </c:pt>
                <c:pt idx="1">
                  <c:v>22.167992372834089</c:v>
                </c:pt>
                <c:pt idx="2">
                  <c:v>17.97242020705708</c:v>
                </c:pt>
                <c:pt idx="3">
                  <c:v>37.350328411780922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Sheet1!$B$2:$B$17</c:f>
              <c:numCache>
                <c:formatCode>0.0</c:formatCode>
                <c:ptCount val="16"/>
                <c:pt idx="0">
                  <c:v>4.84</c:v>
                </c:pt>
                <c:pt idx="1">
                  <c:v>4.84</c:v>
                </c:pt>
                <c:pt idx="2">
                  <c:v>4.84</c:v>
                </c:pt>
                <c:pt idx="3">
                  <c:v>4.84</c:v>
                </c:pt>
                <c:pt idx="4">
                  <c:v>4.84</c:v>
                </c:pt>
                <c:pt idx="5">
                  <c:v>4.84</c:v>
                </c:pt>
                <c:pt idx="6">
                  <c:v>4.84</c:v>
                </c:pt>
                <c:pt idx="7">
                  <c:v>4.84</c:v>
                </c:pt>
                <c:pt idx="8">
                  <c:v>4.84</c:v>
                </c:pt>
                <c:pt idx="9">
                  <c:v>4.84</c:v>
                </c:pt>
                <c:pt idx="10">
                  <c:v>4.84</c:v>
                </c:pt>
                <c:pt idx="11">
                  <c:v>4.84</c:v>
                </c:pt>
                <c:pt idx="12">
                  <c:v>4.84</c:v>
                </c:pt>
                <c:pt idx="13">
                  <c:v>4.84</c:v>
                </c:pt>
                <c:pt idx="14">
                  <c:v>4.84</c:v>
                </c:pt>
                <c:pt idx="15">
                  <c:v>4.84</c:v>
                </c:pt>
              </c:numCache>
            </c:numRef>
          </c:val>
          <c:extLst>
            <c:ext xmlns:c16="http://schemas.microsoft.com/office/drawing/2014/chart" uri="{C3380CC4-5D6E-409C-BE32-E72D297353CC}">
              <c16:uniqueId val="{00000000-6699-4985-89CD-793F24C493D5}"/>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Sheet1!$C$2:$C$17</c:f>
              <c:numCache>
                <c:formatCode>0.0</c:formatCode>
                <c:ptCount val="16"/>
                <c:pt idx="0">
                  <c:v>3.7396079999999996</c:v>
                </c:pt>
                <c:pt idx="1">
                  <c:v>3.7724880000000005</c:v>
                </c:pt>
                <c:pt idx="2">
                  <c:v>3.904992</c:v>
                </c:pt>
                <c:pt idx="3">
                  <c:v>4.0173759999999996</c:v>
                </c:pt>
                <c:pt idx="4">
                  <c:v>4.1268440000000002</c:v>
                </c:pt>
                <c:pt idx="5">
                  <c:v>3.8650160000000002</c:v>
                </c:pt>
                <c:pt idx="6">
                  <c:v>3.6154919999999997</c:v>
                </c:pt>
                <c:pt idx="7">
                  <c:v>3.7826199999999996</c:v>
                </c:pt>
                <c:pt idx="8">
                  <c:v>3.9475399999999996</c:v>
                </c:pt>
                <c:pt idx="9">
                  <c:v>3.9952800000000002</c:v>
                </c:pt>
                <c:pt idx="10">
                  <c:v>4.057188</c:v>
                </c:pt>
                <c:pt idx="11">
                  <c:v>4.1079280000000002</c:v>
                </c:pt>
                <c:pt idx="12">
                  <c:v>4.1566600000000005</c:v>
                </c:pt>
                <c:pt idx="13">
                  <c:v>4.1954560000000001</c:v>
                </c:pt>
                <c:pt idx="14">
                  <c:v>4.3001240000000003</c:v>
                </c:pt>
                <c:pt idx="15">
                  <c:v>4.4466199999999994</c:v>
                </c:pt>
              </c:numCache>
            </c:numRef>
          </c:val>
          <c:extLst>
            <c:ext xmlns:c16="http://schemas.microsoft.com/office/drawing/2014/chart" uri="{C3380CC4-5D6E-409C-BE32-E72D297353CC}">
              <c16:uniqueId val="{00000001-6699-4985-89CD-793F24C493D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Sheet1!$B$2:$B$17</c:f>
              <c:numCache>
                <c:formatCode>0.0</c:formatCode>
                <c:ptCount val="16"/>
                <c:pt idx="0">
                  <c:v>77.148349514563108</c:v>
                </c:pt>
                <c:pt idx="1">
                  <c:v>77.77</c:v>
                </c:pt>
                <c:pt idx="2">
                  <c:v>80.28</c:v>
                </c:pt>
                <c:pt idx="3">
                  <c:v>82.54</c:v>
                </c:pt>
                <c:pt idx="4">
                  <c:v>84.92</c:v>
                </c:pt>
                <c:pt idx="5">
                  <c:v>79.459999999999994</c:v>
                </c:pt>
                <c:pt idx="6">
                  <c:v>74.47</c:v>
                </c:pt>
                <c:pt idx="7">
                  <c:v>77.83</c:v>
                </c:pt>
                <c:pt idx="8">
                  <c:v>81.03</c:v>
                </c:pt>
                <c:pt idx="9">
                  <c:v>82.06</c:v>
                </c:pt>
                <c:pt idx="10">
                  <c:v>83.44</c:v>
                </c:pt>
                <c:pt idx="11">
                  <c:v>84.54</c:v>
                </c:pt>
                <c:pt idx="12">
                  <c:v>85.7</c:v>
                </c:pt>
                <c:pt idx="13">
                  <c:v>86.6</c:v>
                </c:pt>
                <c:pt idx="14">
                  <c:v>88.83</c:v>
                </c:pt>
                <c:pt idx="15">
                  <c:v>91.69</c:v>
                </c:pt>
              </c:numCache>
            </c:numRef>
          </c:val>
          <c:extLst>
            <c:ext xmlns:c16="http://schemas.microsoft.com/office/drawing/2014/chart" uri="{C3380CC4-5D6E-409C-BE32-E72D297353CC}">
              <c16:uniqueId val="{00000000-9E72-4B84-A982-DBDE2D2072D5}"/>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8885-41AD-B109-7936430F086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8885-41AD-B109-7936430F086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8885-41AD-B109-7936430F086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8885-41AD-B109-7936430F0865}"/>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8885-41AD-B109-7936430F0865}"/>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885-41AD-B109-7936430F0865}"/>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885-41AD-B109-7936430F0865}"/>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885-41AD-B109-7936430F0865}"/>
                </c:ext>
              </c:extLst>
            </c:dLbl>
            <c:spPr>
              <a:noFill/>
              <a:ln>
                <a:noFill/>
              </a:ln>
              <a:effectLst/>
            </c:spPr>
            <c:txPr>
              <a:bodyPr rot="0" spcFirstLastPara="1" vertOverflow="ellipsis" vert="horz" wrap="square" anchor="ctr" anchorCtr="1"/>
              <a:lstStyle/>
              <a:p>
                <a:pPr>
                  <a:defRPr sz="7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Sheet1!$B$2:$B$17</c:f>
              <c:numCache>
                <c:formatCode>0.0</c:formatCode>
                <c:ptCount val="16"/>
                <c:pt idx="0">
                  <c:v>8.6803395599999984</c:v>
                </c:pt>
                <c:pt idx="1">
                  <c:v>9.2897018200000012</c:v>
                </c:pt>
                <c:pt idx="2">
                  <c:v>10.033237160000001</c:v>
                </c:pt>
                <c:pt idx="3">
                  <c:v>10.570856599999999</c:v>
                </c:pt>
                <c:pt idx="4">
                  <c:v>11.325868160000002</c:v>
                </c:pt>
                <c:pt idx="5">
                  <c:v>10.113055679999999</c:v>
                </c:pt>
                <c:pt idx="6">
                  <c:v>11.078852497439998</c:v>
                </c:pt>
                <c:pt idx="7">
                  <c:v>12.236592583422478</c:v>
                </c:pt>
                <c:pt idx="8">
                  <c:v>13.637682434224352</c:v>
                </c:pt>
                <c:pt idx="9">
                  <c:v>15.166466635100903</c:v>
                </c:pt>
                <c:pt idx="10">
                  <c:v>16.81354491167286</c:v>
                </c:pt>
                <c:pt idx="11">
                  <c:v>18.923644798087803</c:v>
                </c:pt>
                <c:pt idx="12">
                  <c:v>21.521861228865259</c:v>
                </c:pt>
                <c:pt idx="13">
                  <c:v>24.212093882473415</c:v>
                </c:pt>
                <c:pt idx="14">
                  <c:v>26.972272585075384</c:v>
                </c:pt>
                <c:pt idx="15">
                  <c:v>29.995864341862333</c:v>
                </c:pt>
              </c:numCache>
            </c:numRef>
          </c:val>
          <c:extLst>
            <c:ext xmlns:c16="http://schemas.microsoft.com/office/drawing/2014/chart" uri="{C3380CC4-5D6E-409C-BE32-E72D297353CC}">
              <c16:uniqueId val="{0000000D-8885-41AD-B109-7936430F0865}"/>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7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b="1">
          <a:latin typeface="Arial" panose="020B0604020202020204" pitchFamily="34" charset="0"/>
          <a:cs typeface="Arial" panose="020B060402020202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Sheet1!$E$2:$E$17</c:f>
              <c:numCache>
                <c:formatCode>0.00</c:formatCode>
                <c:ptCount val="16"/>
                <c:pt idx="0">
                  <c:v>10.839999999999982</c:v>
                </c:pt>
                <c:pt idx="1">
                  <c:v>10.789999999999988</c:v>
                </c:pt>
                <c:pt idx="2">
                  <c:v>10.839999999999982</c:v>
                </c:pt>
                <c:pt idx="3">
                  <c:v>10.770000000000001</c:v>
                </c:pt>
                <c:pt idx="4">
                  <c:v>10.719999999999985</c:v>
                </c:pt>
                <c:pt idx="5">
                  <c:v>11.664545454545438</c:v>
                </c:pt>
                <c:pt idx="6">
                  <c:v>11.531090909090903</c:v>
                </c:pt>
                <c:pt idx="7">
                  <c:v>11.560969696969693</c:v>
                </c:pt>
                <c:pt idx="8">
                  <c:v>11.570848484848483</c:v>
                </c:pt>
                <c:pt idx="9">
                  <c:v>11.540727272727269</c:v>
                </c:pt>
                <c:pt idx="10">
                  <c:v>11.360606060606059</c:v>
                </c:pt>
                <c:pt idx="11">
                  <c:v>11.240484848484854</c:v>
                </c:pt>
                <c:pt idx="12">
                  <c:v>11.199363636363625</c:v>
                </c:pt>
                <c:pt idx="13">
                  <c:v>11.114242424242416</c:v>
                </c:pt>
                <c:pt idx="14">
                  <c:v>10.99498787878791</c:v>
                </c:pt>
                <c:pt idx="15">
                  <c:v>10.897066666666699</c:v>
                </c:pt>
              </c:numCache>
            </c:numRef>
          </c:val>
          <c:extLst>
            <c:ext xmlns:c16="http://schemas.microsoft.com/office/drawing/2014/chart" uri="{C3380CC4-5D6E-409C-BE32-E72D297353CC}">
              <c16:uniqueId val="{00000000-2ED6-433C-80F9-1FA2C677CD4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Sheet1!$D$2:$D$17</c:f>
              <c:numCache>
                <c:formatCode>0.00</c:formatCode>
                <c:ptCount val="16"/>
                <c:pt idx="0">
                  <c:v>7.41</c:v>
                </c:pt>
                <c:pt idx="1">
                  <c:v>7.46</c:v>
                </c:pt>
                <c:pt idx="2">
                  <c:v>7.41</c:v>
                </c:pt>
                <c:pt idx="3">
                  <c:v>7.48</c:v>
                </c:pt>
                <c:pt idx="4">
                  <c:v>7.53</c:v>
                </c:pt>
                <c:pt idx="5">
                  <c:v>7.5600000000000005</c:v>
                </c:pt>
                <c:pt idx="6">
                  <c:v>7.5780000000000012</c:v>
                </c:pt>
                <c:pt idx="7">
                  <c:v>7.5882222222222229</c:v>
                </c:pt>
                <c:pt idx="8">
                  <c:v>7.5984444444444454</c:v>
                </c:pt>
                <c:pt idx="9">
                  <c:v>7.608666666666668</c:v>
                </c:pt>
                <c:pt idx="10">
                  <c:v>7.6188888888888888</c:v>
                </c:pt>
                <c:pt idx="11">
                  <c:v>7.6291111111111114</c:v>
                </c:pt>
                <c:pt idx="12">
                  <c:v>7.639333333333334</c:v>
                </c:pt>
                <c:pt idx="13">
                  <c:v>7.6495555555555557</c:v>
                </c:pt>
                <c:pt idx="14">
                  <c:v>7.6597777777777782</c:v>
                </c:pt>
                <c:pt idx="15">
                  <c:v>7.6700000000000008</c:v>
                </c:pt>
              </c:numCache>
            </c:numRef>
          </c:val>
          <c:extLst>
            <c:ext xmlns:c16="http://schemas.microsoft.com/office/drawing/2014/chart" uri="{C3380CC4-5D6E-409C-BE32-E72D297353CC}">
              <c16:uniqueId val="{00000001-2ED6-433C-80F9-1FA2C677CD4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Sheet1!$C$2:$C$17</c:f>
              <c:numCache>
                <c:formatCode>0.00</c:formatCode>
                <c:ptCount val="16"/>
                <c:pt idx="0">
                  <c:v>29.99</c:v>
                </c:pt>
                <c:pt idx="1">
                  <c:v>29.79</c:v>
                </c:pt>
                <c:pt idx="2">
                  <c:v>29.910000000000004</c:v>
                </c:pt>
                <c:pt idx="3">
                  <c:v>29.95</c:v>
                </c:pt>
                <c:pt idx="4">
                  <c:v>30.210000000000004</c:v>
                </c:pt>
                <c:pt idx="5">
                  <c:v>29.650000000000006</c:v>
                </c:pt>
                <c:pt idx="6">
                  <c:v>30.18</c:v>
                </c:pt>
                <c:pt idx="7">
                  <c:v>30.070000000000004</c:v>
                </c:pt>
                <c:pt idx="8">
                  <c:v>29.98</c:v>
                </c:pt>
                <c:pt idx="9">
                  <c:v>29.93</c:v>
                </c:pt>
                <c:pt idx="10">
                  <c:v>30.03</c:v>
                </c:pt>
                <c:pt idx="11">
                  <c:v>30.070000000000004</c:v>
                </c:pt>
                <c:pt idx="12">
                  <c:v>30.031000000000002</c:v>
                </c:pt>
                <c:pt idx="13">
                  <c:v>30.036000000000001</c:v>
                </c:pt>
                <c:pt idx="14">
                  <c:v>30.075133333333305</c:v>
                </c:pt>
                <c:pt idx="15">
                  <c:v>30.092933333333299</c:v>
                </c:pt>
              </c:numCache>
            </c:numRef>
          </c:val>
          <c:extLst>
            <c:ext xmlns:c16="http://schemas.microsoft.com/office/drawing/2014/chart" uri="{C3380CC4-5D6E-409C-BE32-E72D297353CC}">
              <c16:uniqueId val="{00000002-2ED6-433C-80F9-1FA2C677CD4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Sheet1!$B$2:$B$17</c:f>
              <c:numCache>
                <c:formatCode>0.00</c:formatCode>
                <c:ptCount val="16"/>
                <c:pt idx="0">
                  <c:v>51.760000000000005</c:v>
                </c:pt>
                <c:pt idx="1">
                  <c:v>51.960000000000008</c:v>
                </c:pt>
                <c:pt idx="2">
                  <c:v>51.840000000000011</c:v>
                </c:pt>
                <c:pt idx="3">
                  <c:v>51.800000000000004</c:v>
                </c:pt>
                <c:pt idx="4">
                  <c:v>51.540000000000006</c:v>
                </c:pt>
                <c:pt idx="5">
                  <c:v>51.125454545454552</c:v>
                </c:pt>
                <c:pt idx="6">
                  <c:v>50.710909090909098</c:v>
                </c:pt>
                <c:pt idx="7">
                  <c:v>50.780808080808079</c:v>
                </c:pt>
                <c:pt idx="8">
                  <c:v>50.850707070707081</c:v>
                </c:pt>
                <c:pt idx="9">
                  <c:v>50.920606060606069</c:v>
                </c:pt>
                <c:pt idx="10">
                  <c:v>50.99050505050505</c:v>
                </c:pt>
                <c:pt idx="11">
                  <c:v>51.060404040404038</c:v>
                </c:pt>
                <c:pt idx="12">
                  <c:v>51.13030303030304</c:v>
                </c:pt>
                <c:pt idx="13">
                  <c:v>51.20020202020202</c:v>
                </c:pt>
                <c:pt idx="14">
                  <c:v>51.270101010101008</c:v>
                </c:pt>
                <c:pt idx="15">
                  <c:v>51.339999999999996</c:v>
                </c:pt>
              </c:numCache>
            </c:numRef>
          </c:val>
          <c:extLst>
            <c:ext xmlns:c16="http://schemas.microsoft.com/office/drawing/2014/chart" uri="{C3380CC4-5D6E-409C-BE32-E72D297353CC}">
              <c16:uniqueId val="{00000003-2ED6-433C-80F9-1FA2C677CD4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15.884474710274279</c:v>
                </c:pt>
                <c:pt idx="1">
                  <c:v>15.641375595939856</c:v>
                </c:pt>
                <c:pt idx="2">
                  <c:v>15.613165679258637</c:v>
                </c:pt>
                <c:pt idx="3">
                  <c:v>15.525428553927172</c:v>
                </c:pt>
                <c:pt idx="4">
                  <c:v>15.468857244680029</c:v>
                </c:pt>
                <c:pt idx="5">
                  <c:v>15.210903230816752</c:v>
                </c:pt>
                <c:pt idx="6">
                  <c:v>14.971309245583816</c:v>
                </c:pt>
                <c:pt idx="7">
                  <c:v>14.887691602605679</c:v>
                </c:pt>
                <c:pt idx="8">
                  <c:v>14.718664879485019</c:v>
                </c:pt>
                <c:pt idx="9">
                  <c:v>14.620458641939079</c:v>
                </c:pt>
                <c:pt idx="10">
                  <c:v>14.994485166440583</c:v>
                </c:pt>
                <c:pt idx="11">
                  <c:v>14.83488632364458</c:v>
                </c:pt>
                <c:pt idx="12">
                  <c:v>14.659901077437294</c:v>
                </c:pt>
                <c:pt idx="13">
                  <c:v>14.566268373579474</c:v>
                </c:pt>
                <c:pt idx="14">
                  <c:v>14.457443617554627</c:v>
                </c:pt>
                <c:pt idx="15">
                  <c:v>13.913418701343922</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6.2919318527762638</c:v>
                </c:pt>
                <c:pt idx="1">
                  <c:v>6.347332976142221</c:v>
                </c:pt>
                <c:pt idx="2">
                  <c:v>6.3891915980839613</c:v>
                </c:pt>
                <c:pt idx="3">
                  <c:v>6.4248987974236433</c:v>
                </c:pt>
                <c:pt idx="4">
                  <c:v>6.3934124099940259</c:v>
                </c:pt>
                <c:pt idx="5">
                  <c:v>6.470555836182676</c:v>
                </c:pt>
                <c:pt idx="6">
                  <c:v>6.4096766356091486</c:v>
                </c:pt>
                <c:pt idx="7">
                  <c:v>6.4261975342749729</c:v>
                </c:pt>
                <c:pt idx="8">
                  <c:v>6.4401509831631136</c:v>
                </c:pt>
                <c:pt idx="9">
                  <c:v>6.4538850111601151</c:v>
                </c:pt>
                <c:pt idx="10">
                  <c:v>6.4684904891770731</c:v>
                </c:pt>
                <c:pt idx="11">
                  <c:v>6.4818704221207293</c:v>
                </c:pt>
                <c:pt idx="12">
                  <c:v>6.4947601962571477</c:v>
                </c:pt>
                <c:pt idx="13">
                  <c:v>6.5081826414874335</c:v>
                </c:pt>
                <c:pt idx="14">
                  <c:v>6.5213488570504072</c:v>
                </c:pt>
                <c:pt idx="15">
                  <c:v>6.81</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18.910863393305043</c:v>
                </c:pt>
                <c:pt idx="1">
                  <c:v>19.05005264341764</c:v>
                </c:pt>
                <c:pt idx="2">
                  <c:v>19.074639721633719</c:v>
                </c:pt>
                <c:pt idx="3">
                  <c:v>19.115212546061098</c:v>
                </c:pt>
                <c:pt idx="4">
                  <c:v>19.247209410185363</c:v>
                </c:pt>
                <c:pt idx="5">
                  <c:v>19.218675333308603</c:v>
                </c:pt>
                <c:pt idx="6">
                  <c:v>19.58061495739182</c:v>
                </c:pt>
                <c:pt idx="7">
                  <c:v>19.564603637139381</c:v>
                </c:pt>
                <c:pt idx="8">
                  <c:v>19.629862693072216</c:v>
                </c:pt>
                <c:pt idx="9">
                  <c:v>19.639970614948655</c:v>
                </c:pt>
                <c:pt idx="10">
                  <c:v>19.168202955061677</c:v>
                </c:pt>
                <c:pt idx="11">
                  <c:v>19.207876159033642</c:v>
                </c:pt>
                <c:pt idx="12">
                  <c:v>19.277989326456936</c:v>
                </c:pt>
                <c:pt idx="13">
                  <c:v>19.290140675203364</c:v>
                </c:pt>
                <c:pt idx="14">
                  <c:v>19.317509835915899</c:v>
                </c:pt>
                <c:pt idx="15">
                  <c:v>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58.912730043644402</c:v>
                </c:pt>
                <c:pt idx="1">
                  <c:v>58.961238784500303</c:v>
                </c:pt>
                <c:pt idx="2">
                  <c:v>58.92300300102368</c:v>
                </c:pt>
                <c:pt idx="3">
                  <c:v>58.934460102588091</c:v>
                </c:pt>
                <c:pt idx="4">
                  <c:v>58.890520935140586</c:v>
                </c:pt>
                <c:pt idx="5">
                  <c:v>59.099865599691967</c:v>
                </c:pt>
                <c:pt idx="6">
                  <c:v>59.038399161415221</c:v>
                </c:pt>
                <c:pt idx="7">
                  <c:v>59.121507225979975</c:v>
                </c:pt>
                <c:pt idx="8">
                  <c:v>59.211321444279655</c:v>
                </c:pt>
                <c:pt idx="9">
                  <c:v>59.285685731952142</c:v>
                </c:pt>
                <c:pt idx="10">
                  <c:v>59.368821389320672</c:v>
                </c:pt>
                <c:pt idx="11">
                  <c:v>59.475367095201037</c:v>
                </c:pt>
                <c:pt idx="12">
                  <c:v>59.567349399848624</c:v>
                </c:pt>
                <c:pt idx="13">
                  <c:v>59.63540830972974</c:v>
                </c:pt>
                <c:pt idx="14">
                  <c:v>59.703697689479064</c:v>
                </c:pt>
                <c:pt idx="15">
                  <c:v>59.83550237141403</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Sheet1!$E$2:$E$17</c:f>
              <c:numCache>
                <c:formatCode>0.00</c:formatCode>
                <c:ptCount val="16"/>
                <c:pt idx="0">
                  <c:v>11.570000000000002</c:v>
                </c:pt>
                <c:pt idx="1">
                  <c:v>11.504666666666674</c:v>
                </c:pt>
                <c:pt idx="2">
                  <c:v>11.439333333333334</c:v>
                </c:pt>
                <c:pt idx="3">
                  <c:v>11.383999999999993</c:v>
                </c:pt>
                <c:pt idx="4">
                  <c:v>11.318666666666676</c:v>
                </c:pt>
                <c:pt idx="5">
                  <c:v>11.343333333333327</c:v>
                </c:pt>
                <c:pt idx="6">
                  <c:v>11.138000000000003</c:v>
                </c:pt>
                <c:pt idx="7">
                  <c:v>11.049333333333323</c:v>
                </c:pt>
                <c:pt idx="8">
                  <c:v>10.920666666666667</c:v>
                </c:pt>
                <c:pt idx="9">
                  <c:v>10.791999999999991</c:v>
                </c:pt>
                <c:pt idx="10">
                  <c:v>10.70000000000001</c:v>
                </c:pt>
                <c:pt idx="11">
                  <c:v>10.608000000000006</c:v>
                </c:pt>
                <c:pt idx="12">
                  <c:v>10.515999999999991</c:v>
                </c:pt>
                <c:pt idx="13">
                  <c:v>10.423999999999999</c:v>
                </c:pt>
                <c:pt idx="14">
                  <c:v>10.331999999999997</c:v>
                </c:pt>
                <c:pt idx="15">
                  <c:v>10.130000000000006</c:v>
                </c:pt>
              </c:numCache>
            </c:numRef>
          </c:val>
          <c:extLst>
            <c:ext xmlns:c16="http://schemas.microsoft.com/office/drawing/2014/chart" uri="{C3380CC4-5D6E-409C-BE32-E72D297353CC}">
              <c16:uniqueId val="{00000000-BCF2-44ED-8AEA-3BA3F5B3ADDF}"/>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Sheet1!$D$2:$D$17</c:f>
              <c:numCache>
                <c:formatCode>0.00</c:formatCode>
                <c:ptCount val="16"/>
                <c:pt idx="0">
                  <c:v>7.3499999999999979</c:v>
                </c:pt>
                <c:pt idx="1">
                  <c:v>7.3253333333333321</c:v>
                </c:pt>
                <c:pt idx="2">
                  <c:v>7.3006666666666646</c:v>
                </c:pt>
                <c:pt idx="3">
                  <c:v>7.2759999999999989</c:v>
                </c:pt>
                <c:pt idx="4">
                  <c:v>7.2513333333333314</c:v>
                </c:pt>
                <c:pt idx="5">
                  <c:v>7.2266666666666657</c:v>
                </c:pt>
                <c:pt idx="6">
                  <c:v>7.2019999999999991</c:v>
                </c:pt>
                <c:pt idx="7">
                  <c:v>7.1773333333333325</c:v>
                </c:pt>
                <c:pt idx="8">
                  <c:v>7.1526666666666658</c:v>
                </c:pt>
                <c:pt idx="9">
                  <c:v>7.1279999999999992</c:v>
                </c:pt>
                <c:pt idx="10">
                  <c:v>7.1033333333333326</c:v>
                </c:pt>
                <c:pt idx="11">
                  <c:v>7.0786666666666669</c:v>
                </c:pt>
                <c:pt idx="12">
                  <c:v>7.0539999999999994</c:v>
                </c:pt>
                <c:pt idx="13">
                  <c:v>7.0293333333333319</c:v>
                </c:pt>
                <c:pt idx="14">
                  <c:v>7.0046666666666662</c:v>
                </c:pt>
                <c:pt idx="15">
                  <c:v>6.9799999999999986</c:v>
                </c:pt>
              </c:numCache>
            </c:numRef>
          </c:val>
          <c:extLst>
            <c:ext xmlns:c16="http://schemas.microsoft.com/office/drawing/2014/chart" uri="{C3380CC4-5D6E-409C-BE32-E72D297353CC}">
              <c16:uniqueId val="{00000001-BCF2-44ED-8AEA-3BA3F5B3ADDF}"/>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Sheet1!$C$2:$C$17</c:f>
              <c:numCache>
                <c:formatCode>0.00</c:formatCode>
                <c:ptCount val="16"/>
                <c:pt idx="0">
                  <c:v>20.399999999999999</c:v>
                </c:pt>
                <c:pt idx="1">
                  <c:v>20.399999999999999</c:v>
                </c:pt>
                <c:pt idx="2">
                  <c:v>20.399999999999999</c:v>
                </c:pt>
                <c:pt idx="3">
                  <c:v>20.399999999999999</c:v>
                </c:pt>
                <c:pt idx="4">
                  <c:v>20.399999999999999</c:v>
                </c:pt>
                <c:pt idx="5">
                  <c:v>20.34</c:v>
                </c:pt>
                <c:pt idx="6">
                  <c:v>20.5</c:v>
                </c:pt>
                <c:pt idx="7">
                  <c:v>20.52</c:v>
                </c:pt>
                <c:pt idx="8">
                  <c:v>20.580000000000002</c:v>
                </c:pt>
                <c:pt idx="9">
                  <c:v>20.64</c:v>
                </c:pt>
                <c:pt idx="10">
                  <c:v>20.663333333333334</c:v>
                </c:pt>
                <c:pt idx="11">
                  <c:v>20.686666666666667</c:v>
                </c:pt>
                <c:pt idx="12">
                  <c:v>20.71</c:v>
                </c:pt>
                <c:pt idx="13">
                  <c:v>20.733333333333334</c:v>
                </c:pt>
                <c:pt idx="14">
                  <c:v>20.756666666666668</c:v>
                </c:pt>
                <c:pt idx="15">
                  <c:v>20.78</c:v>
                </c:pt>
              </c:numCache>
            </c:numRef>
          </c:val>
          <c:extLst>
            <c:ext xmlns:c16="http://schemas.microsoft.com/office/drawing/2014/chart" uri="{C3380CC4-5D6E-409C-BE32-E72D297353CC}">
              <c16:uniqueId val="{00000002-BCF2-44ED-8AEA-3BA3F5B3ADDF}"/>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2015</c:v>
                </c:pt>
                <c:pt idx="1">
                  <c:v>FY 2016</c:v>
                </c:pt>
                <c:pt idx="2">
                  <c:v>FY 2017</c:v>
                </c:pt>
                <c:pt idx="3">
                  <c:v>FY 2018</c:v>
                </c:pt>
                <c:pt idx="4">
                  <c:v>FY 2019</c:v>
                </c:pt>
                <c:pt idx="5">
                  <c:v>FY 2020</c:v>
                </c:pt>
                <c:pt idx="6">
                  <c:v>FY 2021</c:v>
                </c:pt>
                <c:pt idx="7">
                  <c:v>FY 2022E</c:v>
                </c:pt>
                <c:pt idx="8">
                  <c:v>FY 2023F</c:v>
                </c:pt>
                <c:pt idx="9">
                  <c:v>FY 2024F</c:v>
                </c:pt>
                <c:pt idx="10">
                  <c:v>FY 2025F</c:v>
                </c:pt>
                <c:pt idx="11">
                  <c:v>FY 2026F</c:v>
                </c:pt>
                <c:pt idx="12">
                  <c:v>FY 2027F</c:v>
                </c:pt>
                <c:pt idx="13">
                  <c:v>FY 2028F</c:v>
                </c:pt>
                <c:pt idx="14">
                  <c:v>FY 2029F</c:v>
                </c:pt>
                <c:pt idx="15">
                  <c:v>FY 2030F</c:v>
                </c:pt>
              </c:strCache>
            </c:strRef>
          </c:cat>
          <c:val>
            <c:numRef>
              <c:f>Sheet1!$B$2:$B$17</c:f>
              <c:numCache>
                <c:formatCode>0.00</c:formatCode>
                <c:ptCount val="16"/>
                <c:pt idx="0">
                  <c:v>60.68</c:v>
                </c:pt>
                <c:pt idx="1">
                  <c:v>60.77</c:v>
                </c:pt>
                <c:pt idx="2">
                  <c:v>60.86</c:v>
                </c:pt>
                <c:pt idx="3">
                  <c:v>60.940000000000005</c:v>
                </c:pt>
                <c:pt idx="4">
                  <c:v>61.029999999999994</c:v>
                </c:pt>
                <c:pt idx="5">
                  <c:v>61.09</c:v>
                </c:pt>
                <c:pt idx="6">
                  <c:v>61.160000000000004</c:v>
                </c:pt>
                <c:pt idx="7">
                  <c:v>61.253333333333337</c:v>
                </c:pt>
                <c:pt idx="8">
                  <c:v>61.346666666666671</c:v>
                </c:pt>
                <c:pt idx="9">
                  <c:v>61.440000000000005</c:v>
                </c:pt>
                <c:pt idx="10">
                  <c:v>61.533333333333331</c:v>
                </c:pt>
                <c:pt idx="11">
                  <c:v>61.626666666666665</c:v>
                </c:pt>
                <c:pt idx="12">
                  <c:v>61.72</c:v>
                </c:pt>
                <c:pt idx="13">
                  <c:v>61.813333333333333</c:v>
                </c:pt>
                <c:pt idx="14">
                  <c:v>61.906666666666666</c:v>
                </c:pt>
                <c:pt idx="15">
                  <c:v>62.11</c:v>
                </c:pt>
              </c:numCache>
            </c:numRef>
          </c:val>
          <c:extLst>
            <c:ext xmlns:c16="http://schemas.microsoft.com/office/drawing/2014/chart" uri="{C3380CC4-5D6E-409C-BE32-E72D297353CC}">
              <c16:uniqueId val="{00000003-BCF2-44ED-8AEA-3BA3F5B3ADD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284924443688E-2"/>
                  <c:y val="-8.97527535085511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dLbl>
              <c:idx val="0"/>
              <c:layout>
                <c:manualLayout>
                  <c:x val="-3.2879684418145955E-2"/>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4E9-4DC7-BA2A-0499390F0F33}"/>
                </c:ext>
              </c:extLst>
            </c:dLbl>
            <c:dLbl>
              <c:idx val="2"/>
              <c:layout>
                <c:manualLayout>
                  <c:x val="-1.9072978303747608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4E9-4DC7-BA2A-0499390F0F33}"/>
                </c:ext>
              </c:extLst>
            </c:dLbl>
            <c:dLbl>
              <c:idx val="3"/>
              <c:layout>
                <c:manualLayout>
                  <c:x val="-4.1961359859603352E-3"/>
                  <c:y val="-1.1339541461427021E-2"/>
                </c:manualLayout>
              </c:layout>
              <c:dLblPos val="r"/>
              <c:showLegendKey val="0"/>
              <c:showVal val="1"/>
              <c:showCatName val="0"/>
              <c:showSerName val="0"/>
              <c:showPercent val="0"/>
              <c:showBubbleSize val="0"/>
              <c:extLst>
                <c:ext xmlns:c15="http://schemas.microsoft.com/office/drawing/2012/chart" uri="{CE6537A1-D6FC-4f65-9D91-7224C49458BB}">
                  <c15:layout>
                    <c:manualLayout>
                      <c:w val="4.9812700927176996E-2"/>
                      <c:h val="8.9650163592564627E-2"/>
                    </c:manualLayout>
                  </c15:layout>
                </c:ext>
                <c:ext xmlns:c16="http://schemas.microsoft.com/office/drawing/2014/chart" uri="{C3380CC4-5D6E-409C-BE32-E72D297353CC}">
                  <c16:uniqueId val="{00000007-44E9-4DC7-BA2A-0499390F0F33}"/>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ser>
          <c:idx val="2"/>
          <c:order val="2"/>
          <c:tx>
            <c:strRef>
              <c:f>Sheet1!$D$1</c:f>
              <c:strCache>
                <c:ptCount val="1"/>
                <c:pt idx="0">
                  <c:v>Methacrylic Acid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Sheet1!$D$2:$D$6</c:f>
              <c:numCache>
                <c:formatCode>0</c:formatCode>
                <c:ptCount val="5"/>
                <c:pt idx="0">
                  <c:v>3120.92</c:v>
                </c:pt>
                <c:pt idx="1">
                  <c:v>3220.5</c:v>
                </c:pt>
                <c:pt idx="2">
                  <c:v>1967.44</c:v>
                </c:pt>
                <c:pt idx="3">
                  <c:v>1985.21</c:v>
                </c:pt>
                <c:pt idx="4">
                  <c:v>3050.2</c:v>
                </c:pt>
              </c:numCache>
            </c:numRef>
          </c:val>
          <c:smooth val="0"/>
          <c:extLst>
            <c:ext xmlns:c16="http://schemas.microsoft.com/office/drawing/2014/chart" uri="{C3380CC4-5D6E-409C-BE32-E72D297353CC}">
              <c16:uniqueId val="{00000008-4B20-441F-990C-8CB46E7C04C9}"/>
            </c:ext>
          </c:extLst>
        </c:ser>
        <c:ser>
          <c:idx val="3"/>
          <c:order val="3"/>
          <c:tx>
            <c:strRef>
              <c:f>Sheet1!$E$1</c:f>
              <c:strCache>
                <c:ptCount val="1"/>
                <c:pt idx="0">
                  <c:v>Bisphenol A</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dLbls>
            <c:dLbl>
              <c:idx val="1"/>
              <c:layout>
                <c:manualLayout>
                  <c:x val="-6.97830374753452E-2"/>
                  <c:y val="4.345497908651829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4E9-4DC7-BA2A-0499390F0F33}"/>
                </c:ext>
              </c:extLst>
            </c:dLbl>
            <c:dLbl>
              <c:idx val="2"/>
              <c:layout>
                <c:manualLayout>
                  <c:x val="-8.639053254437869E-3"/>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4E9-4DC7-BA2A-0499390F0F33}"/>
                </c:ext>
              </c:extLst>
            </c:dLbl>
            <c:dLbl>
              <c:idx val="3"/>
              <c:layout>
                <c:manualLayout>
                  <c:x val="6.5680473372781061E-3"/>
                  <c:y val="-3.56926617049581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4E9-4DC7-BA2A-0499390F0F33}"/>
                </c:ext>
              </c:extLst>
            </c:dLbl>
            <c:dLbl>
              <c:idx val="4"/>
              <c:layout>
                <c:manualLayout>
                  <c:x val="-3.6693223997887839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4E9-4DC7-BA2A-0499390F0F3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Sheet1!$E$2:$E$6</c:f>
              <c:numCache>
                <c:formatCode>0</c:formatCode>
                <c:ptCount val="5"/>
                <c:pt idx="0">
                  <c:v>1250.4000000000001</c:v>
                </c:pt>
                <c:pt idx="1">
                  <c:v>1392.9333333333334</c:v>
                </c:pt>
                <c:pt idx="2">
                  <c:v>1801.3333333333333</c:v>
                </c:pt>
                <c:pt idx="3">
                  <c:v>1444</c:v>
                </c:pt>
                <c:pt idx="4">
                  <c:v>1493.3333333333333</c:v>
                </c:pt>
              </c:numCache>
            </c:numRef>
          </c:val>
          <c:smooth val="0"/>
          <c:extLst>
            <c:ext xmlns:c16="http://schemas.microsoft.com/office/drawing/2014/chart" uri="{C3380CC4-5D6E-409C-BE32-E72D297353CC}">
              <c16:uniqueId val="{00000001-44E9-4DC7-BA2A-0499390F0F33}"/>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Resin-Novalac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3802</c:v>
                </c:pt>
                <c:pt idx="1">
                  <c:v>3869</c:v>
                </c:pt>
                <c:pt idx="2">
                  <c:v>3633</c:v>
                </c:pt>
                <c:pt idx="3">
                  <c:v>3531</c:v>
                </c:pt>
                <c:pt idx="4">
                  <c:v>3375</c:v>
                </c:pt>
                <c:pt idx="5">
                  <c:v>2705</c:v>
                </c:pt>
                <c:pt idx="6">
                  <c:v>3990</c:v>
                </c:pt>
                <c:pt idx="7">
                  <c:v>4070</c:v>
                </c:pt>
                <c:pt idx="8">
                  <c:v>4131</c:v>
                </c:pt>
                <c:pt idx="9">
                  <c:v>4181</c:v>
                </c:pt>
                <c:pt idx="10">
                  <c:v>4269</c:v>
                </c:pt>
                <c:pt idx="11">
                  <c:v>4333</c:v>
                </c:pt>
                <c:pt idx="12">
                  <c:v>4385</c:v>
                </c:pt>
                <c:pt idx="13">
                  <c:v>4477</c:v>
                </c:pt>
                <c:pt idx="14">
                  <c:v>4544</c:v>
                </c:pt>
                <c:pt idx="15">
                  <c:v>4599</c:v>
                </c:pt>
              </c:numCache>
            </c:numRef>
          </c:val>
          <c:extLst>
            <c:ext xmlns:c16="http://schemas.microsoft.com/office/drawing/2014/chart" uri="{C3380CC4-5D6E-409C-BE32-E72D297353CC}">
              <c16:uniqueId val="{00000000-BA59-48DC-9E14-98DD1A414430}"/>
            </c:ext>
          </c:extLst>
        </c:ser>
        <c:ser>
          <c:idx val="1"/>
          <c:order val="1"/>
          <c:tx>
            <c:strRef>
              <c:f>Sheet1!$C$1</c:f>
              <c:strCache>
                <c:ptCount val="1"/>
                <c:pt idx="0">
                  <c:v>Vinyl Ester Resin-Novalac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4142</c:v>
                </c:pt>
                <c:pt idx="8">
                  <c:v>4208</c:v>
                </c:pt>
                <c:pt idx="9">
                  <c:v>4261</c:v>
                </c:pt>
                <c:pt idx="10">
                  <c:v>4338</c:v>
                </c:pt>
                <c:pt idx="11">
                  <c:v>4403</c:v>
                </c:pt>
                <c:pt idx="12">
                  <c:v>4495</c:v>
                </c:pt>
                <c:pt idx="13">
                  <c:v>4590</c:v>
                </c:pt>
                <c:pt idx="14">
                  <c:v>4695</c:v>
                </c:pt>
                <c:pt idx="15">
                  <c:v>4771</c:v>
                </c:pt>
              </c:numCache>
            </c:numRef>
          </c:val>
          <c:extLst>
            <c:ext xmlns:c16="http://schemas.microsoft.com/office/drawing/2014/chart" uri="{C3380CC4-5D6E-409C-BE32-E72D297353CC}">
              <c16:uniqueId val="{00000001-BA59-48DC-9E14-98DD1A414430}"/>
            </c:ext>
          </c:extLst>
        </c:ser>
        <c:ser>
          <c:idx val="2"/>
          <c:order val="2"/>
          <c:tx>
            <c:strRef>
              <c:f>Sheet1!$D$1</c:f>
              <c:strCache>
                <c:ptCount val="1"/>
                <c:pt idx="0">
                  <c:v>Vinyl Ester Resin-Novalac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3955</c:v>
                </c:pt>
                <c:pt idx="8">
                  <c:v>4014</c:v>
                </c:pt>
                <c:pt idx="9">
                  <c:v>4062</c:v>
                </c:pt>
                <c:pt idx="10">
                  <c:v>4148</c:v>
                </c:pt>
                <c:pt idx="11">
                  <c:v>4210</c:v>
                </c:pt>
                <c:pt idx="12">
                  <c:v>4261</c:v>
                </c:pt>
                <c:pt idx="13">
                  <c:v>4350</c:v>
                </c:pt>
                <c:pt idx="14">
                  <c:v>4416</c:v>
                </c:pt>
                <c:pt idx="15">
                  <c:v>4469</c:v>
                </c:pt>
              </c:numCache>
            </c:numRef>
          </c:val>
          <c:extLst>
            <c:ext xmlns:c16="http://schemas.microsoft.com/office/drawing/2014/chart" uri="{C3380CC4-5D6E-409C-BE32-E72D297353CC}">
              <c16:uniqueId val="{00000002-BA59-48DC-9E14-98DD1A414430}"/>
            </c:ext>
          </c:extLst>
        </c:ser>
        <c:ser>
          <c:idx val="3"/>
          <c:order val="3"/>
          <c:tx>
            <c:strRef>
              <c:f>Sheet1!$E$1</c:f>
              <c:strCache>
                <c:ptCount val="1"/>
                <c:pt idx="0">
                  <c:v>Vinyl Ester Resin-Novalac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4056</c:v>
                </c:pt>
                <c:pt idx="8">
                  <c:v>4121</c:v>
                </c:pt>
                <c:pt idx="9">
                  <c:v>4172</c:v>
                </c:pt>
                <c:pt idx="10">
                  <c:v>4248</c:v>
                </c:pt>
                <c:pt idx="11">
                  <c:v>4311</c:v>
                </c:pt>
                <c:pt idx="12">
                  <c:v>4402</c:v>
                </c:pt>
                <c:pt idx="13">
                  <c:v>4494</c:v>
                </c:pt>
                <c:pt idx="14">
                  <c:v>4598</c:v>
                </c:pt>
                <c:pt idx="15">
                  <c:v>4672</c:v>
                </c:pt>
              </c:numCache>
            </c:numRef>
          </c:val>
          <c:extLst>
            <c:ext xmlns:c16="http://schemas.microsoft.com/office/drawing/2014/chart" uri="{C3380CC4-5D6E-409C-BE32-E72D297353CC}">
              <c16:uniqueId val="{00000003-BA59-48DC-9E14-98DD1A414430}"/>
            </c:ext>
          </c:extLst>
        </c:ser>
        <c:ser>
          <c:idx val="4"/>
          <c:order val="4"/>
          <c:tx>
            <c:strRef>
              <c:f>Sheet1!$F$1</c:f>
              <c:strCache>
                <c:ptCount val="1"/>
                <c:pt idx="0">
                  <c:v>Vinyl Ester Resin-Novalac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4379</c:v>
                </c:pt>
                <c:pt idx="8">
                  <c:v>4450</c:v>
                </c:pt>
                <c:pt idx="9">
                  <c:v>4505</c:v>
                </c:pt>
                <c:pt idx="10">
                  <c:v>4586</c:v>
                </c:pt>
                <c:pt idx="11">
                  <c:v>4655</c:v>
                </c:pt>
                <c:pt idx="12">
                  <c:v>4753</c:v>
                </c:pt>
                <c:pt idx="13">
                  <c:v>4853</c:v>
                </c:pt>
                <c:pt idx="14">
                  <c:v>4964</c:v>
                </c:pt>
                <c:pt idx="15">
                  <c:v>5044</c:v>
                </c:pt>
              </c:numCache>
            </c:numRef>
          </c:val>
          <c:extLst>
            <c:ext xmlns:c16="http://schemas.microsoft.com/office/drawing/2014/chart" uri="{C3380CC4-5D6E-409C-BE32-E72D297353CC}">
              <c16:uniqueId val="{00000004-BA59-48DC-9E14-98DD1A414430}"/>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Resin-Epoxy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4863</c:v>
                </c:pt>
                <c:pt idx="1">
                  <c:v>4938</c:v>
                </c:pt>
                <c:pt idx="2">
                  <c:v>4602</c:v>
                </c:pt>
                <c:pt idx="3">
                  <c:v>4243</c:v>
                </c:pt>
                <c:pt idx="4">
                  <c:v>4139</c:v>
                </c:pt>
                <c:pt idx="5">
                  <c:v>3311</c:v>
                </c:pt>
                <c:pt idx="6">
                  <c:v>4792</c:v>
                </c:pt>
                <c:pt idx="7">
                  <c:v>4888</c:v>
                </c:pt>
                <c:pt idx="8">
                  <c:v>4961</c:v>
                </c:pt>
                <c:pt idx="9">
                  <c:v>5021</c:v>
                </c:pt>
                <c:pt idx="10">
                  <c:v>5127</c:v>
                </c:pt>
                <c:pt idx="11">
                  <c:v>5204</c:v>
                </c:pt>
                <c:pt idx="12">
                  <c:v>5266</c:v>
                </c:pt>
                <c:pt idx="13">
                  <c:v>5377</c:v>
                </c:pt>
                <c:pt idx="14">
                  <c:v>5458</c:v>
                </c:pt>
                <c:pt idx="15">
                  <c:v>5524</c:v>
                </c:pt>
              </c:numCache>
            </c:numRef>
          </c:val>
          <c:extLst>
            <c:ext xmlns:c16="http://schemas.microsoft.com/office/drawing/2014/chart" uri="{C3380CC4-5D6E-409C-BE32-E72D297353CC}">
              <c16:uniqueId val="{00000000-F87A-4764-9471-EC6FADD2ECAA}"/>
            </c:ext>
          </c:extLst>
        </c:ser>
        <c:ser>
          <c:idx val="1"/>
          <c:order val="1"/>
          <c:tx>
            <c:strRef>
              <c:f>Sheet1!$C$1</c:f>
              <c:strCache>
                <c:ptCount val="1"/>
                <c:pt idx="0">
                  <c:v>Vinyl Ester Resin-Epoxy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3604</c:v>
                </c:pt>
                <c:pt idx="1">
                  <c:v>3423</c:v>
                </c:pt>
                <c:pt idx="2">
                  <c:v>5265</c:v>
                </c:pt>
                <c:pt idx="3">
                  <c:v>3737</c:v>
                </c:pt>
                <c:pt idx="4">
                  <c:v>3384</c:v>
                </c:pt>
                <c:pt idx="5">
                  <c:v>3088</c:v>
                </c:pt>
                <c:pt idx="6">
                  <c:v>3477</c:v>
                </c:pt>
                <c:pt idx="7">
                  <c:v>3526</c:v>
                </c:pt>
                <c:pt idx="8">
                  <c:v>3582</c:v>
                </c:pt>
                <c:pt idx="9">
                  <c:v>3627</c:v>
                </c:pt>
                <c:pt idx="10">
                  <c:v>3692</c:v>
                </c:pt>
                <c:pt idx="11">
                  <c:v>3748</c:v>
                </c:pt>
                <c:pt idx="12">
                  <c:v>3826</c:v>
                </c:pt>
                <c:pt idx="13">
                  <c:v>3907</c:v>
                </c:pt>
                <c:pt idx="14">
                  <c:v>3996</c:v>
                </c:pt>
                <c:pt idx="15">
                  <c:v>4061</c:v>
                </c:pt>
              </c:numCache>
            </c:numRef>
          </c:val>
          <c:extLst>
            <c:ext xmlns:c16="http://schemas.microsoft.com/office/drawing/2014/chart" uri="{C3380CC4-5D6E-409C-BE32-E72D297353CC}">
              <c16:uniqueId val="{00000001-F87A-4764-9471-EC6FADD2ECAA}"/>
            </c:ext>
          </c:extLst>
        </c:ser>
        <c:ser>
          <c:idx val="2"/>
          <c:order val="2"/>
          <c:tx>
            <c:strRef>
              <c:f>Sheet1!$D$1</c:f>
              <c:strCache>
                <c:ptCount val="1"/>
                <c:pt idx="0">
                  <c:v>Vinyl Ester Resin-Epoxy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3613</c:v>
                </c:pt>
                <c:pt idx="1">
                  <c:v>3160</c:v>
                </c:pt>
                <c:pt idx="2">
                  <c:v>3515</c:v>
                </c:pt>
                <c:pt idx="3">
                  <c:v>4902</c:v>
                </c:pt>
                <c:pt idx="4">
                  <c:v>3197</c:v>
                </c:pt>
                <c:pt idx="5">
                  <c:v>2451</c:v>
                </c:pt>
                <c:pt idx="6">
                  <c:v>3685</c:v>
                </c:pt>
                <c:pt idx="7">
                  <c:v>3759</c:v>
                </c:pt>
                <c:pt idx="8">
                  <c:v>3815</c:v>
                </c:pt>
                <c:pt idx="9">
                  <c:v>3861</c:v>
                </c:pt>
                <c:pt idx="10">
                  <c:v>3942</c:v>
                </c:pt>
                <c:pt idx="11">
                  <c:v>4001</c:v>
                </c:pt>
                <c:pt idx="12">
                  <c:v>4050</c:v>
                </c:pt>
                <c:pt idx="13">
                  <c:v>4135</c:v>
                </c:pt>
                <c:pt idx="14">
                  <c:v>4197</c:v>
                </c:pt>
                <c:pt idx="15">
                  <c:v>4248</c:v>
                </c:pt>
              </c:numCache>
            </c:numRef>
          </c:val>
          <c:extLst>
            <c:ext xmlns:c16="http://schemas.microsoft.com/office/drawing/2014/chart" uri="{C3380CC4-5D6E-409C-BE32-E72D297353CC}">
              <c16:uniqueId val="{00000002-F87A-4764-9471-EC6FADD2ECAA}"/>
            </c:ext>
          </c:extLst>
        </c:ser>
        <c:ser>
          <c:idx val="3"/>
          <c:order val="3"/>
          <c:tx>
            <c:strRef>
              <c:f>Sheet1!$E$1</c:f>
              <c:strCache>
                <c:ptCount val="1"/>
                <c:pt idx="0">
                  <c:v>Vinyl Ester Resin-Epoxy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3461</c:v>
                </c:pt>
                <c:pt idx="1">
                  <c:v>3019</c:v>
                </c:pt>
                <c:pt idx="2">
                  <c:v>3189</c:v>
                </c:pt>
                <c:pt idx="3">
                  <c:v>4711</c:v>
                </c:pt>
                <c:pt idx="4">
                  <c:v>3387</c:v>
                </c:pt>
                <c:pt idx="5">
                  <c:v>2452</c:v>
                </c:pt>
                <c:pt idx="6">
                  <c:v>3562</c:v>
                </c:pt>
                <c:pt idx="7">
                  <c:v>3612</c:v>
                </c:pt>
                <c:pt idx="8">
                  <c:v>3670</c:v>
                </c:pt>
                <c:pt idx="9">
                  <c:v>3716</c:v>
                </c:pt>
                <c:pt idx="10">
                  <c:v>3782</c:v>
                </c:pt>
                <c:pt idx="11">
                  <c:v>3881</c:v>
                </c:pt>
                <c:pt idx="12">
                  <c:v>3962</c:v>
                </c:pt>
                <c:pt idx="13">
                  <c:v>4045</c:v>
                </c:pt>
                <c:pt idx="14">
                  <c:v>4138</c:v>
                </c:pt>
                <c:pt idx="15">
                  <c:v>4205</c:v>
                </c:pt>
              </c:numCache>
            </c:numRef>
          </c:val>
          <c:extLst>
            <c:ext xmlns:c16="http://schemas.microsoft.com/office/drawing/2014/chart" uri="{C3380CC4-5D6E-409C-BE32-E72D297353CC}">
              <c16:uniqueId val="{00000003-F87A-4764-9471-EC6FADD2ECAA}"/>
            </c:ext>
          </c:extLst>
        </c:ser>
        <c:ser>
          <c:idx val="4"/>
          <c:order val="4"/>
          <c:tx>
            <c:strRef>
              <c:f>Sheet1!$F$1</c:f>
              <c:strCache>
                <c:ptCount val="1"/>
                <c:pt idx="0">
                  <c:v>Vinyl Ester Resin-Epoxy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3686</c:v>
                </c:pt>
                <c:pt idx="1">
                  <c:v>3649</c:v>
                </c:pt>
                <c:pt idx="2">
                  <c:v>5452</c:v>
                </c:pt>
                <c:pt idx="3">
                  <c:v>3628</c:v>
                </c:pt>
                <c:pt idx="4">
                  <c:v>3383</c:v>
                </c:pt>
                <c:pt idx="5">
                  <c:v>2937</c:v>
                </c:pt>
                <c:pt idx="6">
                  <c:v>3243</c:v>
                </c:pt>
                <c:pt idx="7">
                  <c:v>3288</c:v>
                </c:pt>
                <c:pt idx="8">
                  <c:v>3341</c:v>
                </c:pt>
                <c:pt idx="9">
                  <c:v>3415</c:v>
                </c:pt>
                <c:pt idx="10">
                  <c:v>3476</c:v>
                </c:pt>
                <c:pt idx="11">
                  <c:v>3563</c:v>
                </c:pt>
                <c:pt idx="12">
                  <c:v>3638</c:v>
                </c:pt>
                <c:pt idx="13">
                  <c:v>3732</c:v>
                </c:pt>
                <c:pt idx="14">
                  <c:v>3818</c:v>
                </c:pt>
                <c:pt idx="15">
                  <c:v>3880</c:v>
                </c:pt>
              </c:numCache>
            </c:numRef>
          </c:val>
          <c:extLst>
            <c:ext xmlns:c16="http://schemas.microsoft.com/office/drawing/2014/chart" uri="{C3380CC4-5D6E-409C-BE32-E72D297353CC}">
              <c16:uniqueId val="{00000004-F87A-4764-9471-EC6FADD2ECAA}"/>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12.204218724555894</c:v>
                </c:pt>
                <c:pt idx="1">
                  <c:v>12.330951439996385</c:v>
                </c:pt>
                <c:pt idx="2">
                  <c:v>12.414540663362573</c:v>
                </c:pt>
                <c:pt idx="3">
                  <c:v>12.195783625748858</c:v>
                </c:pt>
                <c:pt idx="4">
                  <c:v>12.476496696455385</c:v>
                </c:pt>
                <c:pt idx="5">
                  <c:v>12.098330484310083</c:v>
                </c:pt>
                <c:pt idx="6">
                  <c:v>12.285781307020628</c:v>
                </c:pt>
                <c:pt idx="7">
                  <c:v>12.205236667684371</c:v>
                </c:pt>
                <c:pt idx="8">
                  <c:v>12.117791930701859</c:v>
                </c:pt>
                <c:pt idx="9">
                  <c:v>12.040694694754862</c:v>
                </c:pt>
                <c:pt idx="10">
                  <c:v>11.959868304051913</c:v>
                </c:pt>
                <c:pt idx="11">
                  <c:v>11.890755699436994</c:v>
                </c:pt>
                <c:pt idx="12">
                  <c:v>11.819004716944626</c:v>
                </c:pt>
                <c:pt idx="13">
                  <c:v>11.749485642487612</c:v>
                </c:pt>
                <c:pt idx="14">
                  <c:v>11.688040680095547</c:v>
                </c:pt>
                <c:pt idx="15">
                  <c:v>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8.8538472355545501</c:v>
                </c:pt>
                <c:pt idx="1">
                  <c:v>8.7308416250063434</c:v>
                </c:pt>
                <c:pt idx="2">
                  <c:v>8.6125419199632365</c:v>
                </c:pt>
                <c:pt idx="3">
                  <c:v>8.5035007125352493</c:v>
                </c:pt>
                <c:pt idx="4">
                  <c:v>8.4685268591520195</c:v>
                </c:pt>
                <c:pt idx="5">
                  <c:v>8.6471892486215314</c:v>
                </c:pt>
                <c:pt idx="6">
                  <c:v>8.5399411704180466</c:v>
                </c:pt>
                <c:pt idx="7">
                  <c:v>8.5190760707879321</c:v>
                </c:pt>
                <c:pt idx="8">
                  <c:v>8.4911525592608434</c:v>
                </c:pt>
                <c:pt idx="9">
                  <c:v>8.4657152247182879</c:v>
                </c:pt>
                <c:pt idx="10">
                  <c:v>8.4360574939526067</c:v>
                </c:pt>
                <c:pt idx="11">
                  <c:v>8.4135336454607934</c:v>
                </c:pt>
                <c:pt idx="12">
                  <c:v>8.3897392121154653</c:v>
                </c:pt>
                <c:pt idx="13">
                  <c:v>8.3676557102700091</c:v>
                </c:pt>
                <c:pt idx="14">
                  <c:v>8.3456769371254484</c:v>
                </c:pt>
                <c:pt idx="15">
                  <c:v>8.3243925335978179</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27.144923316708674</c:v>
                </c:pt>
                <c:pt idx="1">
                  <c:v>27.33219021888636</c:v>
                </c:pt>
                <c:pt idx="2">
                  <c:v>27.337728960456577</c:v>
                </c:pt>
                <c:pt idx="3">
                  <c:v>27.422700562171197</c:v>
                </c:pt>
                <c:pt idx="4">
                  <c:v>27.33698805962025</c:v>
                </c:pt>
                <c:pt idx="5">
                  <c:v>27.476560881304639</c:v>
                </c:pt>
                <c:pt idx="6">
                  <c:v>27.302790863787578</c:v>
                </c:pt>
                <c:pt idx="7">
                  <c:v>27.360958696273496</c:v>
                </c:pt>
                <c:pt idx="8">
                  <c:v>27.433536912265755</c:v>
                </c:pt>
                <c:pt idx="9">
                  <c:v>27.485820079135191</c:v>
                </c:pt>
                <c:pt idx="10">
                  <c:v>27.541670147465634</c:v>
                </c:pt>
                <c:pt idx="11">
                  <c:v>27.58809099321261</c:v>
                </c:pt>
                <c:pt idx="12">
                  <c:v>27.635996795481489</c:v>
                </c:pt>
                <c:pt idx="13">
                  <c:v>27.677752733336764</c:v>
                </c:pt>
                <c:pt idx="14">
                  <c:v>27.720999914707544</c:v>
                </c:pt>
                <c:pt idx="15">
                  <c:v>27.758921400986448</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51.79701072318089</c:v>
                </c:pt>
                <c:pt idx="1">
                  <c:v>51.606016716110901</c:v>
                </c:pt>
                <c:pt idx="2">
                  <c:v>51.63518845621762</c:v>
                </c:pt>
                <c:pt idx="3">
                  <c:v>51.878015099544697</c:v>
                </c:pt>
                <c:pt idx="4">
                  <c:v>51.71798838477234</c:v>
                </c:pt>
                <c:pt idx="5">
                  <c:v>51.777919385763752</c:v>
                </c:pt>
                <c:pt idx="6">
                  <c:v>51.871486658773733</c:v>
                </c:pt>
                <c:pt idx="7">
                  <c:v>51.914728565254201</c:v>
                </c:pt>
                <c:pt idx="8">
                  <c:v>51.957518597771546</c:v>
                </c:pt>
                <c:pt idx="9">
                  <c:v>52.007770001391663</c:v>
                </c:pt>
                <c:pt idx="10">
                  <c:v>52.062404054529843</c:v>
                </c:pt>
                <c:pt idx="11">
                  <c:v>52.107619661889601</c:v>
                </c:pt>
                <c:pt idx="12">
                  <c:v>52.15525927545842</c:v>
                </c:pt>
                <c:pt idx="13">
                  <c:v>52.205105913905626</c:v>
                </c:pt>
                <c:pt idx="14">
                  <c:v>52.245282468071466</c:v>
                </c:pt>
                <c:pt idx="15">
                  <c:v>52.286723482368238</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18.668521692880287</c:v>
                </c:pt>
                <c:pt idx="1">
                  <c:v>18.702286622101237</c:v>
                </c:pt>
                <c:pt idx="2">
                  <c:v>18.429144704556794</c:v>
                </c:pt>
                <c:pt idx="3">
                  <c:v>17.440358455564269</c:v>
                </c:pt>
                <c:pt idx="4">
                  <c:v>16.559826288560412</c:v>
                </c:pt>
                <c:pt idx="5">
                  <c:v>16.713737743866101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81.331478307119738</c:v>
                </c:pt>
                <c:pt idx="1">
                  <c:v>81.297713377898774</c:v>
                </c:pt>
                <c:pt idx="2">
                  <c:v>81.570855295443224</c:v>
                </c:pt>
                <c:pt idx="3">
                  <c:v>82.559641544435721</c:v>
                </c:pt>
                <c:pt idx="4">
                  <c:v>83.440173711439598</c:v>
                </c:pt>
                <c:pt idx="5">
                  <c:v>83.286262256133909</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15.133067895553728</c:v>
                </c:pt>
                <c:pt idx="1">
                  <c:v>10.96600845622711</c:v>
                </c:pt>
                <c:pt idx="2">
                  <c:v>7.5330378526327664</c:v>
                </c:pt>
                <c:pt idx="3">
                  <c:v>6.0950181684892835</c:v>
                </c:pt>
                <c:pt idx="4">
                  <c:v>6.0637398204600945</c:v>
                </c:pt>
                <c:pt idx="5">
                  <c:v>5.3867606135273416</c:v>
                </c:pt>
                <c:pt idx="6">
                  <c:v>4.6290738026855003</c:v>
                </c:pt>
                <c:pt idx="7">
                  <c:v>3.9358114637039345</c:v>
                </c:pt>
                <c:pt idx="8">
                  <c:v>40.257481926720239</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241C-4966-9070-F125AC2EBC07}"/>
              </c:ext>
            </c:extLst>
          </c:dPt>
          <c:dPt>
            <c:idx val="5"/>
            <c:invertIfNegative val="0"/>
            <c:bubble3D val="0"/>
            <c:extLst>
              <c:ext xmlns:c16="http://schemas.microsoft.com/office/drawing/2014/chart" uri="{C3380CC4-5D6E-409C-BE32-E72D297353CC}">
                <c16:uniqueId val="{00000001-241C-4966-9070-F125AC2EBC07}"/>
              </c:ext>
            </c:extLst>
          </c:dPt>
          <c:dPt>
            <c:idx val="6"/>
            <c:invertIfNegative val="0"/>
            <c:bubble3D val="0"/>
            <c:extLst>
              <c:ext xmlns:c16="http://schemas.microsoft.com/office/drawing/2014/chart" uri="{C3380CC4-5D6E-409C-BE32-E72D297353CC}">
                <c16:uniqueId val="{00000002-241C-4966-9070-F125AC2EBC07}"/>
              </c:ext>
            </c:extLst>
          </c:dPt>
          <c:dPt>
            <c:idx val="7"/>
            <c:invertIfNegative val="0"/>
            <c:bubble3D val="0"/>
            <c:extLst>
              <c:ext xmlns:c16="http://schemas.microsoft.com/office/drawing/2014/chart" uri="{C3380CC4-5D6E-409C-BE32-E72D297353CC}">
                <c16:uniqueId val="{00000003-241C-4966-9070-F125AC2EBC07}"/>
              </c:ext>
            </c:extLst>
          </c:dPt>
          <c:dPt>
            <c:idx val="8"/>
            <c:invertIfNegative val="0"/>
            <c:bubble3D val="0"/>
            <c:extLst>
              <c:ext xmlns:c16="http://schemas.microsoft.com/office/drawing/2014/chart" uri="{C3380CC4-5D6E-409C-BE32-E72D297353CC}">
                <c16:uniqueId val="{00000004-241C-4966-9070-F125AC2EBC07}"/>
              </c:ext>
            </c:extLst>
          </c:dPt>
          <c:dPt>
            <c:idx val="9"/>
            <c:invertIfNegative val="0"/>
            <c:bubble3D val="0"/>
            <c:extLst>
              <c:ext xmlns:c16="http://schemas.microsoft.com/office/drawing/2014/chart" uri="{C3380CC4-5D6E-409C-BE32-E72D297353CC}">
                <c16:uniqueId val="{00000005-241C-4966-9070-F125AC2EBC07}"/>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241C-4966-9070-F125AC2EBC0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241C-4966-9070-F125AC2EBC0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1A62D-1C77-4F5F-89E4-3D4B1247408D}" type="doc">
      <dgm:prSet loTypeId="urn:microsoft.com/office/officeart/2005/8/layout/process2" loCatId="process" qsTypeId="urn:microsoft.com/office/officeart/2005/8/quickstyle/simple1" qsCatId="simple" csTypeId="urn:microsoft.com/office/officeart/2005/8/colors/accent1_2" csCatId="accent1" phldr="1"/>
      <dgm:spPr/>
    </dgm:pt>
    <dgm:pt modelId="{7B430881-09B4-41FF-BB95-9A32F557ECF6}">
      <dgm:prSet phldrT="[Text]" custT="1"/>
      <dgm:spPr/>
      <dgm:t>
        <a:bodyPr/>
        <a:lstStyle/>
        <a:p>
          <a:pPr algn="ctr"/>
          <a:r>
            <a:rPr lang="en-US" sz="1200">
              <a:latin typeface="Arial" panose="020B0604020202020204" pitchFamily="34" charset="0"/>
              <a:cs typeface="Arial" panose="020B0604020202020204" pitchFamily="34" charset="0"/>
            </a:rPr>
            <a:t>Reactor Charged Epoxy</a:t>
          </a:r>
        </a:p>
      </dgm:t>
    </dgm:pt>
    <dgm:pt modelId="{4D07A954-FDA8-47D2-AE8B-3B93814DEF89}" type="parTrans" cxnId="{F409A935-12A0-4D99-B1D1-EFCDE8015ACB}">
      <dgm:prSet/>
      <dgm:spPr/>
      <dgm:t>
        <a:bodyPr/>
        <a:lstStyle/>
        <a:p>
          <a:pPr algn="ctr"/>
          <a:endParaRPr lang="en-US"/>
        </a:p>
      </dgm:t>
    </dgm:pt>
    <dgm:pt modelId="{4346684F-5B3A-4298-864B-CB686C5DD363}" type="sibTrans" cxnId="{F409A935-12A0-4D99-B1D1-EFCDE8015ACB}">
      <dgm:prSet/>
      <dgm:spPr/>
      <dgm:t>
        <a:bodyPr/>
        <a:lstStyle/>
        <a:p>
          <a:pPr algn="ctr"/>
          <a:endParaRPr lang="en-US"/>
        </a:p>
      </dgm:t>
    </dgm:pt>
    <dgm:pt modelId="{0F20D737-EA8F-48FA-A4BC-F45D9BCDFF8D}">
      <dgm:prSet phldrT="[Text]" custT="1"/>
      <dgm:spPr/>
      <dgm:t>
        <a:bodyPr/>
        <a:lstStyle/>
        <a:p>
          <a:pPr algn="ctr"/>
          <a:r>
            <a:rPr lang="en-US" sz="1200">
              <a:latin typeface="Arial" panose="020B0604020202020204" pitchFamily="34" charset="0"/>
              <a:cs typeface="Arial" panose="020B0604020202020204" pitchFamily="34" charset="0"/>
            </a:rPr>
            <a:t>Reactor Add Metha Acrylic Acid</a:t>
          </a:r>
        </a:p>
      </dgm:t>
    </dgm:pt>
    <dgm:pt modelId="{1B5B0122-A17F-4234-A73E-751C6E2B5E49}" type="parTrans" cxnId="{7365472E-79C1-48AA-BAF2-E71E86397451}">
      <dgm:prSet/>
      <dgm:spPr/>
      <dgm:t>
        <a:bodyPr/>
        <a:lstStyle/>
        <a:p>
          <a:pPr algn="ctr"/>
          <a:endParaRPr lang="en-US"/>
        </a:p>
      </dgm:t>
    </dgm:pt>
    <dgm:pt modelId="{D7907FAA-CDE6-4206-8F4F-33CA4AA2A9D8}" type="sibTrans" cxnId="{7365472E-79C1-48AA-BAF2-E71E86397451}">
      <dgm:prSet/>
      <dgm:spPr/>
      <dgm:t>
        <a:bodyPr/>
        <a:lstStyle/>
        <a:p>
          <a:pPr algn="ctr"/>
          <a:endParaRPr lang="en-US"/>
        </a:p>
      </dgm:t>
    </dgm:pt>
    <dgm:pt modelId="{F8DD82D6-0388-4D98-B982-7E70C9DE962D}">
      <dgm:prSet phldrT="[Text]" custT="1"/>
      <dgm:spPr/>
      <dgm:t>
        <a:bodyPr/>
        <a:lstStyle/>
        <a:p>
          <a:pPr algn="ctr"/>
          <a:r>
            <a:rPr lang="en-US" sz="1200">
              <a:latin typeface="Arial" panose="020B0604020202020204" pitchFamily="34" charset="0"/>
              <a:cs typeface="Arial" panose="020B0604020202020204" pitchFamily="34" charset="0"/>
            </a:rPr>
            <a:t>Drop Tank Charge Styrene (Blend up to the uniform materials)</a:t>
          </a:r>
        </a:p>
      </dgm:t>
    </dgm:pt>
    <dgm:pt modelId="{927B979B-5737-4E2E-AEFC-1C872F894091}" type="parTrans" cxnId="{2B525418-E3FA-410A-ACD0-DF59E43A5308}">
      <dgm:prSet/>
      <dgm:spPr/>
      <dgm:t>
        <a:bodyPr/>
        <a:lstStyle/>
        <a:p>
          <a:pPr algn="ctr"/>
          <a:endParaRPr lang="en-US"/>
        </a:p>
      </dgm:t>
    </dgm:pt>
    <dgm:pt modelId="{07295610-344A-4491-9517-57A917AAD07D}" type="sibTrans" cxnId="{2B525418-E3FA-410A-ACD0-DF59E43A5308}">
      <dgm:prSet/>
      <dgm:spPr/>
      <dgm:t>
        <a:bodyPr/>
        <a:lstStyle/>
        <a:p>
          <a:pPr algn="ctr"/>
          <a:endParaRPr lang="en-US"/>
        </a:p>
      </dgm:t>
    </dgm:pt>
    <dgm:pt modelId="{C41E1870-2294-401A-BE68-F84858741234}">
      <dgm:prSet custT="1"/>
      <dgm:spPr/>
      <dgm:t>
        <a:bodyPr/>
        <a:lstStyle/>
        <a:p>
          <a:pPr algn="ctr"/>
          <a:r>
            <a:rPr lang="en-US" sz="1200">
              <a:latin typeface="Arial" panose="020B0604020202020204" pitchFamily="34" charset="0"/>
              <a:cs typeface="Arial" panose="020B0604020202020204" pitchFamily="34" charset="0"/>
            </a:rPr>
            <a:t>Packing Vinly Ester Resin</a:t>
          </a:r>
        </a:p>
      </dgm:t>
    </dgm:pt>
    <dgm:pt modelId="{3C1AE0EB-BFA5-40A6-BDD9-0EE3C892081F}" type="parTrans" cxnId="{EE693547-AFCE-4642-9AE8-55B0C227836C}">
      <dgm:prSet/>
      <dgm:spPr/>
      <dgm:t>
        <a:bodyPr/>
        <a:lstStyle/>
        <a:p>
          <a:pPr algn="ctr"/>
          <a:endParaRPr lang="en-US"/>
        </a:p>
      </dgm:t>
    </dgm:pt>
    <dgm:pt modelId="{6C93C0F2-1366-4078-B2CE-ECF545004C19}" type="sibTrans" cxnId="{EE693547-AFCE-4642-9AE8-55B0C227836C}">
      <dgm:prSet/>
      <dgm:spPr/>
      <dgm:t>
        <a:bodyPr/>
        <a:lstStyle/>
        <a:p>
          <a:pPr algn="ctr"/>
          <a:endParaRPr lang="en-US"/>
        </a:p>
      </dgm:t>
    </dgm:pt>
    <dgm:pt modelId="{0C20CF32-3E00-4194-B226-D9C31142E94B}" type="pres">
      <dgm:prSet presAssocID="{5BF1A62D-1C77-4F5F-89E4-3D4B1247408D}" presName="linearFlow" presStyleCnt="0">
        <dgm:presLayoutVars>
          <dgm:resizeHandles val="exact"/>
        </dgm:presLayoutVars>
      </dgm:prSet>
      <dgm:spPr/>
    </dgm:pt>
    <dgm:pt modelId="{9F32015A-7A8D-48AA-A894-320A37196575}" type="pres">
      <dgm:prSet presAssocID="{7B430881-09B4-41FF-BB95-9A32F557ECF6}" presName="node" presStyleLbl="node1" presStyleIdx="0" presStyleCnt="4" custScaleX="173942" custScaleY="54381">
        <dgm:presLayoutVars>
          <dgm:bulletEnabled val="1"/>
        </dgm:presLayoutVars>
      </dgm:prSet>
      <dgm:spPr/>
    </dgm:pt>
    <dgm:pt modelId="{F8D3000E-DBB2-46C6-9A70-A52AA8E3A890}" type="pres">
      <dgm:prSet presAssocID="{4346684F-5B3A-4298-864B-CB686C5DD363}" presName="sibTrans" presStyleLbl="sibTrans2D1" presStyleIdx="0" presStyleCnt="3"/>
      <dgm:spPr/>
    </dgm:pt>
    <dgm:pt modelId="{05791DA3-0C5A-4312-9499-EEC2E12F1CE2}" type="pres">
      <dgm:prSet presAssocID="{4346684F-5B3A-4298-864B-CB686C5DD363}" presName="connectorText" presStyleLbl="sibTrans2D1" presStyleIdx="0" presStyleCnt="3"/>
      <dgm:spPr/>
    </dgm:pt>
    <dgm:pt modelId="{A51E7E5D-9C9D-4A0D-AA83-249E946D51B2}" type="pres">
      <dgm:prSet presAssocID="{0F20D737-EA8F-48FA-A4BC-F45D9BCDFF8D}" presName="node" presStyleLbl="node1" presStyleIdx="1" presStyleCnt="4" custScaleX="175964" custScaleY="53994">
        <dgm:presLayoutVars>
          <dgm:bulletEnabled val="1"/>
        </dgm:presLayoutVars>
      </dgm:prSet>
      <dgm:spPr/>
    </dgm:pt>
    <dgm:pt modelId="{19E2037C-5322-4D1A-AFA8-22E3CCC7742D}" type="pres">
      <dgm:prSet presAssocID="{D7907FAA-CDE6-4206-8F4F-33CA4AA2A9D8}" presName="sibTrans" presStyleLbl="sibTrans2D1" presStyleIdx="1" presStyleCnt="3"/>
      <dgm:spPr/>
    </dgm:pt>
    <dgm:pt modelId="{A61BBFED-EB86-4EFA-BD2E-83B5C0A87739}" type="pres">
      <dgm:prSet presAssocID="{D7907FAA-CDE6-4206-8F4F-33CA4AA2A9D8}" presName="connectorText" presStyleLbl="sibTrans2D1" presStyleIdx="1" presStyleCnt="3"/>
      <dgm:spPr/>
    </dgm:pt>
    <dgm:pt modelId="{57F8677B-4B2F-4D96-B669-650E0F570902}" type="pres">
      <dgm:prSet presAssocID="{F8DD82D6-0388-4D98-B982-7E70C9DE962D}" presName="node" presStyleLbl="node1" presStyleIdx="2" presStyleCnt="4" custScaleX="179483" custScaleY="54972">
        <dgm:presLayoutVars>
          <dgm:bulletEnabled val="1"/>
        </dgm:presLayoutVars>
      </dgm:prSet>
      <dgm:spPr/>
    </dgm:pt>
    <dgm:pt modelId="{5EF301FB-12DB-4448-A623-7F504C05AC11}" type="pres">
      <dgm:prSet presAssocID="{07295610-344A-4491-9517-57A917AAD07D}" presName="sibTrans" presStyleLbl="sibTrans2D1" presStyleIdx="2" presStyleCnt="3"/>
      <dgm:spPr/>
    </dgm:pt>
    <dgm:pt modelId="{DCAC2576-C688-4860-AB28-F1D6D0966337}" type="pres">
      <dgm:prSet presAssocID="{07295610-344A-4491-9517-57A917AAD07D}" presName="connectorText" presStyleLbl="sibTrans2D1" presStyleIdx="2" presStyleCnt="3"/>
      <dgm:spPr/>
    </dgm:pt>
    <dgm:pt modelId="{892777FC-C98C-4391-BB68-E1E56DA87461}" type="pres">
      <dgm:prSet presAssocID="{C41E1870-2294-401A-BE68-F84858741234}" presName="node" presStyleLbl="node1" presStyleIdx="3" presStyleCnt="4" custScaleX="182079" custScaleY="56043">
        <dgm:presLayoutVars>
          <dgm:bulletEnabled val="1"/>
        </dgm:presLayoutVars>
      </dgm:prSet>
      <dgm:spPr/>
    </dgm:pt>
  </dgm:ptLst>
  <dgm:cxnLst>
    <dgm:cxn modelId="{2B525418-E3FA-410A-ACD0-DF59E43A5308}" srcId="{5BF1A62D-1C77-4F5F-89E4-3D4B1247408D}" destId="{F8DD82D6-0388-4D98-B982-7E70C9DE962D}" srcOrd="2" destOrd="0" parTransId="{927B979B-5737-4E2E-AEFC-1C872F894091}" sibTransId="{07295610-344A-4491-9517-57A917AAD07D}"/>
    <dgm:cxn modelId="{2658122D-F104-4A80-9FB3-3E9D3822EFFB}" type="presOf" srcId="{07295610-344A-4491-9517-57A917AAD07D}" destId="{5EF301FB-12DB-4448-A623-7F504C05AC11}" srcOrd="0" destOrd="0" presId="urn:microsoft.com/office/officeart/2005/8/layout/process2"/>
    <dgm:cxn modelId="{7365472E-79C1-48AA-BAF2-E71E86397451}" srcId="{5BF1A62D-1C77-4F5F-89E4-3D4B1247408D}" destId="{0F20D737-EA8F-48FA-A4BC-F45D9BCDFF8D}" srcOrd="1" destOrd="0" parTransId="{1B5B0122-A17F-4234-A73E-751C6E2B5E49}" sibTransId="{D7907FAA-CDE6-4206-8F4F-33CA4AA2A9D8}"/>
    <dgm:cxn modelId="{F409A935-12A0-4D99-B1D1-EFCDE8015ACB}" srcId="{5BF1A62D-1C77-4F5F-89E4-3D4B1247408D}" destId="{7B430881-09B4-41FF-BB95-9A32F557ECF6}" srcOrd="0" destOrd="0" parTransId="{4D07A954-FDA8-47D2-AE8B-3B93814DEF89}" sibTransId="{4346684F-5B3A-4298-864B-CB686C5DD363}"/>
    <dgm:cxn modelId="{462DE863-408F-4E26-B8B5-F51EB16FB25B}" type="presOf" srcId="{7B430881-09B4-41FF-BB95-9A32F557ECF6}" destId="{9F32015A-7A8D-48AA-A894-320A37196575}" srcOrd="0" destOrd="0" presId="urn:microsoft.com/office/officeart/2005/8/layout/process2"/>
    <dgm:cxn modelId="{EE693547-AFCE-4642-9AE8-55B0C227836C}" srcId="{5BF1A62D-1C77-4F5F-89E4-3D4B1247408D}" destId="{C41E1870-2294-401A-BE68-F84858741234}" srcOrd="3" destOrd="0" parTransId="{3C1AE0EB-BFA5-40A6-BDD9-0EE3C892081F}" sibTransId="{6C93C0F2-1366-4078-B2CE-ECF545004C19}"/>
    <dgm:cxn modelId="{674BD568-8625-45DE-87F8-F2E3897BA3E6}" type="presOf" srcId="{4346684F-5B3A-4298-864B-CB686C5DD363}" destId="{05791DA3-0C5A-4312-9499-EEC2E12F1CE2}" srcOrd="1" destOrd="0" presId="urn:microsoft.com/office/officeart/2005/8/layout/process2"/>
    <dgm:cxn modelId="{4C1C3D54-C205-44EF-B751-C0CCB0297061}" type="presOf" srcId="{4346684F-5B3A-4298-864B-CB686C5DD363}" destId="{F8D3000E-DBB2-46C6-9A70-A52AA8E3A890}" srcOrd="0" destOrd="0" presId="urn:microsoft.com/office/officeart/2005/8/layout/process2"/>
    <dgm:cxn modelId="{66FCDE8B-1785-45F4-A3EC-CDCA027741BB}" type="presOf" srcId="{F8DD82D6-0388-4D98-B982-7E70C9DE962D}" destId="{57F8677B-4B2F-4D96-B669-650E0F570902}" srcOrd="0" destOrd="0" presId="urn:microsoft.com/office/officeart/2005/8/layout/process2"/>
    <dgm:cxn modelId="{7E09BAA1-E0BD-4A79-AE37-A9FD0DBFF5EE}" type="presOf" srcId="{5BF1A62D-1C77-4F5F-89E4-3D4B1247408D}" destId="{0C20CF32-3E00-4194-B226-D9C31142E94B}" srcOrd="0" destOrd="0" presId="urn:microsoft.com/office/officeart/2005/8/layout/process2"/>
    <dgm:cxn modelId="{71887AAE-9FF8-434F-B118-CFF548E8CAEC}" type="presOf" srcId="{0F20D737-EA8F-48FA-A4BC-F45D9BCDFF8D}" destId="{A51E7E5D-9C9D-4A0D-AA83-249E946D51B2}" srcOrd="0" destOrd="0" presId="urn:microsoft.com/office/officeart/2005/8/layout/process2"/>
    <dgm:cxn modelId="{35D7EEBC-C533-440C-A425-A1C4F90F9901}" type="presOf" srcId="{D7907FAA-CDE6-4206-8F4F-33CA4AA2A9D8}" destId="{19E2037C-5322-4D1A-AFA8-22E3CCC7742D}" srcOrd="0" destOrd="0" presId="urn:microsoft.com/office/officeart/2005/8/layout/process2"/>
    <dgm:cxn modelId="{9E73BEC3-D1B9-43D9-8B85-ED1B13EE8442}" type="presOf" srcId="{C41E1870-2294-401A-BE68-F84858741234}" destId="{892777FC-C98C-4391-BB68-E1E56DA87461}" srcOrd="0" destOrd="0" presId="urn:microsoft.com/office/officeart/2005/8/layout/process2"/>
    <dgm:cxn modelId="{C9A7ABE9-FDF5-4507-B872-42631011E784}" type="presOf" srcId="{07295610-344A-4491-9517-57A917AAD07D}" destId="{DCAC2576-C688-4860-AB28-F1D6D0966337}" srcOrd="1" destOrd="0" presId="urn:microsoft.com/office/officeart/2005/8/layout/process2"/>
    <dgm:cxn modelId="{55EBACF8-3210-4B6C-A10F-71AC3A2F1F72}" type="presOf" srcId="{D7907FAA-CDE6-4206-8F4F-33CA4AA2A9D8}" destId="{A61BBFED-EB86-4EFA-BD2E-83B5C0A87739}" srcOrd="1" destOrd="0" presId="urn:microsoft.com/office/officeart/2005/8/layout/process2"/>
    <dgm:cxn modelId="{F4FE0BD7-7F00-44CB-8B56-3599C9ADB4FA}" type="presParOf" srcId="{0C20CF32-3E00-4194-B226-D9C31142E94B}" destId="{9F32015A-7A8D-48AA-A894-320A37196575}" srcOrd="0" destOrd="0" presId="urn:microsoft.com/office/officeart/2005/8/layout/process2"/>
    <dgm:cxn modelId="{DCE9EFD8-0166-4E46-8447-936E10C71DBF}" type="presParOf" srcId="{0C20CF32-3E00-4194-B226-D9C31142E94B}" destId="{F8D3000E-DBB2-46C6-9A70-A52AA8E3A890}" srcOrd="1" destOrd="0" presId="urn:microsoft.com/office/officeart/2005/8/layout/process2"/>
    <dgm:cxn modelId="{261BDB6D-2088-4E52-8340-7C55551ED778}" type="presParOf" srcId="{F8D3000E-DBB2-46C6-9A70-A52AA8E3A890}" destId="{05791DA3-0C5A-4312-9499-EEC2E12F1CE2}" srcOrd="0" destOrd="0" presId="urn:microsoft.com/office/officeart/2005/8/layout/process2"/>
    <dgm:cxn modelId="{6C03BB05-680A-4D69-BB38-E58A7D780D83}" type="presParOf" srcId="{0C20CF32-3E00-4194-B226-D9C31142E94B}" destId="{A51E7E5D-9C9D-4A0D-AA83-249E946D51B2}" srcOrd="2" destOrd="0" presId="urn:microsoft.com/office/officeart/2005/8/layout/process2"/>
    <dgm:cxn modelId="{A84260E5-BFCA-4A17-BC13-118AC2EE8013}" type="presParOf" srcId="{0C20CF32-3E00-4194-B226-D9C31142E94B}" destId="{19E2037C-5322-4D1A-AFA8-22E3CCC7742D}" srcOrd="3" destOrd="0" presId="urn:microsoft.com/office/officeart/2005/8/layout/process2"/>
    <dgm:cxn modelId="{FFF6EBC8-97FD-4D46-B285-53AA4952A966}" type="presParOf" srcId="{19E2037C-5322-4D1A-AFA8-22E3CCC7742D}" destId="{A61BBFED-EB86-4EFA-BD2E-83B5C0A87739}" srcOrd="0" destOrd="0" presId="urn:microsoft.com/office/officeart/2005/8/layout/process2"/>
    <dgm:cxn modelId="{1D68E11D-59C7-47DA-A965-2797D5FA57B0}" type="presParOf" srcId="{0C20CF32-3E00-4194-B226-D9C31142E94B}" destId="{57F8677B-4B2F-4D96-B669-650E0F570902}" srcOrd="4" destOrd="0" presId="urn:microsoft.com/office/officeart/2005/8/layout/process2"/>
    <dgm:cxn modelId="{A920050E-C058-46B5-811D-D1AB576180EF}" type="presParOf" srcId="{0C20CF32-3E00-4194-B226-D9C31142E94B}" destId="{5EF301FB-12DB-4448-A623-7F504C05AC11}" srcOrd="5" destOrd="0" presId="urn:microsoft.com/office/officeart/2005/8/layout/process2"/>
    <dgm:cxn modelId="{8F1A2636-CE0E-4250-950B-1ABC3B353D71}" type="presParOf" srcId="{5EF301FB-12DB-4448-A623-7F504C05AC11}" destId="{DCAC2576-C688-4860-AB28-F1D6D0966337}" srcOrd="0" destOrd="0" presId="urn:microsoft.com/office/officeart/2005/8/layout/process2"/>
    <dgm:cxn modelId="{1B35472B-64EC-40C2-BB5C-BA57FF0B4F49}" type="presParOf" srcId="{0C20CF32-3E00-4194-B226-D9C31142E94B}" destId="{892777FC-C98C-4391-BB68-E1E56DA87461}" srcOrd="6" destOrd="0" presId="urn:microsoft.com/office/officeart/2005/8/layout/process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2015A-7A8D-48AA-A894-320A37196575}">
      <dsp:nvSpPr>
        <dsp:cNvPr id="0" name=""/>
        <dsp:cNvSpPr/>
      </dsp:nvSpPr>
      <dsp:spPr>
        <a:xfrm>
          <a:off x="1851772" y="1171"/>
          <a:ext cx="2573430" cy="4469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Charged Epoxy</a:t>
          </a:r>
        </a:p>
      </dsp:txBody>
      <dsp:txXfrm>
        <a:off x="1864863" y="14262"/>
        <a:ext cx="2547248" cy="420792"/>
      </dsp:txXfrm>
    </dsp:sp>
    <dsp:sp modelId="{F8D3000E-DBB2-46C6-9A70-A52AA8E3A890}">
      <dsp:nvSpPr>
        <dsp:cNvPr id="0" name=""/>
        <dsp:cNvSpPr/>
      </dsp:nvSpPr>
      <dsp:spPr>
        <a:xfrm rot="5400000">
          <a:off x="2984375" y="468694"/>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499517"/>
        <a:ext cx="221921" cy="215757"/>
      </dsp:txXfrm>
    </dsp:sp>
    <dsp:sp modelId="{A51E7E5D-9C9D-4A0D-AA83-249E946D51B2}">
      <dsp:nvSpPr>
        <dsp:cNvPr id="0" name=""/>
        <dsp:cNvSpPr/>
      </dsp:nvSpPr>
      <dsp:spPr>
        <a:xfrm>
          <a:off x="1836814" y="859111"/>
          <a:ext cx="2603345" cy="4437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Add Metha Acrylic Acid</a:t>
          </a:r>
        </a:p>
      </dsp:txBody>
      <dsp:txXfrm>
        <a:off x="1849812" y="872109"/>
        <a:ext cx="2577349" cy="417797"/>
      </dsp:txXfrm>
    </dsp:sp>
    <dsp:sp modelId="{19E2037C-5322-4D1A-AFA8-22E3CCC7742D}">
      <dsp:nvSpPr>
        <dsp:cNvPr id="0" name=""/>
        <dsp:cNvSpPr/>
      </dsp:nvSpPr>
      <dsp:spPr>
        <a:xfrm rot="5400000">
          <a:off x="2984375" y="1323453"/>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1354276"/>
        <a:ext cx="221921" cy="215757"/>
      </dsp:txXfrm>
    </dsp:sp>
    <dsp:sp modelId="{57F8677B-4B2F-4D96-B669-650E0F570902}">
      <dsp:nvSpPr>
        <dsp:cNvPr id="0" name=""/>
        <dsp:cNvSpPr/>
      </dsp:nvSpPr>
      <dsp:spPr>
        <a:xfrm>
          <a:off x="1810783" y="1713870"/>
          <a:ext cx="2655408" cy="451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Drop Tank Charge Styrene (Blend up to the uniform materials)</a:t>
          </a:r>
        </a:p>
      </dsp:txBody>
      <dsp:txXfrm>
        <a:off x="1824017" y="1727104"/>
        <a:ext cx="2628940" cy="425364"/>
      </dsp:txXfrm>
    </dsp:sp>
    <dsp:sp modelId="{5EF301FB-12DB-4448-A623-7F504C05AC11}">
      <dsp:nvSpPr>
        <dsp:cNvPr id="0" name=""/>
        <dsp:cNvSpPr/>
      </dsp:nvSpPr>
      <dsp:spPr>
        <a:xfrm rot="5400000">
          <a:off x="2984375" y="2186251"/>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2217074"/>
        <a:ext cx="221921" cy="215757"/>
      </dsp:txXfrm>
    </dsp:sp>
    <dsp:sp modelId="{892777FC-C98C-4391-BB68-E1E56DA87461}">
      <dsp:nvSpPr>
        <dsp:cNvPr id="0" name=""/>
        <dsp:cNvSpPr/>
      </dsp:nvSpPr>
      <dsp:spPr>
        <a:xfrm>
          <a:off x="1791579" y="2576668"/>
          <a:ext cx="2693815" cy="46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Packing Vinly Ester Resin</a:t>
          </a:r>
        </a:p>
      </dsp:txBody>
      <dsp:txXfrm>
        <a:off x="1805071" y="2590160"/>
        <a:ext cx="2666831" cy="433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6.30% By Volume</a:t>
          </a:r>
        </a:p>
      </cdr:txBody>
    </cdr:sp>
  </cdr:relSizeAnchor>
</c:userShapes>
</file>

<file path=word/drawings/drawing2.xml><?xml version="1.0" encoding="utf-8"?>
<c:userShapes xmlns:c="http://schemas.openxmlformats.org/drawingml/2006/chart">
  <cdr:relSizeAnchor xmlns:cdr="http://schemas.openxmlformats.org/drawingml/2006/chartDrawing">
    <cdr:from>
      <cdr:x>0.10359</cdr:x>
      <cdr:y>0.70925</cdr:y>
    </cdr:from>
    <cdr:to>
      <cdr:x>0.34175</cdr:x>
      <cdr:y>1</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64061" y="1587567"/>
          <a:ext cx="1526683" cy="650808"/>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1.40% By Volume</a:t>
          </a:r>
        </a:p>
      </cdr:txBody>
    </cdr:sp>
  </cdr:relSizeAnchor>
  <cdr:relSizeAnchor xmlns:cdr="http://schemas.openxmlformats.org/drawingml/2006/chartDrawing">
    <cdr:from>
      <cdr:x>0.72868</cdr:x>
      <cdr:y>0.73627</cdr:y>
    </cdr:from>
    <cdr:to>
      <cdr:x>0.97325</cdr:x>
      <cdr:y>0.96596</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71083" y="1648043"/>
          <a:ext cx="1567773" cy="51413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5.30% By Volume</a:t>
          </a:r>
        </a:p>
      </cdr:txBody>
    </cdr:sp>
  </cdr:relSizeAnchor>
</c:userShapes>
</file>

<file path=word/drawings/drawing3.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138</Pages>
  <Words>21865</Words>
  <Characters>124637</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6</cp:revision>
  <cp:lastPrinted>2021-09-27T17:25:00Z</cp:lastPrinted>
  <dcterms:created xsi:type="dcterms:W3CDTF">2021-12-10T07:44:00Z</dcterms:created>
  <dcterms:modified xsi:type="dcterms:W3CDTF">2021-12-10T08:56:00Z</dcterms:modified>
</cp:coreProperties>
</file>